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3BFEDE" w14:textId="77777777" w:rsidR="0022227B" w:rsidRPr="001B3DE8" w:rsidRDefault="0022227B" w:rsidP="009E7722">
      <w:pPr>
        <w:pStyle w:val="Title"/>
        <w:rPr>
          <w:lang w:val="en-US"/>
        </w:rPr>
      </w:pPr>
      <w:bookmarkStart w:id="0" w:name="_GoBack"/>
      <w:bookmarkEnd w:id="0"/>
      <w:r w:rsidRPr="001B3DE8">
        <w:rPr>
          <w:rFonts w:cs="Arial"/>
          <w:noProof/>
          <w:color w:val="0000FF"/>
          <w:sz w:val="27"/>
          <w:szCs w:val="27"/>
          <w:shd w:val="clear" w:color="auto" w:fill="CCCCCC"/>
          <w:lang w:val="en-US"/>
        </w:rPr>
        <w:drawing>
          <wp:inline distT="0" distB="0" distL="0" distR="0" wp14:anchorId="193C061A" wp14:editId="193C061B">
            <wp:extent cx="5952744" cy="3328416"/>
            <wp:effectExtent l="0" t="0" r="0" b="5715"/>
            <wp:docPr id="2" name="Picture 2" descr="http://t3.gstatic.com/images?q=tbn:ANd9GcSjLcNXmdX7XIUO2tdXEfvsMkd1y5-lrFcFvTG2H0dQBU1VA_6v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3.gstatic.com/images?q=tbn:ANd9GcSjLcNXmdX7XIUO2tdXEfvsMkd1y5-lrFcFvTG2H0dQBU1VA_6vi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2744" cy="3328416"/>
                    </a:xfrm>
                    <a:prstGeom prst="rect">
                      <a:avLst/>
                    </a:prstGeom>
                    <a:noFill/>
                    <a:ln>
                      <a:noFill/>
                    </a:ln>
                  </pic:spPr>
                </pic:pic>
              </a:graphicData>
            </a:graphic>
          </wp:inline>
        </w:drawing>
      </w:r>
    </w:p>
    <w:p w14:paraId="193BFEDF" w14:textId="77777777" w:rsidR="002A5097" w:rsidRPr="001B3DE8" w:rsidRDefault="002A5097" w:rsidP="002A5097">
      <w:pPr>
        <w:pStyle w:val="Text"/>
        <w:ind w:left="0"/>
        <w:rPr>
          <w:lang w:val="en-US"/>
        </w:rPr>
      </w:pPr>
    </w:p>
    <w:p w14:paraId="193BFEE0" w14:textId="77777777" w:rsidR="002A5097" w:rsidRPr="001B3DE8" w:rsidRDefault="002A5097" w:rsidP="002A5097">
      <w:pPr>
        <w:rPr>
          <w:rFonts w:cs="Arial"/>
        </w:rPr>
      </w:pPr>
    </w:p>
    <w:p w14:paraId="193BFEE1" w14:textId="77777777" w:rsidR="00793FC6" w:rsidRPr="001B3DE8" w:rsidRDefault="00793FC6" w:rsidP="002A5097">
      <w:pPr>
        <w:rPr>
          <w:rFonts w:cs="Arial"/>
        </w:rPr>
      </w:pPr>
    </w:p>
    <w:p w14:paraId="193BFEE2" w14:textId="77777777" w:rsidR="00793FC6" w:rsidRPr="001B3DE8" w:rsidRDefault="00793FC6" w:rsidP="002A5097">
      <w:pPr>
        <w:rPr>
          <w:rFonts w:cs="Arial"/>
          <w:sz w:val="24"/>
        </w:rPr>
      </w:pPr>
      <w:r w:rsidRPr="001B3DE8">
        <w:rPr>
          <w:rFonts w:cs="Arial"/>
          <w:sz w:val="24"/>
        </w:rPr>
        <w:t>Ericsson OSS BSS Education Services</w:t>
      </w:r>
    </w:p>
    <w:p w14:paraId="193BFEE3" w14:textId="77777777" w:rsidR="00793FC6" w:rsidRPr="001B3DE8" w:rsidRDefault="00793FC6" w:rsidP="002A5097">
      <w:pPr>
        <w:rPr>
          <w:rFonts w:cs="Arial"/>
        </w:rPr>
        <w:sectPr w:rsidR="00793FC6" w:rsidRPr="001B3DE8" w:rsidSect="00161BD4">
          <w:headerReference w:type="default" r:id="rId16"/>
          <w:headerReference w:type="first" r:id="rId17"/>
          <w:footerReference w:type="first" r:id="rId18"/>
          <w:pgSz w:w="11907" w:h="16839" w:code="9"/>
          <w:pgMar w:top="567" w:right="1134" w:bottom="1928" w:left="1417" w:header="567" w:footer="567" w:gutter="0"/>
          <w:cols w:space="708"/>
          <w:titlePg/>
          <w:docGrid w:linePitch="360"/>
        </w:sectPr>
      </w:pPr>
    </w:p>
    <w:p w14:paraId="193BFEE4" w14:textId="77777777" w:rsidR="002A5097" w:rsidRPr="001B3DE8" w:rsidRDefault="002A5097" w:rsidP="007E39A1">
      <w:pPr>
        <w:pStyle w:val="Heading1"/>
        <w:numPr>
          <w:ilvl w:val="0"/>
          <w:numId w:val="0"/>
        </w:numPr>
        <w:ind w:left="1701" w:hanging="1701"/>
      </w:pPr>
      <w:bookmarkStart w:id="1" w:name="_Toc192609338"/>
      <w:bookmarkStart w:id="2" w:name="_Ref202963014"/>
      <w:bookmarkStart w:id="3" w:name="_Ref202969330"/>
      <w:bookmarkStart w:id="4" w:name="_Toc365033455"/>
      <w:bookmarkStart w:id="5" w:name="_Toc370417618"/>
      <w:bookmarkStart w:id="6" w:name="_Toc378153846"/>
      <w:bookmarkStart w:id="7" w:name="_Toc378302111"/>
      <w:bookmarkStart w:id="8" w:name="_Toc381176940"/>
      <w:bookmarkStart w:id="9" w:name="_Toc381177153"/>
      <w:bookmarkStart w:id="10" w:name="_Toc381178504"/>
      <w:bookmarkStart w:id="11" w:name="_Toc409616974"/>
      <w:r w:rsidRPr="001B3DE8">
        <w:lastRenderedPageBreak/>
        <w:t>Notices</w:t>
      </w:r>
      <w:bookmarkEnd w:id="1"/>
      <w:bookmarkEnd w:id="2"/>
      <w:bookmarkEnd w:id="3"/>
      <w:bookmarkEnd w:id="4"/>
      <w:bookmarkEnd w:id="5"/>
      <w:bookmarkEnd w:id="6"/>
      <w:bookmarkEnd w:id="7"/>
      <w:bookmarkEnd w:id="8"/>
      <w:bookmarkEnd w:id="9"/>
      <w:bookmarkEnd w:id="10"/>
      <w:bookmarkEnd w:id="11"/>
    </w:p>
    <w:p w14:paraId="193BFEE5" w14:textId="77777777" w:rsidR="002A5097" w:rsidRPr="001B3DE8" w:rsidRDefault="002A5097" w:rsidP="002A5097">
      <w:pPr>
        <w:pStyle w:val="FrontMatterH2"/>
        <w:spacing w:after="0" w:line="276" w:lineRule="auto"/>
        <w:jc w:val="left"/>
        <w:rPr>
          <w:rFonts w:cs="Arial"/>
          <w:i w:val="0"/>
          <w:sz w:val="19"/>
          <w:szCs w:val="19"/>
        </w:rPr>
      </w:pPr>
      <w:r w:rsidRPr="001B3DE8">
        <w:rPr>
          <w:rFonts w:cs="Arial"/>
          <w:i w:val="0"/>
          <w:sz w:val="19"/>
          <w:szCs w:val="19"/>
        </w:rPr>
        <w:t>Trademark Acknowledgements</w:t>
      </w:r>
    </w:p>
    <w:p w14:paraId="193BFEE6" w14:textId="77C1D06A" w:rsidR="002A5097" w:rsidRPr="001B3DE8" w:rsidRDefault="002A5097" w:rsidP="002A5097">
      <w:pPr>
        <w:autoSpaceDE w:val="0"/>
        <w:autoSpaceDN w:val="0"/>
        <w:adjustRightInd w:val="0"/>
        <w:rPr>
          <w:rFonts w:cs="Arial"/>
          <w:color w:val="000000"/>
          <w:sz w:val="19"/>
          <w:szCs w:val="19"/>
        </w:rPr>
      </w:pPr>
      <w:r w:rsidRPr="001B3DE8">
        <w:rPr>
          <w:rFonts w:cs="Arial"/>
          <w:color w:val="000000"/>
          <w:sz w:val="19"/>
          <w:szCs w:val="19"/>
        </w:rPr>
        <w:t xml:space="preserve">Ericsson and the Ericsson logo and product names are registered trademarks of Ericsson Inc.  Oracle is a registered trademark of Oracle Corporation. SUN and Solaris are registered trademarks of Sun Microsystems, Inc. UNIX is a registered trademark of The Open Group. Microsoft®, Microsoft Windows®, and Windows NT® are registered trademarks of Microsoft Corporation. Google and Google Web Toolkit are trademarks of Google, Inc. and </w:t>
      </w:r>
      <w:del w:id="12" w:author="Claire Carbone" w:date="2015-01-17T19:52:00Z">
        <w:r w:rsidRPr="001B3DE8" w:rsidDel="00FD1459">
          <w:rPr>
            <w:rFonts w:cs="Arial"/>
            <w:color w:val="000000"/>
            <w:sz w:val="19"/>
            <w:szCs w:val="19"/>
          </w:rPr>
          <w:delText>WebLogic</w:delText>
        </w:r>
      </w:del>
      <w:ins w:id="13" w:author="Claire Carbone" w:date="2015-01-17T19:52:00Z">
        <w:r w:rsidR="00FD1459" w:rsidRPr="001B3DE8">
          <w:rPr>
            <w:rFonts w:cs="Arial"/>
            <w:color w:val="000000"/>
            <w:sz w:val="19"/>
            <w:szCs w:val="19"/>
          </w:rPr>
          <w:t>Weblogic</w:t>
        </w:r>
      </w:ins>
      <w:r w:rsidRPr="001B3DE8">
        <w:rPr>
          <w:rFonts w:cs="Arial"/>
          <w:color w:val="000000"/>
          <w:sz w:val="19"/>
          <w:szCs w:val="19"/>
        </w:rPr>
        <w:t xml:space="preserve"> Server is a registered trademark of Oracle Corporation. HP, HP-UX and Hewlett-Packard are trademarks or registered trademarks of Hewlett-Packard Development Company. L.P. Adobe is a registered trademark of Adobe Systems Incorporated. </w:t>
      </w:r>
    </w:p>
    <w:p w14:paraId="193BFEE7" w14:textId="77777777" w:rsidR="002A5097" w:rsidRPr="001B3DE8" w:rsidRDefault="002A5097" w:rsidP="002A5097">
      <w:pPr>
        <w:pStyle w:val="FrontMatterH2"/>
        <w:spacing w:after="0" w:line="276" w:lineRule="auto"/>
        <w:jc w:val="left"/>
        <w:rPr>
          <w:rFonts w:cs="Arial"/>
          <w:i w:val="0"/>
          <w:color w:val="000000"/>
          <w:sz w:val="19"/>
          <w:szCs w:val="19"/>
        </w:rPr>
      </w:pPr>
      <w:r w:rsidRPr="001B3DE8">
        <w:rPr>
          <w:rFonts w:cs="Arial"/>
          <w:i w:val="0"/>
          <w:color w:val="000000"/>
          <w:sz w:val="19"/>
          <w:szCs w:val="19"/>
        </w:rPr>
        <w:t>Ericsson notice of disclaimer and limitation of liability</w:t>
      </w:r>
    </w:p>
    <w:p w14:paraId="193BFEE8" w14:textId="77777777" w:rsidR="002A5097" w:rsidRPr="001B3DE8" w:rsidRDefault="002A5097" w:rsidP="002A5097">
      <w:pPr>
        <w:rPr>
          <w:rFonts w:cs="Arial"/>
          <w:color w:val="000000"/>
          <w:sz w:val="19"/>
          <w:szCs w:val="19"/>
        </w:rPr>
      </w:pPr>
      <w:r w:rsidRPr="001B3DE8">
        <w:rPr>
          <w:rFonts w:cs="Arial"/>
          <w:color w:val="000000"/>
          <w:sz w:val="19"/>
          <w:szCs w:val="19"/>
        </w:rPr>
        <w:t>This document is intended for use solely for training purposes and only by Ericsson customers who have licensed the Ericsson software described herein. The software, this document, and the information contained within this document may be used, copied or communicated only in accordance with the terms of a written license agreement with Ericsson. No part of this document may be reproduced or transmitted in any form or by any means, electronic or mechanical, including photocopying and recording without the prior written permission of Ericsson. While the information contained herein has been prepared from sources deemed reliable, Ericsson reserves the right to revise the information without notice, but has no obligation to do so. Unless the recipient has been expressly granted a license by Ericsson under a separate applicable written agreement with Ericsson, no license, express or implied, is granted under any patents, copyrights or other intellectual property rights. Use of the information contained herein is in your sole determination and shall not be deemed an inducement by Ericsson to infringe any existing or later-issued patent, copyright or other intellectual property rights.</w:t>
      </w:r>
    </w:p>
    <w:p w14:paraId="193BFEE9" w14:textId="77777777" w:rsidR="002A5097" w:rsidRPr="001B3DE8" w:rsidRDefault="002A5097" w:rsidP="002A5097">
      <w:pPr>
        <w:rPr>
          <w:rFonts w:cs="Arial"/>
          <w:color w:val="000000"/>
          <w:sz w:val="19"/>
          <w:szCs w:val="19"/>
        </w:rPr>
      </w:pPr>
      <w:r w:rsidRPr="001B3DE8">
        <w:rPr>
          <w:rFonts w:cs="Arial"/>
          <w:color w:val="000000"/>
          <w:sz w:val="19"/>
          <w:szCs w:val="19"/>
        </w:rPr>
        <w:t xml:space="preserve">ERICSSON PROVIDES THIS DOCUMENT “AS IS” WITHOUT WARRANTY OF ANY KIND, EITHER EXPRESS OR IMPLIED, INCLUDING BUT NOT LIMITED TO THE IMPLIED WARRANTIES OF MERCHANTABILITY OR FITNESS FOR A PARTICULAR PURPOSE OR AGAINST INFRINGEMENT OF ANY INTELLECTUAL PROPERTY RIGHTS. FURTHER, ERICSSON MAKES NO REPRESENTATION OR WARRANTY, EXPRESS OR IMPLIED WITH RESPECT TO THE SUFFICIENCY, ACCURACY, OR UTILITY OF ANY INFORMATION OR OPINION CONTAINED HEREIN. ERICSSON EXPRESSLY ADVISES THE USER THAT ANY USE OF OR RELIANCE UPON SAID INFORMATION OR OPINION IS AT THE SOLE RISK AND LIABILITY, IF ANY, OF THE USER AND THAT ERICSSON SHALL HAVE NO LIABILITY FOR ANY ERROR OR DAMAGE OF ANY KIND RESULTING FROM THE USE OF THIS DOCUMENT INCLUDING BUT NOT LIMITED TO ANY DAMAGE OR INJURY INCURRED BY ANY PERSON ARISING OUT OF THE SUFFICIENCY, ACCURACY, OR UTILITY OF ANY INFORMATION OR OPINION CONTAINED HEREIN. </w:t>
      </w:r>
    </w:p>
    <w:p w14:paraId="193BFEEA" w14:textId="77777777" w:rsidR="002A5097" w:rsidRPr="001B3DE8" w:rsidRDefault="002A5097" w:rsidP="002A5097">
      <w:pPr>
        <w:rPr>
          <w:rFonts w:cs="Arial"/>
          <w:color w:val="000000"/>
          <w:sz w:val="19"/>
          <w:szCs w:val="19"/>
        </w:rPr>
      </w:pPr>
      <w:r w:rsidRPr="001B3DE8">
        <w:rPr>
          <w:rFonts w:cs="Arial"/>
          <w:color w:val="000000"/>
          <w:sz w:val="19"/>
          <w:szCs w:val="19"/>
        </w:rPr>
        <w:t xml:space="preserve">Ericsson does not recommend or endorse products and nothing contained herein is intended as a recommendation or endorsement of any product. </w:t>
      </w:r>
    </w:p>
    <w:p w14:paraId="193BFEEB" w14:textId="77777777" w:rsidR="002A5097" w:rsidRPr="001B3DE8" w:rsidRDefault="002A5097" w:rsidP="002A5097">
      <w:pPr>
        <w:rPr>
          <w:rFonts w:cs="Arial"/>
          <w:color w:val="000000"/>
          <w:sz w:val="19"/>
          <w:szCs w:val="19"/>
        </w:rPr>
      </w:pPr>
      <w:r w:rsidRPr="001B3DE8">
        <w:rPr>
          <w:rFonts w:cs="Arial"/>
          <w:color w:val="000000"/>
          <w:sz w:val="19"/>
          <w:szCs w:val="19"/>
        </w:rPr>
        <w:t>This document is a training document and contains simplifications.  Therefore, it must not be considered as a specification of the software or system.  This document is not intended to replace the technical documentation that was shipped with your software or system.  Always refer to that technical documentation during operation and maintenance.</w:t>
      </w:r>
    </w:p>
    <w:p w14:paraId="193BFEEC" w14:textId="77777777" w:rsidR="002A5097" w:rsidRPr="001B3DE8" w:rsidRDefault="002A5097" w:rsidP="002A5097">
      <w:pPr>
        <w:pStyle w:val="FrontMatterH2"/>
        <w:spacing w:after="0" w:line="276" w:lineRule="auto"/>
        <w:jc w:val="left"/>
        <w:rPr>
          <w:rFonts w:cs="Arial"/>
          <w:i w:val="0"/>
          <w:color w:val="000000"/>
          <w:sz w:val="19"/>
          <w:szCs w:val="19"/>
        </w:rPr>
      </w:pPr>
      <w:r w:rsidRPr="001B3DE8">
        <w:rPr>
          <w:rFonts w:cs="Arial"/>
          <w:i w:val="0"/>
          <w:color w:val="000000"/>
          <w:sz w:val="19"/>
          <w:szCs w:val="19"/>
        </w:rPr>
        <w:t>Restricted rights notice</w:t>
      </w:r>
    </w:p>
    <w:p w14:paraId="193BFEED" w14:textId="77777777" w:rsidR="002A5097" w:rsidRPr="001B3DE8" w:rsidRDefault="002A5097" w:rsidP="002A5097">
      <w:pPr>
        <w:rPr>
          <w:rFonts w:cs="Arial"/>
          <w:color w:val="000000"/>
          <w:sz w:val="19"/>
          <w:szCs w:val="19"/>
        </w:rPr>
      </w:pPr>
      <w:r w:rsidRPr="001B3DE8">
        <w:rPr>
          <w:rFonts w:cs="Arial"/>
          <w:color w:val="000000"/>
          <w:sz w:val="19"/>
          <w:szCs w:val="19"/>
        </w:rPr>
        <w:t xml:space="preserve">The software, documentation, and/or data delivered herewith are provided with RESTRICTED RIGHTS. Use, duplication, or disclosure by the U.S. Government is subject to restrictions as set forth in subparagraph (c)(1)(ii) of the Rights in Technical Data and Computer Software clause at DFARS 252.227-7013 or subparagraphs (c)(1) and (2) of the Commercial Computer Software - Restricted Rights at 48 CFR 52.227-19, as applicable. </w:t>
      </w:r>
    </w:p>
    <w:p w14:paraId="193BFEEE" w14:textId="77777777" w:rsidR="002A5097" w:rsidRPr="001B3DE8" w:rsidRDefault="002A5097" w:rsidP="002A5097">
      <w:pPr>
        <w:rPr>
          <w:rFonts w:cs="Arial"/>
          <w:bCs/>
          <w:sz w:val="19"/>
          <w:szCs w:val="19"/>
        </w:rPr>
      </w:pPr>
      <w:r w:rsidRPr="001B3DE8">
        <w:rPr>
          <w:rFonts w:cs="Arial"/>
          <w:bCs/>
          <w:sz w:val="19"/>
          <w:szCs w:val="19"/>
        </w:rPr>
        <w:t>© Ericsson Inc. 2013</w:t>
      </w:r>
    </w:p>
    <w:p w14:paraId="193BFEEF" w14:textId="77777777" w:rsidR="002A5097" w:rsidRPr="001B3DE8" w:rsidRDefault="002A5097" w:rsidP="002A5097">
      <w:pPr>
        <w:rPr>
          <w:szCs w:val="20"/>
          <w:lang w:eastAsia="en-US"/>
        </w:rPr>
      </w:pPr>
      <w:r w:rsidRPr="001B3DE8">
        <w:br w:type="page"/>
      </w:r>
    </w:p>
    <w:p w14:paraId="193BFEF0" w14:textId="77777777" w:rsidR="00B76B03" w:rsidRPr="001B3DE8" w:rsidRDefault="00B76B03" w:rsidP="00B76B03">
      <w:pPr>
        <w:rPr>
          <w:b/>
          <w:color w:val="000000" w:themeColor="text1"/>
          <w:sz w:val="40"/>
          <w:szCs w:val="40"/>
        </w:rPr>
      </w:pPr>
      <w:bookmarkStart w:id="14" w:name="OLE_LINK2"/>
      <w:bookmarkStart w:id="15" w:name="OLE_LINK3"/>
      <w:r w:rsidRPr="001B3DE8">
        <w:rPr>
          <w:b/>
          <w:color w:val="000000" w:themeColor="text1"/>
          <w:sz w:val="40"/>
          <w:szCs w:val="40"/>
        </w:rPr>
        <w:lastRenderedPageBreak/>
        <w:t>Contents</w:t>
      </w:r>
    </w:p>
    <w:p w14:paraId="4F8DABCA" w14:textId="77777777" w:rsidR="00997B2A" w:rsidRDefault="00D26706">
      <w:pPr>
        <w:pStyle w:val="TOC1"/>
        <w:rPr>
          <w:ins w:id="16" w:author="Claire Carbone" w:date="2015-01-21T15:20:00Z"/>
          <w:rFonts w:asciiTheme="minorHAnsi" w:eastAsiaTheme="minorEastAsia" w:hAnsiTheme="minorHAnsi" w:cstheme="minorBidi"/>
          <w:b w:val="0"/>
          <w:color w:val="auto"/>
          <w:sz w:val="22"/>
          <w:szCs w:val="22"/>
          <w:lang w:val="en-US"/>
        </w:rPr>
      </w:pPr>
      <w:r w:rsidRPr="001B3DE8">
        <w:rPr>
          <w:noProof w:val="0"/>
          <w:lang w:val="en-US"/>
        </w:rPr>
        <w:fldChar w:fldCharType="begin"/>
      </w:r>
      <w:r w:rsidRPr="001B3DE8">
        <w:rPr>
          <w:noProof w:val="0"/>
          <w:lang w:val="en-US"/>
        </w:rPr>
        <w:instrText xml:space="preserve"> TOC \o "1-3" \h \z \u </w:instrText>
      </w:r>
      <w:r w:rsidRPr="001B3DE8">
        <w:rPr>
          <w:noProof w:val="0"/>
          <w:lang w:val="en-US"/>
        </w:rPr>
        <w:fldChar w:fldCharType="separate"/>
      </w:r>
      <w:ins w:id="17" w:author="Claire Carbone" w:date="2015-01-21T15:20:00Z">
        <w:r w:rsidR="00997B2A" w:rsidRPr="003C16AB">
          <w:rPr>
            <w:rStyle w:val="Hyperlink"/>
          </w:rPr>
          <w:fldChar w:fldCharType="begin"/>
        </w:r>
        <w:r w:rsidR="00997B2A" w:rsidRPr="003C16AB">
          <w:rPr>
            <w:rStyle w:val="Hyperlink"/>
          </w:rPr>
          <w:instrText xml:space="preserve"> </w:instrText>
        </w:r>
        <w:r w:rsidR="00997B2A">
          <w:instrText>HYPERLINK \l "_Toc409616974"</w:instrText>
        </w:r>
        <w:r w:rsidR="00997B2A" w:rsidRPr="003C16AB">
          <w:rPr>
            <w:rStyle w:val="Hyperlink"/>
          </w:rPr>
          <w:instrText xml:space="preserve"> </w:instrText>
        </w:r>
        <w:r w:rsidR="00997B2A" w:rsidRPr="003C16AB">
          <w:rPr>
            <w:rStyle w:val="Hyperlink"/>
          </w:rPr>
          <w:fldChar w:fldCharType="separate"/>
        </w:r>
        <w:r w:rsidR="00997B2A" w:rsidRPr="003C16AB">
          <w:rPr>
            <w:rStyle w:val="Hyperlink"/>
          </w:rPr>
          <w:t>Notices</w:t>
        </w:r>
        <w:r w:rsidR="00997B2A">
          <w:rPr>
            <w:webHidden/>
          </w:rPr>
          <w:tab/>
        </w:r>
        <w:r w:rsidR="00997B2A">
          <w:rPr>
            <w:webHidden/>
          </w:rPr>
          <w:fldChar w:fldCharType="begin"/>
        </w:r>
        <w:r w:rsidR="00997B2A">
          <w:rPr>
            <w:webHidden/>
          </w:rPr>
          <w:instrText xml:space="preserve"> PAGEREF _Toc409616974 \h </w:instrText>
        </w:r>
      </w:ins>
      <w:r w:rsidR="00997B2A">
        <w:rPr>
          <w:webHidden/>
        </w:rPr>
      </w:r>
      <w:r w:rsidR="00997B2A">
        <w:rPr>
          <w:webHidden/>
        </w:rPr>
        <w:fldChar w:fldCharType="separate"/>
      </w:r>
      <w:ins w:id="18" w:author="Claire Carbone" w:date="2015-01-21T15:20:00Z">
        <w:r w:rsidR="00997B2A">
          <w:rPr>
            <w:webHidden/>
          </w:rPr>
          <w:t>2</w:t>
        </w:r>
        <w:r w:rsidR="00997B2A">
          <w:rPr>
            <w:webHidden/>
          </w:rPr>
          <w:fldChar w:fldCharType="end"/>
        </w:r>
        <w:r w:rsidR="00997B2A" w:rsidRPr="003C16AB">
          <w:rPr>
            <w:rStyle w:val="Hyperlink"/>
          </w:rPr>
          <w:fldChar w:fldCharType="end"/>
        </w:r>
      </w:ins>
    </w:p>
    <w:p w14:paraId="09045514" w14:textId="77777777" w:rsidR="00997B2A" w:rsidRDefault="00997B2A">
      <w:pPr>
        <w:pStyle w:val="TOC1"/>
        <w:rPr>
          <w:ins w:id="19" w:author="Claire Carbone" w:date="2015-01-21T15:20:00Z"/>
          <w:rFonts w:asciiTheme="minorHAnsi" w:eastAsiaTheme="minorEastAsia" w:hAnsiTheme="minorHAnsi" w:cstheme="minorBidi"/>
          <w:b w:val="0"/>
          <w:color w:val="auto"/>
          <w:sz w:val="22"/>
          <w:szCs w:val="22"/>
          <w:lang w:val="en-US"/>
        </w:rPr>
      </w:pPr>
      <w:ins w:id="20" w:author="Claire Carbone" w:date="2015-01-21T15:20:00Z">
        <w:r w:rsidRPr="003C16AB">
          <w:rPr>
            <w:rStyle w:val="Hyperlink"/>
          </w:rPr>
          <w:fldChar w:fldCharType="begin"/>
        </w:r>
        <w:r w:rsidRPr="003C16AB">
          <w:rPr>
            <w:rStyle w:val="Hyperlink"/>
          </w:rPr>
          <w:instrText xml:space="preserve"> </w:instrText>
        </w:r>
        <w:r>
          <w:instrText>HYPERLINK \l "_Toc409616975"</w:instrText>
        </w:r>
        <w:r w:rsidRPr="003C16AB">
          <w:rPr>
            <w:rStyle w:val="Hyperlink"/>
          </w:rPr>
          <w:instrText xml:space="preserve"> </w:instrText>
        </w:r>
        <w:r w:rsidRPr="003C16AB">
          <w:rPr>
            <w:rStyle w:val="Hyperlink"/>
          </w:rPr>
          <w:fldChar w:fldCharType="separate"/>
        </w:r>
        <w:r w:rsidRPr="003C16AB">
          <w:rPr>
            <w:rStyle w:val="Hyperlink"/>
          </w:rPr>
          <w:t>1</w:t>
        </w:r>
        <w:r>
          <w:rPr>
            <w:rFonts w:asciiTheme="minorHAnsi" w:eastAsiaTheme="minorEastAsia" w:hAnsiTheme="minorHAnsi" w:cstheme="minorBidi"/>
            <w:b w:val="0"/>
            <w:color w:val="auto"/>
            <w:sz w:val="22"/>
            <w:szCs w:val="22"/>
            <w:lang w:val="en-US"/>
          </w:rPr>
          <w:tab/>
        </w:r>
        <w:r w:rsidRPr="003C16AB">
          <w:rPr>
            <w:rStyle w:val="Hyperlink"/>
          </w:rPr>
          <w:t>About this Document</w:t>
        </w:r>
        <w:r>
          <w:rPr>
            <w:webHidden/>
          </w:rPr>
          <w:tab/>
        </w:r>
        <w:r>
          <w:rPr>
            <w:webHidden/>
          </w:rPr>
          <w:fldChar w:fldCharType="begin"/>
        </w:r>
        <w:r>
          <w:rPr>
            <w:webHidden/>
          </w:rPr>
          <w:instrText xml:space="preserve"> PAGEREF _Toc409616975 \h </w:instrText>
        </w:r>
      </w:ins>
      <w:r>
        <w:rPr>
          <w:webHidden/>
        </w:rPr>
      </w:r>
      <w:r>
        <w:rPr>
          <w:webHidden/>
        </w:rPr>
        <w:fldChar w:fldCharType="separate"/>
      </w:r>
      <w:ins w:id="21" w:author="Claire Carbone" w:date="2015-01-21T15:20:00Z">
        <w:r>
          <w:rPr>
            <w:webHidden/>
          </w:rPr>
          <w:t>5</w:t>
        </w:r>
        <w:r>
          <w:rPr>
            <w:webHidden/>
          </w:rPr>
          <w:fldChar w:fldCharType="end"/>
        </w:r>
        <w:r w:rsidRPr="003C16AB">
          <w:rPr>
            <w:rStyle w:val="Hyperlink"/>
          </w:rPr>
          <w:fldChar w:fldCharType="end"/>
        </w:r>
      </w:ins>
    </w:p>
    <w:p w14:paraId="06409AF0" w14:textId="77777777" w:rsidR="00997B2A" w:rsidRDefault="00997B2A">
      <w:pPr>
        <w:pStyle w:val="TOC2"/>
        <w:rPr>
          <w:ins w:id="22" w:author="Claire Carbone" w:date="2015-01-21T15:20:00Z"/>
          <w:rFonts w:asciiTheme="minorHAnsi" w:eastAsiaTheme="minorEastAsia" w:hAnsiTheme="minorHAnsi" w:cstheme="minorBidi"/>
          <w:color w:val="auto"/>
          <w:sz w:val="22"/>
          <w:szCs w:val="22"/>
        </w:rPr>
      </w:pPr>
      <w:ins w:id="23" w:author="Claire Carbone" w:date="2015-01-21T15:20:00Z">
        <w:r w:rsidRPr="003C16AB">
          <w:rPr>
            <w:rStyle w:val="Hyperlink"/>
          </w:rPr>
          <w:fldChar w:fldCharType="begin"/>
        </w:r>
        <w:r w:rsidRPr="003C16AB">
          <w:rPr>
            <w:rStyle w:val="Hyperlink"/>
          </w:rPr>
          <w:instrText xml:space="preserve"> </w:instrText>
        </w:r>
        <w:r>
          <w:instrText>HYPERLINK \l "_Toc409616976"</w:instrText>
        </w:r>
        <w:r w:rsidRPr="003C16AB">
          <w:rPr>
            <w:rStyle w:val="Hyperlink"/>
          </w:rPr>
          <w:instrText xml:space="preserve"> </w:instrText>
        </w:r>
        <w:r w:rsidRPr="003C16AB">
          <w:rPr>
            <w:rStyle w:val="Hyperlink"/>
          </w:rPr>
          <w:fldChar w:fldCharType="separate"/>
        </w:r>
        <w:r w:rsidRPr="003C16AB">
          <w:rPr>
            <w:rStyle w:val="Hyperlink"/>
          </w:rPr>
          <w:t>1.1</w:t>
        </w:r>
        <w:r>
          <w:rPr>
            <w:rFonts w:asciiTheme="minorHAnsi" w:eastAsiaTheme="minorEastAsia" w:hAnsiTheme="minorHAnsi" w:cstheme="minorBidi"/>
            <w:color w:val="auto"/>
            <w:sz w:val="22"/>
            <w:szCs w:val="22"/>
          </w:rPr>
          <w:tab/>
        </w:r>
        <w:r w:rsidRPr="003C16AB">
          <w:rPr>
            <w:rStyle w:val="Hyperlink"/>
          </w:rPr>
          <w:t>Description</w:t>
        </w:r>
        <w:r>
          <w:rPr>
            <w:webHidden/>
          </w:rPr>
          <w:tab/>
        </w:r>
        <w:r>
          <w:rPr>
            <w:webHidden/>
          </w:rPr>
          <w:fldChar w:fldCharType="begin"/>
        </w:r>
        <w:r>
          <w:rPr>
            <w:webHidden/>
          </w:rPr>
          <w:instrText xml:space="preserve"> PAGEREF _Toc409616976 \h </w:instrText>
        </w:r>
      </w:ins>
      <w:r>
        <w:rPr>
          <w:webHidden/>
        </w:rPr>
      </w:r>
      <w:r>
        <w:rPr>
          <w:webHidden/>
        </w:rPr>
        <w:fldChar w:fldCharType="separate"/>
      </w:r>
      <w:ins w:id="24" w:author="Claire Carbone" w:date="2015-01-21T15:20:00Z">
        <w:r>
          <w:rPr>
            <w:webHidden/>
          </w:rPr>
          <w:t>5</w:t>
        </w:r>
        <w:r>
          <w:rPr>
            <w:webHidden/>
          </w:rPr>
          <w:fldChar w:fldCharType="end"/>
        </w:r>
        <w:r w:rsidRPr="003C16AB">
          <w:rPr>
            <w:rStyle w:val="Hyperlink"/>
          </w:rPr>
          <w:fldChar w:fldCharType="end"/>
        </w:r>
      </w:ins>
    </w:p>
    <w:p w14:paraId="7784A547" w14:textId="77777777" w:rsidR="00997B2A" w:rsidRDefault="00997B2A">
      <w:pPr>
        <w:pStyle w:val="TOC2"/>
        <w:rPr>
          <w:ins w:id="25" w:author="Claire Carbone" w:date="2015-01-21T15:20:00Z"/>
          <w:rFonts w:asciiTheme="minorHAnsi" w:eastAsiaTheme="minorEastAsia" w:hAnsiTheme="minorHAnsi" w:cstheme="minorBidi"/>
          <w:color w:val="auto"/>
          <w:sz w:val="22"/>
          <w:szCs w:val="22"/>
        </w:rPr>
      </w:pPr>
      <w:ins w:id="26" w:author="Claire Carbone" w:date="2015-01-21T15:20:00Z">
        <w:r w:rsidRPr="003C16AB">
          <w:rPr>
            <w:rStyle w:val="Hyperlink"/>
          </w:rPr>
          <w:fldChar w:fldCharType="begin"/>
        </w:r>
        <w:r w:rsidRPr="003C16AB">
          <w:rPr>
            <w:rStyle w:val="Hyperlink"/>
          </w:rPr>
          <w:instrText xml:space="preserve"> </w:instrText>
        </w:r>
        <w:r>
          <w:instrText>HYPERLINK \l "_Toc409616977"</w:instrText>
        </w:r>
        <w:r w:rsidRPr="003C16AB">
          <w:rPr>
            <w:rStyle w:val="Hyperlink"/>
          </w:rPr>
          <w:instrText xml:space="preserve"> </w:instrText>
        </w:r>
        <w:r w:rsidRPr="003C16AB">
          <w:rPr>
            <w:rStyle w:val="Hyperlink"/>
          </w:rPr>
          <w:fldChar w:fldCharType="separate"/>
        </w:r>
        <w:r w:rsidRPr="003C16AB">
          <w:rPr>
            <w:rStyle w:val="Hyperlink"/>
          </w:rPr>
          <w:t>1.2</w:t>
        </w:r>
        <w:r>
          <w:rPr>
            <w:rFonts w:asciiTheme="minorHAnsi" w:eastAsiaTheme="minorEastAsia" w:hAnsiTheme="minorHAnsi" w:cstheme="minorBidi"/>
            <w:color w:val="auto"/>
            <w:sz w:val="22"/>
            <w:szCs w:val="22"/>
          </w:rPr>
          <w:tab/>
        </w:r>
        <w:r w:rsidRPr="003C16AB">
          <w:rPr>
            <w:rStyle w:val="Hyperlink"/>
          </w:rPr>
          <w:t>Intended audience</w:t>
        </w:r>
        <w:r>
          <w:rPr>
            <w:webHidden/>
          </w:rPr>
          <w:tab/>
        </w:r>
        <w:r>
          <w:rPr>
            <w:webHidden/>
          </w:rPr>
          <w:fldChar w:fldCharType="begin"/>
        </w:r>
        <w:r>
          <w:rPr>
            <w:webHidden/>
          </w:rPr>
          <w:instrText xml:space="preserve"> PAGEREF _Toc409616977 \h </w:instrText>
        </w:r>
      </w:ins>
      <w:r>
        <w:rPr>
          <w:webHidden/>
        </w:rPr>
      </w:r>
      <w:r>
        <w:rPr>
          <w:webHidden/>
        </w:rPr>
        <w:fldChar w:fldCharType="separate"/>
      </w:r>
      <w:ins w:id="27" w:author="Claire Carbone" w:date="2015-01-21T15:20:00Z">
        <w:r>
          <w:rPr>
            <w:webHidden/>
          </w:rPr>
          <w:t>5</w:t>
        </w:r>
        <w:r>
          <w:rPr>
            <w:webHidden/>
          </w:rPr>
          <w:fldChar w:fldCharType="end"/>
        </w:r>
        <w:r w:rsidRPr="003C16AB">
          <w:rPr>
            <w:rStyle w:val="Hyperlink"/>
          </w:rPr>
          <w:fldChar w:fldCharType="end"/>
        </w:r>
      </w:ins>
    </w:p>
    <w:p w14:paraId="36C5888F" w14:textId="77777777" w:rsidR="00997B2A" w:rsidRDefault="00997B2A">
      <w:pPr>
        <w:pStyle w:val="TOC1"/>
        <w:rPr>
          <w:ins w:id="28" w:author="Claire Carbone" w:date="2015-01-21T15:20:00Z"/>
          <w:rFonts w:asciiTheme="minorHAnsi" w:eastAsiaTheme="minorEastAsia" w:hAnsiTheme="minorHAnsi" w:cstheme="minorBidi"/>
          <w:b w:val="0"/>
          <w:color w:val="auto"/>
          <w:sz w:val="22"/>
          <w:szCs w:val="22"/>
          <w:lang w:val="en-US"/>
        </w:rPr>
      </w:pPr>
      <w:ins w:id="29" w:author="Claire Carbone" w:date="2015-01-21T15:20:00Z">
        <w:r w:rsidRPr="003C16AB">
          <w:rPr>
            <w:rStyle w:val="Hyperlink"/>
          </w:rPr>
          <w:fldChar w:fldCharType="begin"/>
        </w:r>
        <w:r w:rsidRPr="003C16AB">
          <w:rPr>
            <w:rStyle w:val="Hyperlink"/>
          </w:rPr>
          <w:instrText xml:space="preserve"> </w:instrText>
        </w:r>
        <w:r>
          <w:instrText>HYPERLINK \l "_Toc409616978"</w:instrText>
        </w:r>
        <w:r w:rsidRPr="003C16AB">
          <w:rPr>
            <w:rStyle w:val="Hyperlink"/>
          </w:rPr>
          <w:instrText xml:space="preserve"> </w:instrText>
        </w:r>
        <w:r w:rsidRPr="003C16AB">
          <w:rPr>
            <w:rStyle w:val="Hyperlink"/>
          </w:rPr>
          <w:fldChar w:fldCharType="separate"/>
        </w:r>
        <w:r w:rsidRPr="003C16AB">
          <w:rPr>
            <w:rStyle w:val="Hyperlink"/>
          </w:rPr>
          <w:t>2</w:t>
        </w:r>
        <w:r>
          <w:rPr>
            <w:rFonts w:asciiTheme="minorHAnsi" w:eastAsiaTheme="minorEastAsia" w:hAnsiTheme="minorHAnsi" w:cstheme="minorBidi"/>
            <w:b w:val="0"/>
            <w:color w:val="auto"/>
            <w:sz w:val="22"/>
            <w:szCs w:val="22"/>
            <w:lang w:val="en-US"/>
          </w:rPr>
          <w:tab/>
        </w:r>
        <w:r w:rsidRPr="003C16AB">
          <w:rPr>
            <w:rStyle w:val="Hyperlink"/>
          </w:rPr>
          <w:t>Notes About the Content</w:t>
        </w:r>
        <w:r>
          <w:rPr>
            <w:webHidden/>
          </w:rPr>
          <w:tab/>
        </w:r>
        <w:r>
          <w:rPr>
            <w:webHidden/>
          </w:rPr>
          <w:fldChar w:fldCharType="begin"/>
        </w:r>
        <w:r>
          <w:rPr>
            <w:webHidden/>
          </w:rPr>
          <w:instrText xml:space="preserve"> PAGEREF _Toc409616978 \h </w:instrText>
        </w:r>
      </w:ins>
      <w:r>
        <w:rPr>
          <w:webHidden/>
        </w:rPr>
      </w:r>
      <w:r>
        <w:rPr>
          <w:webHidden/>
        </w:rPr>
        <w:fldChar w:fldCharType="separate"/>
      </w:r>
      <w:ins w:id="30" w:author="Claire Carbone" w:date="2015-01-21T15:20:00Z">
        <w:r>
          <w:rPr>
            <w:webHidden/>
          </w:rPr>
          <w:t>6</w:t>
        </w:r>
        <w:r>
          <w:rPr>
            <w:webHidden/>
          </w:rPr>
          <w:fldChar w:fldCharType="end"/>
        </w:r>
        <w:r w:rsidRPr="003C16AB">
          <w:rPr>
            <w:rStyle w:val="Hyperlink"/>
          </w:rPr>
          <w:fldChar w:fldCharType="end"/>
        </w:r>
      </w:ins>
    </w:p>
    <w:p w14:paraId="5314A1DA" w14:textId="77777777" w:rsidR="00997B2A" w:rsidRDefault="00997B2A">
      <w:pPr>
        <w:pStyle w:val="TOC2"/>
        <w:rPr>
          <w:ins w:id="31" w:author="Claire Carbone" w:date="2015-01-21T15:20:00Z"/>
          <w:rFonts w:asciiTheme="minorHAnsi" w:eastAsiaTheme="minorEastAsia" w:hAnsiTheme="minorHAnsi" w:cstheme="minorBidi"/>
          <w:color w:val="auto"/>
          <w:sz w:val="22"/>
          <w:szCs w:val="22"/>
        </w:rPr>
      </w:pPr>
      <w:ins w:id="32" w:author="Claire Carbone" w:date="2015-01-21T15:20:00Z">
        <w:r w:rsidRPr="003C16AB">
          <w:rPr>
            <w:rStyle w:val="Hyperlink"/>
          </w:rPr>
          <w:fldChar w:fldCharType="begin"/>
        </w:r>
        <w:r w:rsidRPr="003C16AB">
          <w:rPr>
            <w:rStyle w:val="Hyperlink"/>
          </w:rPr>
          <w:instrText xml:space="preserve"> </w:instrText>
        </w:r>
        <w:r>
          <w:instrText>HYPERLINK \l "_Toc409616979"</w:instrText>
        </w:r>
        <w:r w:rsidRPr="003C16AB">
          <w:rPr>
            <w:rStyle w:val="Hyperlink"/>
          </w:rPr>
          <w:instrText xml:space="preserve"> </w:instrText>
        </w:r>
        <w:r w:rsidRPr="003C16AB">
          <w:rPr>
            <w:rStyle w:val="Hyperlink"/>
          </w:rPr>
          <w:fldChar w:fldCharType="separate"/>
        </w:r>
        <w:r w:rsidRPr="003C16AB">
          <w:rPr>
            <w:rStyle w:val="Hyperlink"/>
          </w:rPr>
          <w:t>2.1</w:t>
        </w:r>
        <w:r>
          <w:rPr>
            <w:rFonts w:asciiTheme="minorHAnsi" w:eastAsiaTheme="minorEastAsia" w:hAnsiTheme="minorHAnsi" w:cstheme="minorBidi"/>
            <w:color w:val="auto"/>
            <w:sz w:val="22"/>
            <w:szCs w:val="22"/>
          </w:rPr>
          <w:tab/>
        </w:r>
        <w:r w:rsidRPr="003C16AB">
          <w:rPr>
            <w:rStyle w:val="Hyperlink"/>
          </w:rPr>
          <w:t>Objectives and content structure</w:t>
        </w:r>
        <w:r>
          <w:rPr>
            <w:webHidden/>
          </w:rPr>
          <w:tab/>
        </w:r>
        <w:r>
          <w:rPr>
            <w:webHidden/>
          </w:rPr>
          <w:fldChar w:fldCharType="begin"/>
        </w:r>
        <w:r>
          <w:rPr>
            <w:webHidden/>
          </w:rPr>
          <w:instrText xml:space="preserve"> PAGEREF _Toc409616979 \h </w:instrText>
        </w:r>
      </w:ins>
      <w:r>
        <w:rPr>
          <w:webHidden/>
        </w:rPr>
      </w:r>
      <w:r>
        <w:rPr>
          <w:webHidden/>
        </w:rPr>
        <w:fldChar w:fldCharType="separate"/>
      </w:r>
      <w:ins w:id="33" w:author="Claire Carbone" w:date="2015-01-21T15:20:00Z">
        <w:r>
          <w:rPr>
            <w:webHidden/>
          </w:rPr>
          <w:t>6</w:t>
        </w:r>
        <w:r>
          <w:rPr>
            <w:webHidden/>
          </w:rPr>
          <w:fldChar w:fldCharType="end"/>
        </w:r>
        <w:r w:rsidRPr="003C16AB">
          <w:rPr>
            <w:rStyle w:val="Hyperlink"/>
          </w:rPr>
          <w:fldChar w:fldCharType="end"/>
        </w:r>
      </w:ins>
    </w:p>
    <w:p w14:paraId="5992021C" w14:textId="77777777" w:rsidR="00997B2A" w:rsidRDefault="00997B2A">
      <w:pPr>
        <w:pStyle w:val="TOC2"/>
        <w:rPr>
          <w:ins w:id="34" w:author="Claire Carbone" w:date="2015-01-21T15:20:00Z"/>
          <w:rFonts w:asciiTheme="minorHAnsi" w:eastAsiaTheme="minorEastAsia" w:hAnsiTheme="minorHAnsi" w:cstheme="minorBidi"/>
          <w:color w:val="auto"/>
          <w:sz w:val="22"/>
          <w:szCs w:val="22"/>
        </w:rPr>
      </w:pPr>
      <w:ins w:id="35" w:author="Claire Carbone" w:date="2015-01-21T15:20:00Z">
        <w:r w:rsidRPr="003C16AB">
          <w:rPr>
            <w:rStyle w:val="Hyperlink"/>
          </w:rPr>
          <w:fldChar w:fldCharType="begin"/>
        </w:r>
        <w:r w:rsidRPr="003C16AB">
          <w:rPr>
            <w:rStyle w:val="Hyperlink"/>
          </w:rPr>
          <w:instrText xml:space="preserve"> </w:instrText>
        </w:r>
        <w:r>
          <w:instrText>HYPERLINK \l "_Toc409616980"</w:instrText>
        </w:r>
        <w:r w:rsidRPr="003C16AB">
          <w:rPr>
            <w:rStyle w:val="Hyperlink"/>
          </w:rPr>
          <w:instrText xml:space="preserve"> </w:instrText>
        </w:r>
        <w:r w:rsidRPr="003C16AB">
          <w:rPr>
            <w:rStyle w:val="Hyperlink"/>
          </w:rPr>
          <w:fldChar w:fldCharType="separate"/>
        </w:r>
        <w:r w:rsidRPr="003C16AB">
          <w:rPr>
            <w:rStyle w:val="Hyperlink"/>
          </w:rPr>
          <w:t>2.2</w:t>
        </w:r>
        <w:r>
          <w:rPr>
            <w:rFonts w:asciiTheme="minorHAnsi" w:eastAsiaTheme="minorEastAsia" w:hAnsiTheme="minorHAnsi" w:cstheme="minorBidi"/>
            <w:color w:val="auto"/>
            <w:sz w:val="22"/>
            <w:szCs w:val="22"/>
          </w:rPr>
          <w:tab/>
        </w:r>
        <w:r w:rsidRPr="003C16AB">
          <w:rPr>
            <w:rStyle w:val="Hyperlink"/>
          </w:rPr>
          <w:t>Additional help</w:t>
        </w:r>
        <w:r>
          <w:rPr>
            <w:webHidden/>
          </w:rPr>
          <w:tab/>
        </w:r>
        <w:r>
          <w:rPr>
            <w:webHidden/>
          </w:rPr>
          <w:fldChar w:fldCharType="begin"/>
        </w:r>
        <w:r>
          <w:rPr>
            <w:webHidden/>
          </w:rPr>
          <w:instrText xml:space="preserve"> PAGEREF _Toc409616980 \h </w:instrText>
        </w:r>
      </w:ins>
      <w:r>
        <w:rPr>
          <w:webHidden/>
        </w:rPr>
      </w:r>
      <w:r>
        <w:rPr>
          <w:webHidden/>
        </w:rPr>
        <w:fldChar w:fldCharType="separate"/>
      </w:r>
      <w:ins w:id="36" w:author="Claire Carbone" w:date="2015-01-21T15:20:00Z">
        <w:r>
          <w:rPr>
            <w:webHidden/>
          </w:rPr>
          <w:t>7</w:t>
        </w:r>
        <w:r>
          <w:rPr>
            <w:webHidden/>
          </w:rPr>
          <w:fldChar w:fldCharType="end"/>
        </w:r>
        <w:r w:rsidRPr="003C16AB">
          <w:rPr>
            <w:rStyle w:val="Hyperlink"/>
          </w:rPr>
          <w:fldChar w:fldCharType="end"/>
        </w:r>
      </w:ins>
    </w:p>
    <w:p w14:paraId="5167C4D0" w14:textId="77777777" w:rsidR="00997B2A" w:rsidRDefault="00997B2A">
      <w:pPr>
        <w:pStyle w:val="TOC1"/>
        <w:rPr>
          <w:ins w:id="37" w:author="Claire Carbone" w:date="2015-01-21T15:20:00Z"/>
          <w:rFonts w:asciiTheme="minorHAnsi" w:eastAsiaTheme="minorEastAsia" w:hAnsiTheme="minorHAnsi" w:cstheme="minorBidi"/>
          <w:b w:val="0"/>
          <w:color w:val="auto"/>
          <w:sz w:val="22"/>
          <w:szCs w:val="22"/>
          <w:lang w:val="en-US"/>
        </w:rPr>
      </w:pPr>
      <w:ins w:id="38" w:author="Claire Carbone" w:date="2015-01-21T15:20:00Z">
        <w:r w:rsidRPr="003C16AB">
          <w:rPr>
            <w:rStyle w:val="Hyperlink"/>
          </w:rPr>
          <w:fldChar w:fldCharType="begin"/>
        </w:r>
        <w:r w:rsidRPr="003C16AB">
          <w:rPr>
            <w:rStyle w:val="Hyperlink"/>
          </w:rPr>
          <w:instrText xml:space="preserve"> </w:instrText>
        </w:r>
        <w:r>
          <w:instrText>HYPERLINK \l "_Toc409616981"</w:instrText>
        </w:r>
        <w:r w:rsidRPr="003C16AB">
          <w:rPr>
            <w:rStyle w:val="Hyperlink"/>
          </w:rPr>
          <w:instrText xml:space="preserve"> </w:instrText>
        </w:r>
        <w:r w:rsidRPr="003C16AB">
          <w:rPr>
            <w:rStyle w:val="Hyperlink"/>
          </w:rPr>
          <w:fldChar w:fldCharType="separate"/>
        </w:r>
        <w:r w:rsidRPr="003C16AB">
          <w:rPr>
            <w:rStyle w:val="Hyperlink"/>
          </w:rPr>
          <w:t>3</w:t>
        </w:r>
        <w:r>
          <w:rPr>
            <w:rFonts w:asciiTheme="minorHAnsi" w:eastAsiaTheme="minorEastAsia" w:hAnsiTheme="minorHAnsi" w:cstheme="minorBidi"/>
            <w:b w:val="0"/>
            <w:color w:val="auto"/>
            <w:sz w:val="22"/>
            <w:szCs w:val="22"/>
            <w:lang w:val="en-US"/>
          </w:rPr>
          <w:tab/>
        </w:r>
        <w:r w:rsidRPr="003C16AB">
          <w:rPr>
            <w:rStyle w:val="Hyperlink"/>
          </w:rPr>
          <w:t>Module 1: Catalog Manager Overview</w:t>
        </w:r>
        <w:r>
          <w:rPr>
            <w:webHidden/>
          </w:rPr>
          <w:tab/>
        </w:r>
        <w:r>
          <w:rPr>
            <w:webHidden/>
          </w:rPr>
          <w:fldChar w:fldCharType="begin"/>
        </w:r>
        <w:r>
          <w:rPr>
            <w:webHidden/>
          </w:rPr>
          <w:instrText xml:space="preserve"> PAGEREF _Toc409616981 \h </w:instrText>
        </w:r>
      </w:ins>
      <w:r>
        <w:rPr>
          <w:webHidden/>
        </w:rPr>
      </w:r>
      <w:r>
        <w:rPr>
          <w:webHidden/>
        </w:rPr>
        <w:fldChar w:fldCharType="separate"/>
      </w:r>
      <w:ins w:id="39" w:author="Claire Carbone" w:date="2015-01-21T15:20:00Z">
        <w:r>
          <w:rPr>
            <w:webHidden/>
          </w:rPr>
          <w:t>8</w:t>
        </w:r>
        <w:r>
          <w:rPr>
            <w:webHidden/>
          </w:rPr>
          <w:fldChar w:fldCharType="end"/>
        </w:r>
        <w:r w:rsidRPr="003C16AB">
          <w:rPr>
            <w:rStyle w:val="Hyperlink"/>
          </w:rPr>
          <w:fldChar w:fldCharType="end"/>
        </w:r>
      </w:ins>
    </w:p>
    <w:p w14:paraId="14F634D5" w14:textId="77777777" w:rsidR="00997B2A" w:rsidRDefault="00997B2A">
      <w:pPr>
        <w:pStyle w:val="TOC1"/>
        <w:rPr>
          <w:ins w:id="40" w:author="Claire Carbone" w:date="2015-01-21T15:20:00Z"/>
          <w:rFonts w:asciiTheme="minorHAnsi" w:eastAsiaTheme="minorEastAsia" w:hAnsiTheme="minorHAnsi" w:cstheme="minorBidi"/>
          <w:b w:val="0"/>
          <w:color w:val="auto"/>
          <w:sz w:val="22"/>
          <w:szCs w:val="22"/>
          <w:lang w:val="en-US"/>
        </w:rPr>
      </w:pPr>
      <w:ins w:id="41" w:author="Claire Carbone" w:date="2015-01-21T15:20:00Z">
        <w:r w:rsidRPr="003C16AB">
          <w:rPr>
            <w:rStyle w:val="Hyperlink"/>
          </w:rPr>
          <w:fldChar w:fldCharType="begin"/>
        </w:r>
        <w:r w:rsidRPr="003C16AB">
          <w:rPr>
            <w:rStyle w:val="Hyperlink"/>
          </w:rPr>
          <w:instrText xml:space="preserve"> </w:instrText>
        </w:r>
        <w:r>
          <w:instrText>HYPERLINK \l "_Toc409616982"</w:instrText>
        </w:r>
        <w:r w:rsidRPr="003C16AB">
          <w:rPr>
            <w:rStyle w:val="Hyperlink"/>
          </w:rPr>
          <w:instrText xml:space="preserve"> </w:instrText>
        </w:r>
        <w:r w:rsidRPr="003C16AB">
          <w:rPr>
            <w:rStyle w:val="Hyperlink"/>
          </w:rPr>
          <w:fldChar w:fldCharType="separate"/>
        </w:r>
        <w:r w:rsidRPr="003C16AB">
          <w:rPr>
            <w:rStyle w:val="Hyperlink"/>
          </w:rPr>
          <w:t>4</w:t>
        </w:r>
        <w:r>
          <w:rPr>
            <w:rFonts w:asciiTheme="minorHAnsi" w:eastAsiaTheme="minorEastAsia" w:hAnsiTheme="minorHAnsi" w:cstheme="minorBidi"/>
            <w:b w:val="0"/>
            <w:color w:val="auto"/>
            <w:sz w:val="22"/>
            <w:szCs w:val="22"/>
            <w:lang w:val="en-US"/>
          </w:rPr>
          <w:tab/>
        </w:r>
        <w:r w:rsidRPr="003C16AB">
          <w:rPr>
            <w:rStyle w:val="Hyperlink"/>
          </w:rPr>
          <w:t>Module 2: Catalog Manager Configuration</w:t>
        </w:r>
        <w:r>
          <w:rPr>
            <w:webHidden/>
          </w:rPr>
          <w:tab/>
        </w:r>
        <w:r>
          <w:rPr>
            <w:webHidden/>
          </w:rPr>
          <w:fldChar w:fldCharType="begin"/>
        </w:r>
        <w:r>
          <w:rPr>
            <w:webHidden/>
          </w:rPr>
          <w:instrText xml:space="preserve"> PAGEREF _Toc409616982 \h </w:instrText>
        </w:r>
      </w:ins>
      <w:r>
        <w:rPr>
          <w:webHidden/>
        </w:rPr>
      </w:r>
      <w:r>
        <w:rPr>
          <w:webHidden/>
        </w:rPr>
        <w:fldChar w:fldCharType="separate"/>
      </w:r>
      <w:ins w:id="42" w:author="Claire Carbone" w:date="2015-01-21T15:20:00Z">
        <w:r>
          <w:rPr>
            <w:webHidden/>
          </w:rPr>
          <w:t>9</w:t>
        </w:r>
        <w:r>
          <w:rPr>
            <w:webHidden/>
          </w:rPr>
          <w:fldChar w:fldCharType="end"/>
        </w:r>
        <w:r w:rsidRPr="003C16AB">
          <w:rPr>
            <w:rStyle w:val="Hyperlink"/>
          </w:rPr>
          <w:fldChar w:fldCharType="end"/>
        </w:r>
      </w:ins>
    </w:p>
    <w:p w14:paraId="44559DFB" w14:textId="77777777" w:rsidR="00997B2A" w:rsidRDefault="00997B2A">
      <w:pPr>
        <w:pStyle w:val="TOC2"/>
        <w:rPr>
          <w:ins w:id="43" w:author="Claire Carbone" w:date="2015-01-21T15:20:00Z"/>
          <w:rFonts w:asciiTheme="minorHAnsi" w:eastAsiaTheme="minorEastAsia" w:hAnsiTheme="minorHAnsi" w:cstheme="minorBidi"/>
          <w:color w:val="auto"/>
          <w:sz w:val="22"/>
          <w:szCs w:val="22"/>
        </w:rPr>
      </w:pPr>
      <w:ins w:id="44" w:author="Claire Carbone" w:date="2015-01-21T15:20:00Z">
        <w:r w:rsidRPr="003C16AB">
          <w:rPr>
            <w:rStyle w:val="Hyperlink"/>
          </w:rPr>
          <w:fldChar w:fldCharType="begin"/>
        </w:r>
        <w:r w:rsidRPr="003C16AB">
          <w:rPr>
            <w:rStyle w:val="Hyperlink"/>
          </w:rPr>
          <w:instrText xml:space="preserve"> </w:instrText>
        </w:r>
        <w:r>
          <w:instrText>HYPERLINK \l "_Toc409616983"</w:instrText>
        </w:r>
        <w:r w:rsidRPr="003C16AB">
          <w:rPr>
            <w:rStyle w:val="Hyperlink"/>
          </w:rPr>
          <w:instrText xml:space="preserve"> </w:instrText>
        </w:r>
        <w:r w:rsidRPr="003C16AB">
          <w:rPr>
            <w:rStyle w:val="Hyperlink"/>
          </w:rPr>
          <w:fldChar w:fldCharType="separate"/>
        </w:r>
        <w:r w:rsidRPr="003C16AB">
          <w:rPr>
            <w:rStyle w:val="Hyperlink"/>
          </w:rPr>
          <w:t>4.1</w:t>
        </w:r>
        <w:r>
          <w:rPr>
            <w:rFonts w:asciiTheme="minorHAnsi" w:eastAsiaTheme="minorEastAsia" w:hAnsiTheme="minorHAnsi" w:cstheme="minorBidi"/>
            <w:color w:val="auto"/>
            <w:sz w:val="22"/>
            <w:szCs w:val="22"/>
          </w:rPr>
          <w:tab/>
        </w:r>
        <w:r w:rsidRPr="003C16AB">
          <w:rPr>
            <w:rStyle w:val="Hyperlink"/>
          </w:rPr>
          <w:t>Exercise 1: Catalog configuration</w:t>
        </w:r>
        <w:r>
          <w:rPr>
            <w:webHidden/>
          </w:rPr>
          <w:tab/>
        </w:r>
        <w:r>
          <w:rPr>
            <w:webHidden/>
          </w:rPr>
          <w:fldChar w:fldCharType="begin"/>
        </w:r>
        <w:r>
          <w:rPr>
            <w:webHidden/>
          </w:rPr>
          <w:instrText xml:space="preserve"> PAGEREF _Toc409616983 \h </w:instrText>
        </w:r>
      </w:ins>
      <w:r>
        <w:rPr>
          <w:webHidden/>
        </w:rPr>
      </w:r>
      <w:r>
        <w:rPr>
          <w:webHidden/>
        </w:rPr>
        <w:fldChar w:fldCharType="separate"/>
      </w:r>
      <w:ins w:id="45" w:author="Claire Carbone" w:date="2015-01-21T15:20:00Z">
        <w:r>
          <w:rPr>
            <w:webHidden/>
          </w:rPr>
          <w:t>9</w:t>
        </w:r>
        <w:r>
          <w:rPr>
            <w:webHidden/>
          </w:rPr>
          <w:fldChar w:fldCharType="end"/>
        </w:r>
        <w:r w:rsidRPr="003C16AB">
          <w:rPr>
            <w:rStyle w:val="Hyperlink"/>
          </w:rPr>
          <w:fldChar w:fldCharType="end"/>
        </w:r>
      </w:ins>
    </w:p>
    <w:p w14:paraId="239A6E6B" w14:textId="77777777" w:rsidR="00997B2A" w:rsidRDefault="00997B2A">
      <w:pPr>
        <w:pStyle w:val="TOC3"/>
        <w:rPr>
          <w:ins w:id="46" w:author="Claire Carbone" w:date="2015-01-21T15:20:00Z"/>
          <w:rFonts w:asciiTheme="minorHAnsi" w:eastAsiaTheme="minorEastAsia" w:hAnsiTheme="minorHAnsi" w:cstheme="minorBidi"/>
          <w:color w:val="auto"/>
          <w:sz w:val="22"/>
          <w:szCs w:val="22"/>
        </w:rPr>
      </w:pPr>
      <w:ins w:id="47" w:author="Claire Carbone" w:date="2015-01-21T15:20:00Z">
        <w:r w:rsidRPr="003C16AB">
          <w:rPr>
            <w:rStyle w:val="Hyperlink"/>
          </w:rPr>
          <w:fldChar w:fldCharType="begin"/>
        </w:r>
        <w:r w:rsidRPr="003C16AB">
          <w:rPr>
            <w:rStyle w:val="Hyperlink"/>
          </w:rPr>
          <w:instrText xml:space="preserve"> </w:instrText>
        </w:r>
        <w:r>
          <w:instrText>HYPERLINK \l "_Toc409616984"</w:instrText>
        </w:r>
        <w:r w:rsidRPr="003C16AB">
          <w:rPr>
            <w:rStyle w:val="Hyperlink"/>
          </w:rPr>
          <w:instrText xml:space="preserve"> </w:instrText>
        </w:r>
        <w:r w:rsidRPr="003C16AB">
          <w:rPr>
            <w:rStyle w:val="Hyperlink"/>
          </w:rPr>
          <w:fldChar w:fldCharType="separate"/>
        </w:r>
        <w:r w:rsidRPr="003C16AB">
          <w:rPr>
            <w:rStyle w:val="Hyperlink"/>
          </w:rPr>
          <w:t>4.1.1</w:t>
        </w:r>
        <w:r>
          <w:rPr>
            <w:rFonts w:asciiTheme="minorHAnsi" w:eastAsiaTheme="minorEastAsia" w:hAnsiTheme="minorHAnsi" w:cstheme="minorBidi"/>
            <w:color w:val="auto"/>
            <w:sz w:val="22"/>
            <w:szCs w:val="22"/>
          </w:rPr>
          <w:tab/>
        </w:r>
        <w:r w:rsidRPr="003C16AB">
          <w:rPr>
            <w:rStyle w:val="Hyperlink"/>
          </w:rPr>
          <w:t>Create an organizational chart (top level)</w:t>
        </w:r>
        <w:r>
          <w:rPr>
            <w:webHidden/>
          </w:rPr>
          <w:tab/>
        </w:r>
        <w:r>
          <w:rPr>
            <w:webHidden/>
          </w:rPr>
          <w:fldChar w:fldCharType="begin"/>
        </w:r>
        <w:r>
          <w:rPr>
            <w:webHidden/>
          </w:rPr>
          <w:instrText xml:space="preserve"> PAGEREF _Toc409616984 \h </w:instrText>
        </w:r>
      </w:ins>
      <w:r>
        <w:rPr>
          <w:webHidden/>
        </w:rPr>
      </w:r>
      <w:r>
        <w:rPr>
          <w:webHidden/>
        </w:rPr>
        <w:fldChar w:fldCharType="separate"/>
      </w:r>
      <w:ins w:id="48" w:author="Claire Carbone" w:date="2015-01-21T15:20:00Z">
        <w:r>
          <w:rPr>
            <w:webHidden/>
          </w:rPr>
          <w:t>9</w:t>
        </w:r>
        <w:r>
          <w:rPr>
            <w:webHidden/>
          </w:rPr>
          <w:fldChar w:fldCharType="end"/>
        </w:r>
        <w:r w:rsidRPr="003C16AB">
          <w:rPr>
            <w:rStyle w:val="Hyperlink"/>
          </w:rPr>
          <w:fldChar w:fldCharType="end"/>
        </w:r>
      </w:ins>
    </w:p>
    <w:p w14:paraId="768AB63D" w14:textId="77777777" w:rsidR="00997B2A" w:rsidRDefault="00997B2A">
      <w:pPr>
        <w:pStyle w:val="TOC3"/>
        <w:rPr>
          <w:ins w:id="49" w:author="Claire Carbone" w:date="2015-01-21T15:20:00Z"/>
          <w:rFonts w:asciiTheme="minorHAnsi" w:eastAsiaTheme="minorEastAsia" w:hAnsiTheme="minorHAnsi" w:cstheme="minorBidi"/>
          <w:color w:val="auto"/>
          <w:sz w:val="22"/>
          <w:szCs w:val="22"/>
        </w:rPr>
      </w:pPr>
      <w:ins w:id="50" w:author="Claire Carbone" w:date="2015-01-21T15:20:00Z">
        <w:r w:rsidRPr="003C16AB">
          <w:rPr>
            <w:rStyle w:val="Hyperlink"/>
          </w:rPr>
          <w:fldChar w:fldCharType="begin"/>
        </w:r>
        <w:r w:rsidRPr="003C16AB">
          <w:rPr>
            <w:rStyle w:val="Hyperlink"/>
          </w:rPr>
          <w:instrText xml:space="preserve"> </w:instrText>
        </w:r>
        <w:r>
          <w:instrText>HYPERLINK \l "_Toc409616985"</w:instrText>
        </w:r>
        <w:r w:rsidRPr="003C16AB">
          <w:rPr>
            <w:rStyle w:val="Hyperlink"/>
          </w:rPr>
          <w:instrText xml:space="preserve"> </w:instrText>
        </w:r>
        <w:r w:rsidRPr="003C16AB">
          <w:rPr>
            <w:rStyle w:val="Hyperlink"/>
          </w:rPr>
          <w:fldChar w:fldCharType="separate"/>
        </w:r>
        <w:r w:rsidRPr="003C16AB">
          <w:rPr>
            <w:rStyle w:val="Hyperlink"/>
          </w:rPr>
          <w:t>4.1.2</w:t>
        </w:r>
        <w:r>
          <w:rPr>
            <w:rFonts w:asciiTheme="minorHAnsi" w:eastAsiaTheme="minorEastAsia" w:hAnsiTheme="minorHAnsi" w:cstheme="minorBidi"/>
            <w:color w:val="auto"/>
            <w:sz w:val="22"/>
            <w:szCs w:val="22"/>
          </w:rPr>
          <w:tab/>
        </w:r>
        <w:r w:rsidRPr="003C16AB">
          <w:rPr>
            <w:rStyle w:val="Hyperlink"/>
          </w:rPr>
          <w:t>Add subsidiary nodes to the chart</w:t>
        </w:r>
        <w:r>
          <w:rPr>
            <w:webHidden/>
          </w:rPr>
          <w:tab/>
        </w:r>
        <w:r>
          <w:rPr>
            <w:webHidden/>
          </w:rPr>
          <w:fldChar w:fldCharType="begin"/>
        </w:r>
        <w:r>
          <w:rPr>
            <w:webHidden/>
          </w:rPr>
          <w:instrText xml:space="preserve"> PAGEREF _Toc409616985 \h </w:instrText>
        </w:r>
      </w:ins>
      <w:r>
        <w:rPr>
          <w:webHidden/>
        </w:rPr>
      </w:r>
      <w:r>
        <w:rPr>
          <w:webHidden/>
        </w:rPr>
        <w:fldChar w:fldCharType="separate"/>
      </w:r>
      <w:ins w:id="51" w:author="Claire Carbone" w:date="2015-01-21T15:20:00Z">
        <w:r>
          <w:rPr>
            <w:webHidden/>
          </w:rPr>
          <w:t>13</w:t>
        </w:r>
        <w:r>
          <w:rPr>
            <w:webHidden/>
          </w:rPr>
          <w:fldChar w:fldCharType="end"/>
        </w:r>
        <w:r w:rsidRPr="003C16AB">
          <w:rPr>
            <w:rStyle w:val="Hyperlink"/>
          </w:rPr>
          <w:fldChar w:fldCharType="end"/>
        </w:r>
      </w:ins>
    </w:p>
    <w:p w14:paraId="427E4B47" w14:textId="77777777" w:rsidR="00997B2A" w:rsidRDefault="00997B2A">
      <w:pPr>
        <w:pStyle w:val="TOC3"/>
        <w:rPr>
          <w:ins w:id="52" w:author="Claire Carbone" w:date="2015-01-21T15:20:00Z"/>
          <w:rFonts w:asciiTheme="minorHAnsi" w:eastAsiaTheme="minorEastAsia" w:hAnsiTheme="minorHAnsi" w:cstheme="minorBidi"/>
          <w:color w:val="auto"/>
          <w:sz w:val="22"/>
          <w:szCs w:val="22"/>
        </w:rPr>
      </w:pPr>
      <w:ins w:id="53" w:author="Claire Carbone" w:date="2015-01-21T15:20:00Z">
        <w:r w:rsidRPr="003C16AB">
          <w:rPr>
            <w:rStyle w:val="Hyperlink"/>
          </w:rPr>
          <w:fldChar w:fldCharType="begin"/>
        </w:r>
        <w:r w:rsidRPr="003C16AB">
          <w:rPr>
            <w:rStyle w:val="Hyperlink"/>
          </w:rPr>
          <w:instrText xml:space="preserve"> </w:instrText>
        </w:r>
        <w:r>
          <w:instrText>HYPERLINK \l "_Toc409616986"</w:instrText>
        </w:r>
        <w:r w:rsidRPr="003C16AB">
          <w:rPr>
            <w:rStyle w:val="Hyperlink"/>
          </w:rPr>
          <w:instrText xml:space="preserve"> </w:instrText>
        </w:r>
        <w:r w:rsidRPr="003C16AB">
          <w:rPr>
            <w:rStyle w:val="Hyperlink"/>
          </w:rPr>
          <w:fldChar w:fldCharType="separate"/>
        </w:r>
        <w:r w:rsidRPr="003C16AB">
          <w:rPr>
            <w:rStyle w:val="Hyperlink"/>
          </w:rPr>
          <w:t>4.1.3</w:t>
        </w:r>
        <w:r>
          <w:rPr>
            <w:rFonts w:asciiTheme="minorHAnsi" w:eastAsiaTheme="minorEastAsia" w:hAnsiTheme="minorHAnsi" w:cstheme="minorBidi"/>
            <w:color w:val="auto"/>
            <w:sz w:val="22"/>
            <w:szCs w:val="22"/>
          </w:rPr>
          <w:tab/>
        </w:r>
        <w:r w:rsidRPr="003C16AB">
          <w:rPr>
            <w:rStyle w:val="Hyperlink"/>
          </w:rPr>
          <w:t>Assign users to chart positions</w:t>
        </w:r>
        <w:r>
          <w:rPr>
            <w:webHidden/>
          </w:rPr>
          <w:tab/>
        </w:r>
        <w:r>
          <w:rPr>
            <w:webHidden/>
          </w:rPr>
          <w:fldChar w:fldCharType="begin"/>
        </w:r>
        <w:r>
          <w:rPr>
            <w:webHidden/>
          </w:rPr>
          <w:instrText xml:space="preserve"> PAGEREF _Toc409616986 \h </w:instrText>
        </w:r>
      </w:ins>
      <w:r>
        <w:rPr>
          <w:webHidden/>
        </w:rPr>
      </w:r>
      <w:r>
        <w:rPr>
          <w:webHidden/>
        </w:rPr>
        <w:fldChar w:fldCharType="separate"/>
      </w:r>
      <w:ins w:id="54" w:author="Claire Carbone" w:date="2015-01-21T15:20:00Z">
        <w:r>
          <w:rPr>
            <w:webHidden/>
          </w:rPr>
          <w:t>14</w:t>
        </w:r>
        <w:r>
          <w:rPr>
            <w:webHidden/>
          </w:rPr>
          <w:fldChar w:fldCharType="end"/>
        </w:r>
        <w:r w:rsidRPr="003C16AB">
          <w:rPr>
            <w:rStyle w:val="Hyperlink"/>
          </w:rPr>
          <w:fldChar w:fldCharType="end"/>
        </w:r>
      </w:ins>
    </w:p>
    <w:p w14:paraId="021ACC12" w14:textId="77777777" w:rsidR="00997B2A" w:rsidRDefault="00997B2A">
      <w:pPr>
        <w:pStyle w:val="TOC3"/>
        <w:rPr>
          <w:ins w:id="55" w:author="Claire Carbone" w:date="2015-01-21T15:20:00Z"/>
          <w:rFonts w:asciiTheme="minorHAnsi" w:eastAsiaTheme="minorEastAsia" w:hAnsiTheme="minorHAnsi" w:cstheme="minorBidi"/>
          <w:color w:val="auto"/>
          <w:sz w:val="22"/>
          <w:szCs w:val="22"/>
        </w:rPr>
      </w:pPr>
      <w:ins w:id="56" w:author="Claire Carbone" w:date="2015-01-21T15:20:00Z">
        <w:r w:rsidRPr="003C16AB">
          <w:rPr>
            <w:rStyle w:val="Hyperlink"/>
          </w:rPr>
          <w:fldChar w:fldCharType="begin"/>
        </w:r>
        <w:r w:rsidRPr="003C16AB">
          <w:rPr>
            <w:rStyle w:val="Hyperlink"/>
          </w:rPr>
          <w:instrText xml:space="preserve"> </w:instrText>
        </w:r>
        <w:r>
          <w:instrText>HYPERLINK \l "_Toc409616987"</w:instrText>
        </w:r>
        <w:r w:rsidRPr="003C16AB">
          <w:rPr>
            <w:rStyle w:val="Hyperlink"/>
          </w:rPr>
          <w:instrText xml:space="preserve"> </w:instrText>
        </w:r>
        <w:r w:rsidRPr="003C16AB">
          <w:rPr>
            <w:rStyle w:val="Hyperlink"/>
          </w:rPr>
          <w:fldChar w:fldCharType="separate"/>
        </w:r>
        <w:r w:rsidRPr="003C16AB">
          <w:rPr>
            <w:rStyle w:val="Hyperlink"/>
          </w:rPr>
          <w:t>4.1.4</w:t>
        </w:r>
        <w:r>
          <w:rPr>
            <w:rFonts w:asciiTheme="minorHAnsi" w:eastAsiaTheme="minorEastAsia" w:hAnsiTheme="minorHAnsi" w:cstheme="minorBidi"/>
            <w:color w:val="auto"/>
            <w:sz w:val="22"/>
            <w:szCs w:val="22"/>
          </w:rPr>
          <w:tab/>
        </w:r>
        <w:r w:rsidRPr="003C16AB">
          <w:rPr>
            <w:rStyle w:val="Hyperlink"/>
          </w:rPr>
          <w:t>Configure default currency, markup and date</w:t>
        </w:r>
        <w:r>
          <w:rPr>
            <w:webHidden/>
          </w:rPr>
          <w:tab/>
        </w:r>
        <w:r>
          <w:rPr>
            <w:webHidden/>
          </w:rPr>
          <w:fldChar w:fldCharType="begin"/>
        </w:r>
        <w:r>
          <w:rPr>
            <w:webHidden/>
          </w:rPr>
          <w:instrText xml:space="preserve"> PAGEREF _Toc409616987 \h </w:instrText>
        </w:r>
      </w:ins>
      <w:r>
        <w:rPr>
          <w:webHidden/>
        </w:rPr>
      </w:r>
      <w:r>
        <w:rPr>
          <w:webHidden/>
        </w:rPr>
        <w:fldChar w:fldCharType="separate"/>
      </w:r>
      <w:ins w:id="57" w:author="Claire Carbone" w:date="2015-01-21T15:20:00Z">
        <w:r>
          <w:rPr>
            <w:webHidden/>
          </w:rPr>
          <w:t>16</w:t>
        </w:r>
        <w:r>
          <w:rPr>
            <w:webHidden/>
          </w:rPr>
          <w:fldChar w:fldCharType="end"/>
        </w:r>
        <w:r w:rsidRPr="003C16AB">
          <w:rPr>
            <w:rStyle w:val="Hyperlink"/>
          </w:rPr>
          <w:fldChar w:fldCharType="end"/>
        </w:r>
      </w:ins>
    </w:p>
    <w:p w14:paraId="591389E2" w14:textId="77777777" w:rsidR="00997B2A" w:rsidRDefault="00997B2A">
      <w:pPr>
        <w:pStyle w:val="TOC1"/>
        <w:rPr>
          <w:ins w:id="58" w:author="Claire Carbone" w:date="2015-01-21T15:20:00Z"/>
          <w:rFonts w:asciiTheme="minorHAnsi" w:eastAsiaTheme="minorEastAsia" w:hAnsiTheme="minorHAnsi" w:cstheme="minorBidi"/>
          <w:b w:val="0"/>
          <w:color w:val="auto"/>
          <w:sz w:val="22"/>
          <w:szCs w:val="22"/>
          <w:lang w:val="en-US"/>
        </w:rPr>
      </w:pPr>
      <w:ins w:id="59" w:author="Claire Carbone" w:date="2015-01-21T15:20:00Z">
        <w:r w:rsidRPr="003C16AB">
          <w:rPr>
            <w:rStyle w:val="Hyperlink"/>
          </w:rPr>
          <w:fldChar w:fldCharType="begin"/>
        </w:r>
        <w:r w:rsidRPr="003C16AB">
          <w:rPr>
            <w:rStyle w:val="Hyperlink"/>
          </w:rPr>
          <w:instrText xml:space="preserve"> </w:instrText>
        </w:r>
        <w:r>
          <w:instrText>HYPERLINK \l "_Toc409616988"</w:instrText>
        </w:r>
        <w:r w:rsidRPr="003C16AB">
          <w:rPr>
            <w:rStyle w:val="Hyperlink"/>
          </w:rPr>
          <w:instrText xml:space="preserve"> </w:instrText>
        </w:r>
        <w:r w:rsidRPr="003C16AB">
          <w:rPr>
            <w:rStyle w:val="Hyperlink"/>
          </w:rPr>
          <w:fldChar w:fldCharType="separate"/>
        </w:r>
        <w:r w:rsidRPr="003C16AB">
          <w:rPr>
            <w:rStyle w:val="Hyperlink"/>
          </w:rPr>
          <w:t>5</w:t>
        </w:r>
        <w:r>
          <w:rPr>
            <w:rFonts w:asciiTheme="minorHAnsi" w:eastAsiaTheme="minorEastAsia" w:hAnsiTheme="minorHAnsi" w:cstheme="minorBidi"/>
            <w:b w:val="0"/>
            <w:color w:val="auto"/>
            <w:sz w:val="22"/>
            <w:szCs w:val="22"/>
            <w:lang w:val="en-US"/>
          </w:rPr>
          <w:tab/>
        </w:r>
        <w:r w:rsidRPr="003C16AB">
          <w:rPr>
            <w:rStyle w:val="Hyperlink"/>
          </w:rPr>
          <w:t>Module 3: Catalog Designer</w:t>
        </w:r>
        <w:r>
          <w:rPr>
            <w:webHidden/>
          </w:rPr>
          <w:tab/>
        </w:r>
        <w:r>
          <w:rPr>
            <w:webHidden/>
          </w:rPr>
          <w:fldChar w:fldCharType="begin"/>
        </w:r>
        <w:r>
          <w:rPr>
            <w:webHidden/>
          </w:rPr>
          <w:instrText xml:space="preserve"> PAGEREF _Toc409616988 \h </w:instrText>
        </w:r>
      </w:ins>
      <w:r>
        <w:rPr>
          <w:webHidden/>
        </w:rPr>
      </w:r>
      <w:r>
        <w:rPr>
          <w:webHidden/>
        </w:rPr>
        <w:fldChar w:fldCharType="separate"/>
      </w:r>
      <w:ins w:id="60" w:author="Claire Carbone" w:date="2015-01-21T15:20:00Z">
        <w:r>
          <w:rPr>
            <w:webHidden/>
          </w:rPr>
          <w:t>19</w:t>
        </w:r>
        <w:r>
          <w:rPr>
            <w:webHidden/>
          </w:rPr>
          <w:fldChar w:fldCharType="end"/>
        </w:r>
        <w:r w:rsidRPr="003C16AB">
          <w:rPr>
            <w:rStyle w:val="Hyperlink"/>
          </w:rPr>
          <w:fldChar w:fldCharType="end"/>
        </w:r>
      </w:ins>
    </w:p>
    <w:p w14:paraId="5D9D778C" w14:textId="77777777" w:rsidR="00997B2A" w:rsidRDefault="00997B2A">
      <w:pPr>
        <w:pStyle w:val="TOC2"/>
        <w:rPr>
          <w:ins w:id="61" w:author="Claire Carbone" w:date="2015-01-21T15:20:00Z"/>
          <w:rFonts w:asciiTheme="minorHAnsi" w:eastAsiaTheme="minorEastAsia" w:hAnsiTheme="minorHAnsi" w:cstheme="minorBidi"/>
          <w:color w:val="auto"/>
          <w:sz w:val="22"/>
          <w:szCs w:val="22"/>
        </w:rPr>
      </w:pPr>
      <w:ins w:id="62" w:author="Claire Carbone" w:date="2015-01-21T15:20:00Z">
        <w:r w:rsidRPr="003C16AB">
          <w:rPr>
            <w:rStyle w:val="Hyperlink"/>
          </w:rPr>
          <w:fldChar w:fldCharType="begin"/>
        </w:r>
        <w:r w:rsidRPr="003C16AB">
          <w:rPr>
            <w:rStyle w:val="Hyperlink"/>
          </w:rPr>
          <w:instrText xml:space="preserve"> </w:instrText>
        </w:r>
        <w:r>
          <w:instrText>HYPERLINK \l "_Toc409616989"</w:instrText>
        </w:r>
        <w:r w:rsidRPr="003C16AB">
          <w:rPr>
            <w:rStyle w:val="Hyperlink"/>
          </w:rPr>
          <w:instrText xml:space="preserve"> </w:instrText>
        </w:r>
        <w:r w:rsidRPr="003C16AB">
          <w:rPr>
            <w:rStyle w:val="Hyperlink"/>
          </w:rPr>
          <w:fldChar w:fldCharType="separate"/>
        </w:r>
        <w:r w:rsidRPr="003C16AB">
          <w:rPr>
            <w:rStyle w:val="Hyperlink"/>
          </w:rPr>
          <w:t>5.1</w:t>
        </w:r>
        <w:r>
          <w:rPr>
            <w:rFonts w:asciiTheme="minorHAnsi" w:eastAsiaTheme="minorEastAsia" w:hAnsiTheme="minorHAnsi" w:cstheme="minorBidi"/>
            <w:color w:val="auto"/>
            <w:sz w:val="22"/>
            <w:szCs w:val="22"/>
          </w:rPr>
          <w:tab/>
        </w:r>
        <w:r w:rsidRPr="003C16AB">
          <w:rPr>
            <w:rStyle w:val="Hyperlink"/>
          </w:rPr>
          <w:t>Exercise 2: Introducing Catalog Designer</w:t>
        </w:r>
        <w:r>
          <w:rPr>
            <w:webHidden/>
          </w:rPr>
          <w:tab/>
        </w:r>
        <w:r>
          <w:rPr>
            <w:webHidden/>
          </w:rPr>
          <w:fldChar w:fldCharType="begin"/>
        </w:r>
        <w:r>
          <w:rPr>
            <w:webHidden/>
          </w:rPr>
          <w:instrText xml:space="preserve"> PAGEREF _Toc409616989 \h </w:instrText>
        </w:r>
      </w:ins>
      <w:r>
        <w:rPr>
          <w:webHidden/>
        </w:rPr>
      </w:r>
      <w:r>
        <w:rPr>
          <w:webHidden/>
        </w:rPr>
        <w:fldChar w:fldCharType="separate"/>
      </w:r>
      <w:ins w:id="63" w:author="Claire Carbone" w:date="2015-01-21T15:20:00Z">
        <w:r>
          <w:rPr>
            <w:webHidden/>
          </w:rPr>
          <w:t>19</w:t>
        </w:r>
        <w:r>
          <w:rPr>
            <w:webHidden/>
          </w:rPr>
          <w:fldChar w:fldCharType="end"/>
        </w:r>
        <w:r w:rsidRPr="003C16AB">
          <w:rPr>
            <w:rStyle w:val="Hyperlink"/>
          </w:rPr>
          <w:fldChar w:fldCharType="end"/>
        </w:r>
      </w:ins>
    </w:p>
    <w:p w14:paraId="7D001B89" w14:textId="77777777" w:rsidR="00997B2A" w:rsidRDefault="00997B2A">
      <w:pPr>
        <w:pStyle w:val="TOC3"/>
        <w:rPr>
          <w:ins w:id="64" w:author="Claire Carbone" w:date="2015-01-21T15:20:00Z"/>
          <w:rFonts w:asciiTheme="minorHAnsi" w:eastAsiaTheme="minorEastAsia" w:hAnsiTheme="minorHAnsi" w:cstheme="minorBidi"/>
          <w:color w:val="auto"/>
          <w:sz w:val="22"/>
          <w:szCs w:val="22"/>
        </w:rPr>
      </w:pPr>
      <w:ins w:id="65" w:author="Claire Carbone" w:date="2015-01-21T15:20:00Z">
        <w:r w:rsidRPr="003C16AB">
          <w:rPr>
            <w:rStyle w:val="Hyperlink"/>
          </w:rPr>
          <w:fldChar w:fldCharType="begin"/>
        </w:r>
        <w:r w:rsidRPr="003C16AB">
          <w:rPr>
            <w:rStyle w:val="Hyperlink"/>
          </w:rPr>
          <w:instrText xml:space="preserve"> </w:instrText>
        </w:r>
        <w:r>
          <w:instrText>HYPERLINK \l "_Toc409616990"</w:instrText>
        </w:r>
        <w:r w:rsidRPr="003C16AB">
          <w:rPr>
            <w:rStyle w:val="Hyperlink"/>
          </w:rPr>
          <w:instrText xml:space="preserve"> </w:instrText>
        </w:r>
        <w:r w:rsidRPr="003C16AB">
          <w:rPr>
            <w:rStyle w:val="Hyperlink"/>
          </w:rPr>
          <w:fldChar w:fldCharType="separate"/>
        </w:r>
        <w:r w:rsidRPr="003C16AB">
          <w:rPr>
            <w:rStyle w:val="Hyperlink"/>
          </w:rPr>
          <w:t>5.1.1</w:t>
        </w:r>
        <w:r>
          <w:rPr>
            <w:rFonts w:asciiTheme="minorHAnsi" w:eastAsiaTheme="minorEastAsia" w:hAnsiTheme="minorHAnsi" w:cstheme="minorBidi"/>
            <w:color w:val="auto"/>
            <w:sz w:val="22"/>
            <w:szCs w:val="22"/>
          </w:rPr>
          <w:tab/>
        </w:r>
        <w:r w:rsidRPr="003C16AB">
          <w:rPr>
            <w:rStyle w:val="Hyperlink"/>
          </w:rPr>
          <w:t>Benefits of using Catalog Designer</w:t>
        </w:r>
        <w:r>
          <w:rPr>
            <w:webHidden/>
          </w:rPr>
          <w:tab/>
        </w:r>
        <w:r>
          <w:rPr>
            <w:webHidden/>
          </w:rPr>
          <w:fldChar w:fldCharType="begin"/>
        </w:r>
        <w:r>
          <w:rPr>
            <w:webHidden/>
          </w:rPr>
          <w:instrText xml:space="preserve"> PAGEREF _Toc409616990 \h </w:instrText>
        </w:r>
      </w:ins>
      <w:r>
        <w:rPr>
          <w:webHidden/>
        </w:rPr>
      </w:r>
      <w:r>
        <w:rPr>
          <w:webHidden/>
        </w:rPr>
        <w:fldChar w:fldCharType="separate"/>
      </w:r>
      <w:ins w:id="66" w:author="Claire Carbone" w:date="2015-01-21T15:20:00Z">
        <w:r>
          <w:rPr>
            <w:webHidden/>
          </w:rPr>
          <w:t>19</w:t>
        </w:r>
        <w:r>
          <w:rPr>
            <w:webHidden/>
          </w:rPr>
          <w:fldChar w:fldCharType="end"/>
        </w:r>
        <w:r w:rsidRPr="003C16AB">
          <w:rPr>
            <w:rStyle w:val="Hyperlink"/>
          </w:rPr>
          <w:fldChar w:fldCharType="end"/>
        </w:r>
      </w:ins>
    </w:p>
    <w:p w14:paraId="082D4345" w14:textId="77777777" w:rsidR="00997B2A" w:rsidRDefault="00997B2A">
      <w:pPr>
        <w:pStyle w:val="TOC3"/>
        <w:rPr>
          <w:ins w:id="67" w:author="Claire Carbone" w:date="2015-01-21T15:20:00Z"/>
          <w:rFonts w:asciiTheme="minorHAnsi" w:eastAsiaTheme="minorEastAsia" w:hAnsiTheme="minorHAnsi" w:cstheme="minorBidi"/>
          <w:color w:val="auto"/>
          <w:sz w:val="22"/>
          <w:szCs w:val="22"/>
        </w:rPr>
      </w:pPr>
      <w:ins w:id="68" w:author="Claire Carbone" w:date="2015-01-21T15:20:00Z">
        <w:r w:rsidRPr="003C16AB">
          <w:rPr>
            <w:rStyle w:val="Hyperlink"/>
          </w:rPr>
          <w:fldChar w:fldCharType="begin"/>
        </w:r>
        <w:r w:rsidRPr="003C16AB">
          <w:rPr>
            <w:rStyle w:val="Hyperlink"/>
          </w:rPr>
          <w:instrText xml:space="preserve"> </w:instrText>
        </w:r>
        <w:r>
          <w:instrText>HYPERLINK \l "_Toc409616991"</w:instrText>
        </w:r>
        <w:r w:rsidRPr="003C16AB">
          <w:rPr>
            <w:rStyle w:val="Hyperlink"/>
          </w:rPr>
          <w:instrText xml:space="preserve"> </w:instrText>
        </w:r>
        <w:r w:rsidRPr="003C16AB">
          <w:rPr>
            <w:rStyle w:val="Hyperlink"/>
          </w:rPr>
          <w:fldChar w:fldCharType="separate"/>
        </w:r>
        <w:r w:rsidRPr="003C16AB">
          <w:rPr>
            <w:rStyle w:val="Hyperlink"/>
          </w:rPr>
          <w:t>5.1.2</w:t>
        </w:r>
        <w:r>
          <w:rPr>
            <w:rFonts w:asciiTheme="minorHAnsi" w:eastAsiaTheme="minorEastAsia" w:hAnsiTheme="minorHAnsi" w:cstheme="minorBidi"/>
            <w:color w:val="auto"/>
            <w:sz w:val="22"/>
            <w:szCs w:val="22"/>
          </w:rPr>
          <w:tab/>
        </w:r>
        <w:r w:rsidRPr="003C16AB">
          <w:rPr>
            <w:rStyle w:val="Hyperlink"/>
          </w:rPr>
          <w:t>Catalog Designer overview</w:t>
        </w:r>
        <w:r>
          <w:rPr>
            <w:webHidden/>
          </w:rPr>
          <w:tab/>
        </w:r>
        <w:r>
          <w:rPr>
            <w:webHidden/>
          </w:rPr>
          <w:fldChar w:fldCharType="begin"/>
        </w:r>
        <w:r>
          <w:rPr>
            <w:webHidden/>
          </w:rPr>
          <w:instrText xml:space="preserve"> PAGEREF _Toc409616991 \h </w:instrText>
        </w:r>
      </w:ins>
      <w:r>
        <w:rPr>
          <w:webHidden/>
        </w:rPr>
      </w:r>
      <w:r>
        <w:rPr>
          <w:webHidden/>
        </w:rPr>
        <w:fldChar w:fldCharType="separate"/>
      </w:r>
      <w:ins w:id="69" w:author="Claire Carbone" w:date="2015-01-21T15:20:00Z">
        <w:r>
          <w:rPr>
            <w:webHidden/>
          </w:rPr>
          <w:t>20</w:t>
        </w:r>
        <w:r>
          <w:rPr>
            <w:webHidden/>
          </w:rPr>
          <w:fldChar w:fldCharType="end"/>
        </w:r>
        <w:r w:rsidRPr="003C16AB">
          <w:rPr>
            <w:rStyle w:val="Hyperlink"/>
          </w:rPr>
          <w:fldChar w:fldCharType="end"/>
        </w:r>
      </w:ins>
    </w:p>
    <w:p w14:paraId="4B7A6224" w14:textId="77777777" w:rsidR="00997B2A" w:rsidRDefault="00997B2A">
      <w:pPr>
        <w:pStyle w:val="TOC3"/>
        <w:rPr>
          <w:ins w:id="70" w:author="Claire Carbone" w:date="2015-01-21T15:20:00Z"/>
          <w:rFonts w:asciiTheme="minorHAnsi" w:eastAsiaTheme="minorEastAsia" w:hAnsiTheme="minorHAnsi" w:cstheme="minorBidi"/>
          <w:color w:val="auto"/>
          <w:sz w:val="22"/>
          <w:szCs w:val="22"/>
        </w:rPr>
      </w:pPr>
      <w:ins w:id="71" w:author="Claire Carbone" w:date="2015-01-21T15:20:00Z">
        <w:r w:rsidRPr="003C16AB">
          <w:rPr>
            <w:rStyle w:val="Hyperlink"/>
          </w:rPr>
          <w:fldChar w:fldCharType="begin"/>
        </w:r>
        <w:r w:rsidRPr="003C16AB">
          <w:rPr>
            <w:rStyle w:val="Hyperlink"/>
          </w:rPr>
          <w:instrText xml:space="preserve"> </w:instrText>
        </w:r>
        <w:r>
          <w:instrText>HYPERLINK \l "_Toc409616992"</w:instrText>
        </w:r>
        <w:r w:rsidRPr="003C16AB">
          <w:rPr>
            <w:rStyle w:val="Hyperlink"/>
          </w:rPr>
          <w:instrText xml:space="preserve"> </w:instrText>
        </w:r>
        <w:r w:rsidRPr="003C16AB">
          <w:rPr>
            <w:rStyle w:val="Hyperlink"/>
          </w:rPr>
          <w:fldChar w:fldCharType="separate"/>
        </w:r>
        <w:r w:rsidRPr="003C16AB">
          <w:rPr>
            <w:rStyle w:val="Hyperlink"/>
          </w:rPr>
          <w:t>5.1.3</w:t>
        </w:r>
        <w:r>
          <w:rPr>
            <w:rFonts w:asciiTheme="minorHAnsi" w:eastAsiaTheme="minorEastAsia" w:hAnsiTheme="minorHAnsi" w:cstheme="minorBidi"/>
            <w:color w:val="auto"/>
            <w:sz w:val="22"/>
            <w:szCs w:val="22"/>
          </w:rPr>
          <w:tab/>
        </w:r>
        <w:r w:rsidRPr="003C16AB">
          <w:rPr>
            <w:rStyle w:val="Hyperlink"/>
          </w:rPr>
          <w:t>Navigate the GUI</w:t>
        </w:r>
        <w:r>
          <w:rPr>
            <w:webHidden/>
          </w:rPr>
          <w:tab/>
        </w:r>
        <w:r>
          <w:rPr>
            <w:webHidden/>
          </w:rPr>
          <w:fldChar w:fldCharType="begin"/>
        </w:r>
        <w:r>
          <w:rPr>
            <w:webHidden/>
          </w:rPr>
          <w:instrText xml:space="preserve"> PAGEREF _Toc409616992 \h </w:instrText>
        </w:r>
      </w:ins>
      <w:r>
        <w:rPr>
          <w:webHidden/>
        </w:rPr>
      </w:r>
      <w:r>
        <w:rPr>
          <w:webHidden/>
        </w:rPr>
        <w:fldChar w:fldCharType="separate"/>
      </w:r>
      <w:ins w:id="72" w:author="Claire Carbone" w:date="2015-01-21T15:20:00Z">
        <w:r>
          <w:rPr>
            <w:webHidden/>
          </w:rPr>
          <w:t>21</w:t>
        </w:r>
        <w:r>
          <w:rPr>
            <w:webHidden/>
          </w:rPr>
          <w:fldChar w:fldCharType="end"/>
        </w:r>
        <w:r w:rsidRPr="003C16AB">
          <w:rPr>
            <w:rStyle w:val="Hyperlink"/>
          </w:rPr>
          <w:fldChar w:fldCharType="end"/>
        </w:r>
      </w:ins>
    </w:p>
    <w:p w14:paraId="3113E222" w14:textId="77777777" w:rsidR="00997B2A" w:rsidRDefault="00997B2A">
      <w:pPr>
        <w:pStyle w:val="TOC3"/>
        <w:rPr>
          <w:ins w:id="73" w:author="Claire Carbone" w:date="2015-01-21T15:20:00Z"/>
          <w:rFonts w:asciiTheme="minorHAnsi" w:eastAsiaTheme="minorEastAsia" w:hAnsiTheme="minorHAnsi" w:cstheme="minorBidi"/>
          <w:color w:val="auto"/>
          <w:sz w:val="22"/>
          <w:szCs w:val="22"/>
        </w:rPr>
      </w:pPr>
      <w:ins w:id="74" w:author="Claire Carbone" w:date="2015-01-21T15:20:00Z">
        <w:r w:rsidRPr="003C16AB">
          <w:rPr>
            <w:rStyle w:val="Hyperlink"/>
          </w:rPr>
          <w:fldChar w:fldCharType="begin"/>
        </w:r>
        <w:r w:rsidRPr="003C16AB">
          <w:rPr>
            <w:rStyle w:val="Hyperlink"/>
          </w:rPr>
          <w:instrText xml:space="preserve"> </w:instrText>
        </w:r>
        <w:r>
          <w:instrText>HYPERLINK \l "_Toc409616993"</w:instrText>
        </w:r>
        <w:r w:rsidRPr="003C16AB">
          <w:rPr>
            <w:rStyle w:val="Hyperlink"/>
          </w:rPr>
          <w:instrText xml:space="preserve"> </w:instrText>
        </w:r>
        <w:r w:rsidRPr="003C16AB">
          <w:rPr>
            <w:rStyle w:val="Hyperlink"/>
          </w:rPr>
          <w:fldChar w:fldCharType="separate"/>
        </w:r>
        <w:r w:rsidRPr="003C16AB">
          <w:rPr>
            <w:rStyle w:val="Hyperlink"/>
          </w:rPr>
          <w:t>5.1.4</w:t>
        </w:r>
        <w:r>
          <w:rPr>
            <w:rFonts w:asciiTheme="minorHAnsi" w:eastAsiaTheme="minorEastAsia" w:hAnsiTheme="minorHAnsi" w:cstheme="minorBidi"/>
            <w:color w:val="auto"/>
            <w:sz w:val="22"/>
            <w:szCs w:val="22"/>
          </w:rPr>
          <w:tab/>
        </w:r>
        <w:r w:rsidRPr="003C16AB">
          <w:rPr>
            <w:rStyle w:val="Hyperlink"/>
          </w:rPr>
          <w:t>Find information in the GUI</w:t>
        </w:r>
        <w:r>
          <w:rPr>
            <w:webHidden/>
          </w:rPr>
          <w:tab/>
        </w:r>
        <w:r>
          <w:rPr>
            <w:webHidden/>
          </w:rPr>
          <w:fldChar w:fldCharType="begin"/>
        </w:r>
        <w:r>
          <w:rPr>
            <w:webHidden/>
          </w:rPr>
          <w:instrText xml:space="preserve"> PAGEREF _Toc409616993 \h </w:instrText>
        </w:r>
      </w:ins>
      <w:r>
        <w:rPr>
          <w:webHidden/>
        </w:rPr>
      </w:r>
      <w:r>
        <w:rPr>
          <w:webHidden/>
        </w:rPr>
        <w:fldChar w:fldCharType="separate"/>
      </w:r>
      <w:ins w:id="75" w:author="Claire Carbone" w:date="2015-01-21T15:20:00Z">
        <w:r>
          <w:rPr>
            <w:webHidden/>
          </w:rPr>
          <w:t>25</w:t>
        </w:r>
        <w:r>
          <w:rPr>
            <w:webHidden/>
          </w:rPr>
          <w:fldChar w:fldCharType="end"/>
        </w:r>
        <w:r w:rsidRPr="003C16AB">
          <w:rPr>
            <w:rStyle w:val="Hyperlink"/>
          </w:rPr>
          <w:fldChar w:fldCharType="end"/>
        </w:r>
      </w:ins>
    </w:p>
    <w:p w14:paraId="62D71122" w14:textId="77777777" w:rsidR="00997B2A" w:rsidRDefault="00997B2A">
      <w:pPr>
        <w:pStyle w:val="TOC2"/>
        <w:rPr>
          <w:ins w:id="76" w:author="Claire Carbone" w:date="2015-01-21T15:20:00Z"/>
          <w:rFonts w:asciiTheme="minorHAnsi" w:eastAsiaTheme="minorEastAsia" w:hAnsiTheme="minorHAnsi" w:cstheme="minorBidi"/>
          <w:color w:val="auto"/>
          <w:sz w:val="22"/>
          <w:szCs w:val="22"/>
        </w:rPr>
      </w:pPr>
      <w:ins w:id="77" w:author="Claire Carbone" w:date="2015-01-21T15:20:00Z">
        <w:r w:rsidRPr="003C16AB">
          <w:rPr>
            <w:rStyle w:val="Hyperlink"/>
          </w:rPr>
          <w:fldChar w:fldCharType="begin"/>
        </w:r>
        <w:r w:rsidRPr="003C16AB">
          <w:rPr>
            <w:rStyle w:val="Hyperlink"/>
          </w:rPr>
          <w:instrText xml:space="preserve"> </w:instrText>
        </w:r>
        <w:r>
          <w:instrText>HYPERLINK \l "_Toc409616994"</w:instrText>
        </w:r>
        <w:r w:rsidRPr="003C16AB">
          <w:rPr>
            <w:rStyle w:val="Hyperlink"/>
          </w:rPr>
          <w:instrText xml:space="preserve"> </w:instrText>
        </w:r>
        <w:r w:rsidRPr="003C16AB">
          <w:rPr>
            <w:rStyle w:val="Hyperlink"/>
          </w:rPr>
          <w:fldChar w:fldCharType="separate"/>
        </w:r>
        <w:r w:rsidRPr="003C16AB">
          <w:rPr>
            <w:rStyle w:val="Hyperlink"/>
          </w:rPr>
          <w:t>5.2</w:t>
        </w:r>
        <w:r>
          <w:rPr>
            <w:rFonts w:asciiTheme="minorHAnsi" w:eastAsiaTheme="minorEastAsia" w:hAnsiTheme="minorHAnsi" w:cstheme="minorBidi"/>
            <w:color w:val="auto"/>
            <w:sz w:val="22"/>
            <w:szCs w:val="22"/>
          </w:rPr>
          <w:tab/>
        </w:r>
        <w:r w:rsidRPr="003C16AB">
          <w:rPr>
            <w:rStyle w:val="Hyperlink"/>
          </w:rPr>
          <w:t>Exercise 3: Scenario overview and new project</w:t>
        </w:r>
        <w:r>
          <w:rPr>
            <w:webHidden/>
          </w:rPr>
          <w:tab/>
        </w:r>
        <w:r>
          <w:rPr>
            <w:webHidden/>
          </w:rPr>
          <w:fldChar w:fldCharType="begin"/>
        </w:r>
        <w:r>
          <w:rPr>
            <w:webHidden/>
          </w:rPr>
          <w:instrText xml:space="preserve"> PAGEREF _Toc409616994 \h </w:instrText>
        </w:r>
      </w:ins>
      <w:r>
        <w:rPr>
          <w:webHidden/>
        </w:rPr>
      </w:r>
      <w:r>
        <w:rPr>
          <w:webHidden/>
        </w:rPr>
        <w:fldChar w:fldCharType="separate"/>
      </w:r>
      <w:ins w:id="78" w:author="Claire Carbone" w:date="2015-01-21T15:20:00Z">
        <w:r>
          <w:rPr>
            <w:webHidden/>
          </w:rPr>
          <w:t>27</w:t>
        </w:r>
        <w:r>
          <w:rPr>
            <w:webHidden/>
          </w:rPr>
          <w:fldChar w:fldCharType="end"/>
        </w:r>
        <w:r w:rsidRPr="003C16AB">
          <w:rPr>
            <w:rStyle w:val="Hyperlink"/>
          </w:rPr>
          <w:fldChar w:fldCharType="end"/>
        </w:r>
      </w:ins>
    </w:p>
    <w:p w14:paraId="6FB93CEF" w14:textId="77777777" w:rsidR="00997B2A" w:rsidRDefault="00997B2A">
      <w:pPr>
        <w:pStyle w:val="TOC3"/>
        <w:rPr>
          <w:ins w:id="79" w:author="Claire Carbone" w:date="2015-01-21T15:20:00Z"/>
          <w:rFonts w:asciiTheme="minorHAnsi" w:eastAsiaTheme="minorEastAsia" w:hAnsiTheme="minorHAnsi" w:cstheme="minorBidi"/>
          <w:color w:val="auto"/>
          <w:sz w:val="22"/>
          <w:szCs w:val="22"/>
        </w:rPr>
      </w:pPr>
      <w:ins w:id="80" w:author="Claire Carbone" w:date="2015-01-21T15:20:00Z">
        <w:r w:rsidRPr="003C16AB">
          <w:rPr>
            <w:rStyle w:val="Hyperlink"/>
          </w:rPr>
          <w:fldChar w:fldCharType="begin"/>
        </w:r>
        <w:r w:rsidRPr="003C16AB">
          <w:rPr>
            <w:rStyle w:val="Hyperlink"/>
          </w:rPr>
          <w:instrText xml:space="preserve"> </w:instrText>
        </w:r>
        <w:r>
          <w:instrText>HYPERLINK \l "_Toc409616995"</w:instrText>
        </w:r>
        <w:r w:rsidRPr="003C16AB">
          <w:rPr>
            <w:rStyle w:val="Hyperlink"/>
          </w:rPr>
          <w:instrText xml:space="preserve"> </w:instrText>
        </w:r>
        <w:r w:rsidRPr="003C16AB">
          <w:rPr>
            <w:rStyle w:val="Hyperlink"/>
          </w:rPr>
          <w:fldChar w:fldCharType="separate"/>
        </w:r>
        <w:r w:rsidRPr="003C16AB">
          <w:rPr>
            <w:rStyle w:val="Hyperlink"/>
          </w:rPr>
          <w:t>5.2.1</w:t>
        </w:r>
        <w:r>
          <w:rPr>
            <w:rFonts w:asciiTheme="minorHAnsi" w:eastAsiaTheme="minorEastAsia" w:hAnsiTheme="minorHAnsi" w:cstheme="minorBidi"/>
            <w:color w:val="auto"/>
            <w:sz w:val="22"/>
            <w:szCs w:val="22"/>
          </w:rPr>
          <w:tab/>
        </w:r>
        <w:r w:rsidRPr="003C16AB">
          <w:rPr>
            <w:rStyle w:val="Hyperlink"/>
          </w:rPr>
          <w:t>Scenario overview for Catalog Manager exercises</w:t>
        </w:r>
        <w:r>
          <w:rPr>
            <w:webHidden/>
          </w:rPr>
          <w:tab/>
        </w:r>
        <w:r>
          <w:rPr>
            <w:webHidden/>
          </w:rPr>
          <w:fldChar w:fldCharType="begin"/>
        </w:r>
        <w:r>
          <w:rPr>
            <w:webHidden/>
          </w:rPr>
          <w:instrText xml:space="preserve"> PAGEREF _Toc409616995 \h </w:instrText>
        </w:r>
      </w:ins>
      <w:r>
        <w:rPr>
          <w:webHidden/>
        </w:rPr>
      </w:r>
      <w:r>
        <w:rPr>
          <w:webHidden/>
        </w:rPr>
        <w:fldChar w:fldCharType="separate"/>
      </w:r>
      <w:ins w:id="81" w:author="Claire Carbone" w:date="2015-01-21T15:20:00Z">
        <w:r>
          <w:rPr>
            <w:webHidden/>
          </w:rPr>
          <w:t>27</w:t>
        </w:r>
        <w:r>
          <w:rPr>
            <w:webHidden/>
          </w:rPr>
          <w:fldChar w:fldCharType="end"/>
        </w:r>
        <w:r w:rsidRPr="003C16AB">
          <w:rPr>
            <w:rStyle w:val="Hyperlink"/>
          </w:rPr>
          <w:fldChar w:fldCharType="end"/>
        </w:r>
      </w:ins>
    </w:p>
    <w:p w14:paraId="30639922" w14:textId="77777777" w:rsidR="00997B2A" w:rsidRDefault="00997B2A">
      <w:pPr>
        <w:pStyle w:val="TOC3"/>
        <w:rPr>
          <w:ins w:id="82" w:author="Claire Carbone" w:date="2015-01-21T15:20:00Z"/>
          <w:rFonts w:asciiTheme="minorHAnsi" w:eastAsiaTheme="minorEastAsia" w:hAnsiTheme="minorHAnsi" w:cstheme="minorBidi"/>
          <w:color w:val="auto"/>
          <w:sz w:val="22"/>
          <w:szCs w:val="22"/>
        </w:rPr>
      </w:pPr>
      <w:ins w:id="83" w:author="Claire Carbone" w:date="2015-01-21T15:20:00Z">
        <w:r w:rsidRPr="003C16AB">
          <w:rPr>
            <w:rStyle w:val="Hyperlink"/>
          </w:rPr>
          <w:fldChar w:fldCharType="begin"/>
        </w:r>
        <w:r w:rsidRPr="003C16AB">
          <w:rPr>
            <w:rStyle w:val="Hyperlink"/>
          </w:rPr>
          <w:instrText xml:space="preserve"> </w:instrText>
        </w:r>
        <w:r>
          <w:instrText>HYPERLINK \l "_Toc409616996"</w:instrText>
        </w:r>
        <w:r w:rsidRPr="003C16AB">
          <w:rPr>
            <w:rStyle w:val="Hyperlink"/>
          </w:rPr>
          <w:instrText xml:space="preserve"> </w:instrText>
        </w:r>
        <w:r w:rsidRPr="003C16AB">
          <w:rPr>
            <w:rStyle w:val="Hyperlink"/>
          </w:rPr>
          <w:fldChar w:fldCharType="separate"/>
        </w:r>
        <w:r w:rsidRPr="003C16AB">
          <w:rPr>
            <w:rStyle w:val="Hyperlink"/>
          </w:rPr>
          <w:t>5.2.2</w:t>
        </w:r>
        <w:r>
          <w:rPr>
            <w:rFonts w:asciiTheme="minorHAnsi" w:eastAsiaTheme="minorEastAsia" w:hAnsiTheme="minorHAnsi" w:cstheme="minorBidi"/>
            <w:color w:val="auto"/>
            <w:sz w:val="22"/>
            <w:szCs w:val="22"/>
          </w:rPr>
          <w:tab/>
        </w:r>
        <w:r w:rsidRPr="003C16AB">
          <w:rPr>
            <w:rStyle w:val="Hyperlink"/>
          </w:rPr>
          <w:t>Create new project and add detail</w:t>
        </w:r>
        <w:r>
          <w:rPr>
            <w:webHidden/>
          </w:rPr>
          <w:tab/>
        </w:r>
        <w:r>
          <w:rPr>
            <w:webHidden/>
          </w:rPr>
          <w:fldChar w:fldCharType="begin"/>
        </w:r>
        <w:r>
          <w:rPr>
            <w:webHidden/>
          </w:rPr>
          <w:instrText xml:space="preserve"> PAGEREF _Toc409616996 \h </w:instrText>
        </w:r>
      </w:ins>
      <w:r>
        <w:rPr>
          <w:webHidden/>
        </w:rPr>
      </w:r>
      <w:r>
        <w:rPr>
          <w:webHidden/>
        </w:rPr>
        <w:fldChar w:fldCharType="separate"/>
      </w:r>
      <w:ins w:id="84" w:author="Claire Carbone" w:date="2015-01-21T15:20:00Z">
        <w:r>
          <w:rPr>
            <w:webHidden/>
          </w:rPr>
          <w:t>28</w:t>
        </w:r>
        <w:r>
          <w:rPr>
            <w:webHidden/>
          </w:rPr>
          <w:fldChar w:fldCharType="end"/>
        </w:r>
        <w:r w:rsidRPr="003C16AB">
          <w:rPr>
            <w:rStyle w:val="Hyperlink"/>
          </w:rPr>
          <w:fldChar w:fldCharType="end"/>
        </w:r>
      </w:ins>
    </w:p>
    <w:p w14:paraId="77F66E03" w14:textId="77777777" w:rsidR="00997B2A" w:rsidRDefault="00997B2A">
      <w:pPr>
        <w:pStyle w:val="TOC3"/>
        <w:rPr>
          <w:ins w:id="85" w:author="Claire Carbone" w:date="2015-01-21T15:20:00Z"/>
          <w:rFonts w:asciiTheme="minorHAnsi" w:eastAsiaTheme="minorEastAsia" w:hAnsiTheme="minorHAnsi" w:cstheme="minorBidi"/>
          <w:color w:val="auto"/>
          <w:sz w:val="22"/>
          <w:szCs w:val="22"/>
        </w:rPr>
      </w:pPr>
      <w:ins w:id="86" w:author="Claire Carbone" w:date="2015-01-21T15:20:00Z">
        <w:r w:rsidRPr="003C16AB">
          <w:rPr>
            <w:rStyle w:val="Hyperlink"/>
          </w:rPr>
          <w:fldChar w:fldCharType="begin"/>
        </w:r>
        <w:r w:rsidRPr="003C16AB">
          <w:rPr>
            <w:rStyle w:val="Hyperlink"/>
          </w:rPr>
          <w:instrText xml:space="preserve"> </w:instrText>
        </w:r>
        <w:r>
          <w:instrText>HYPERLINK \l "_Toc409616997"</w:instrText>
        </w:r>
        <w:r w:rsidRPr="003C16AB">
          <w:rPr>
            <w:rStyle w:val="Hyperlink"/>
          </w:rPr>
          <w:instrText xml:space="preserve"> </w:instrText>
        </w:r>
        <w:r w:rsidRPr="003C16AB">
          <w:rPr>
            <w:rStyle w:val="Hyperlink"/>
          </w:rPr>
          <w:fldChar w:fldCharType="separate"/>
        </w:r>
        <w:r w:rsidRPr="003C16AB">
          <w:rPr>
            <w:rStyle w:val="Hyperlink"/>
          </w:rPr>
          <w:t>5.2.3</w:t>
        </w:r>
        <w:r>
          <w:rPr>
            <w:rFonts w:asciiTheme="minorHAnsi" w:eastAsiaTheme="minorEastAsia" w:hAnsiTheme="minorHAnsi" w:cstheme="minorBidi"/>
            <w:color w:val="auto"/>
            <w:sz w:val="22"/>
            <w:szCs w:val="22"/>
          </w:rPr>
          <w:tab/>
        </w:r>
        <w:r w:rsidRPr="003C16AB">
          <w:rPr>
            <w:rStyle w:val="Hyperlink"/>
          </w:rPr>
          <w:t>Open project</w:t>
        </w:r>
        <w:r>
          <w:rPr>
            <w:webHidden/>
          </w:rPr>
          <w:tab/>
        </w:r>
        <w:r>
          <w:rPr>
            <w:webHidden/>
          </w:rPr>
          <w:fldChar w:fldCharType="begin"/>
        </w:r>
        <w:r>
          <w:rPr>
            <w:webHidden/>
          </w:rPr>
          <w:instrText xml:space="preserve"> PAGEREF _Toc409616997 \h </w:instrText>
        </w:r>
      </w:ins>
      <w:r>
        <w:rPr>
          <w:webHidden/>
        </w:rPr>
      </w:r>
      <w:r>
        <w:rPr>
          <w:webHidden/>
        </w:rPr>
        <w:fldChar w:fldCharType="separate"/>
      </w:r>
      <w:ins w:id="87" w:author="Claire Carbone" w:date="2015-01-21T15:20:00Z">
        <w:r>
          <w:rPr>
            <w:webHidden/>
          </w:rPr>
          <w:t>30</w:t>
        </w:r>
        <w:r>
          <w:rPr>
            <w:webHidden/>
          </w:rPr>
          <w:fldChar w:fldCharType="end"/>
        </w:r>
        <w:r w:rsidRPr="003C16AB">
          <w:rPr>
            <w:rStyle w:val="Hyperlink"/>
          </w:rPr>
          <w:fldChar w:fldCharType="end"/>
        </w:r>
      </w:ins>
    </w:p>
    <w:p w14:paraId="43E75FED" w14:textId="77777777" w:rsidR="00997B2A" w:rsidRDefault="00997B2A">
      <w:pPr>
        <w:pStyle w:val="TOC1"/>
        <w:rPr>
          <w:ins w:id="88" w:author="Claire Carbone" w:date="2015-01-21T15:20:00Z"/>
          <w:rFonts w:asciiTheme="minorHAnsi" w:eastAsiaTheme="minorEastAsia" w:hAnsiTheme="minorHAnsi" w:cstheme="minorBidi"/>
          <w:b w:val="0"/>
          <w:color w:val="auto"/>
          <w:sz w:val="22"/>
          <w:szCs w:val="22"/>
          <w:lang w:val="en-US"/>
        </w:rPr>
      </w:pPr>
      <w:ins w:id="89" w:author="Claire Carbone" w:date="2015-01-21T15:20:00Z">
        <w:r w:rsidRPr="003C16AB">
          <w:rPr>
            <w:rStyle w:val="Hyperlink"/>
          </w:rPr>
          <w:fldChar w:fldCharType="begin"/>
        </w:r>
        <w:r w:rsidRPr="003C16AB">
          <w:rPr>
            <w:rStyle w:val="Hyperlink"/>
          </w:rPr>
          <w:instrText xml:space="preserve"> </w:instrText>
        </w:r>
        <w:r>
          <w:instrText>HYPERLINK \l "_Toc409616998"</w:instrText>
        </w:r>
        <w:r w:rsidRPr="003C16AB">
          <w:rPr>
            <w:rStyle w:val="Hyperlink"/>
          </w:rPr>
          <w:instrText xml:space="preserve"> </w:instrText>
        </w:r>
        <w:r w:rsidRPr="003C16AB">
          <w:rPr>
            <w:rStyle w:val="Hyperlink"/>
          </w:rPr>
          <w:fldChar w:fldCharType="separate"/>
        </w:r>
        <w:r w:rsidRPr="003C16AB">
          <w:rPr>
            <w:rStyle w:val="Hyperlink"/>
          </w:rPr>
          <w:t>6</w:t>
        </w:r>
        <w:r>
          <w:rPr>
            <w:rFonts w:asciiTheme="minorHAnsi" w:eastAsiaTheme="minorEastAsia" w:hAnsiTheme="minorHAnsi" w:cstheme="minorBidi"/>
            <w:b w:val="0"/>
            <w:color w:val="auto"/>
            <w:sz w:val="22"/>
            <w:szCs w:val="22"/>
            <w:lang w:val="en-US"/>
          </w:rPr>
          <w:tab/>
        </w:r>
        <w:r w:rsidRPr="003C16AB">
          <w:rPr>
            <w:rStyle w:val="Hyperlink"/>
          </w:rPr>
          <w:t>Module 4: Code Tables and Attribute Types</w:t>
        </w:r>
        <w:r>
          <w:rPr>
            <w:webHidden/>
          </w:rPr>
          <w:tab/>
        </w:r>
        <w:r>
          <w:rPr>
            <w:webHidden/>
          </w:rPr>
          <w:fldChar w:fldCharType="begin"/>
        </w:r>
        <w:r>
          <w:rPr>
            <w:webHidden/>
          </w:rPr>
          <w:instrText xml:space="preserve"> PAGEREF _Toc409616998 \h </w:instrText>
        </w:r>
      </w:ins>
      <w:r>
        <w:rPr>
          <w:webHidden/>
        </w:rPr>
      </w:r>
      <w:r>
        <w:rPr>
          <w:webHidden/>
        </w:rPr>
        <w:fldChar w:fldCharType="separate"/>
      </w:r>
      <w:ins w:id="90" w:author="Claire Carbone" w:date="2015-01-21T15:20:00Z">
        <w:r>
          <w:rPr>
            <w:webHidden/>
          </w:rPr>
          <w:t>32</w:t>
        </w:r>
        <w:r>
          <w:rPr>
            <w:webHidden/>
          </w:rPr>
          <w:fldChar w:fldCharType="end"/>
        </w:r>
        <w:r w:rsidRPr="003C16AB">
          <w:rPr>
            <w:rStyle w:val="Hyperlink"/>
          </w:rPr>
          <w:fldChar w:fldCharType="end"/>
        </w:r>
      </w:ins>
    </w:p>
    <w:p w14:paraId="1E57E416" w14:textId="77777777" w:rsidR="00997B2A" w:rsidRDefault="00997B2A">
      <w:pPr>
        <w:pStyle w:val="TOC2"/>
        <w:rPr>
          <w:ins w:id="91" w:author="Claire Carbone" w:date="2015-01-21T15:20:00Z"/>
          <w:rFonts w:asciiTheme="minorHAnsi" w:eastAsiaTheme="minorEastAsia" w:hAnsiTheme="minorHAnsi" w:cstheme="minorBidi"/>
          <w:color w:val="auto"/>
          <w:sz w:val="22"/>
          <w:szCs w:val="22"/>
        </w:rPr>
      </w:pPr>
      <w:ins w:id="92" w:author="Claire Carbone" w:date="2015-01-21T15:20:00Z">
        <w:r w:rsidRPr="003C16AB">
          <w:rPr>
            <w:rStyle w:val="Hyperlink"/>
          </w:rPr>
          <w:fldChar w:fldCharType="begin"/>
        </w:r>
        <w:r w:rsidRPr="003C16AB">
          <w:rPr>
            <w:rStyle w:val="Hyperlink"/>
          </w:rPr>
          <w:instrText xml:space="preserve"> </w:instrText>
        </w:r>
        <w:r>
          <w:instrText>HYPERLINK \l "_Toc409616999"</w:instrText>
        </w:r>
        <w:r w:rsidRPr="003C16AB">
          <w:rPr>
            <w:rStyle w:val="Hyperlink"/>
          </w:rPr>
          <w:instrText xml:space="preserve"> </w:instrText>
        </w:r>
        <w:r w:rsidRPr="003C16AB">
          <w:rPr>
            <w:rStyle w:val="Hyperlink"/>
          </w:rPr>
          <w:fldChar w:fldCharType="separate"/>
        </w:r>
        <w:r w:rsidRPr="003C16AB">
          <w:rPr>
            <w:rStyle w:val="Hyperlink"/>
            <w:lang w:val="fr-FR"/>
          </w:rPr>
          <w:t>6.1</w:t>
        </w:r>
        <w:r>
          <w:rPr>
            <w:rFonts w:asciiTheme="minorHAnsi" w:eastAsiaTheme="minorEastAsia" w:hAnsiTheme="minorHAnsi" w:cstheme="minorBidi"/>
            <w:color w:val="auto"/>
            <w:sz w:val="22"/>
            <w:szCs w:val="22"/>
          </w:rPr>
          <w:tab/>
        </w:r>
        <w:r w:rsidRPr="003C16AB">
          <w:rPr>
            <w:rStyle w:val="Hyperlink"/>
            <w:lang w:val="fr-FR"/>
          </w:rPr>
          <w:t>Exercise 4: Code tables and attribute types</w:t>
        </w:r>
        <w:r>
          <w:rPr>
            <w:webHidden/>
          </w:rPr>
          <w:tab/>
        </w:r>
        <w:r>
          <w:rPr>
            <w:webHidden/>
          </w:rPr>
          <w:fldChar w:fldCharType="begin"/>
        </w:r>
        <w:r>
          <w:rPr>
            <w:webHidden/>
          </w:rPr>
          <w:instrText xml:space="preserve"> PAGEREF _Toc409616999 \h </w:instrText>
        </w:r>
      </w:ins>
      <w:r>
        <w:rPr>
          <w:webHidden/>
        </w:rPr>
      </w:r>
      <w:r>
        <w:rPr>
          <w:webHidden/>
        </w:rPr>
        <w:fldChar w:fldCharType="separate"/>
      </w:r>
      <w:ins w:id="93" w:author="Claire Carbone" w:date="2015-01-21T15:20:00Z">
        <w:r>
          <w:rPr>
            <w:webHidden/>
          </w:rPr>
          <w:t>32</w:t>
        </w:r>
        <w:r>
          <w:rPr>
            <w:webHidden/>
          </w:rPr>
          <w:fldChar w:fldCharType="end"/>
        </w:r>
        <w:r w:rsidRPr="003C16AB">
          <w:rPr>
            <w:rStyle w:val="Hyperlink"/>
          </w:rPr>
          <w:fldChar w:fldCharType="end"/>
        </w:r>
      </w:ins>
    </w:p>
    <w:p w14:paraId="2CD5E36E" w14:textId="77777777" w:rsidR="00997B2A" w:rsidRDefault="00997B2A">
      <w:pPr>
        <w:pStyle w:val="TOC3"/>
        <w:rPr>
          <w:ins w:id="94" w:author="Claire Carbone" w:date="2015-01-21T15:20:00Z"/>
          <w:rFonts w:asciiTheme="minorHAnsi" w:eastAsiaTheme="minorEastAsia" w:hAnsiTheme="minorHAnsi" w:cstheme="minorBidi"/>
          <w:color w:val="auto"/>
          <w:sz w:val="22"/>
          <w:szCs w:val="22"/>
        </w:rPr>
      </w:pPr>
      <w:ins w:id="95" w:author="Claire Carbone" w:date="2015-01-21T15:20:00Z">
        <w:r w:rsidRPr="003C16AB">
          <w:rPr>
            <w:rStyle w:val="Hyperlink"/>
          </w:rPr>
          <w:fldChar w:fldCharType="begin"/>
        </w:r>
        <w:r w:rsidRPr="003C16AB">
          <w:rPr>
            <w:rStyle w:val="Hyperlink"/>
          </w:rPr>
          <w:instrText xml:space="preserve"> </w:instrText>
        </w:r>
        <w:r>
          <w:instrText>HYPERLINK \l "_Toc409617000"</w:instrText>
        </w:r>
        <w:r w:rsidRPr="003C16AB">
          <w:rPr>
            <w:rStyle w:val="Hyperlink"/>
          </w:rPr>
          <w:instrText xml:space="preserve"> </w:instrText>
        </w:r>
        <w:r w:rsidRPr="003C16AB">
          <w:rPr>
            <w:rStyle w:val="Hyperlink"/>
          </w:rPr>
          <w:fldChar w:fldCharType="separate"/>
        </w:r>
        <w:r w:rsidRPr="003C16AB">
          <w:rPr>
            <w:rStyle w:val="Hyperlink"/>
          </w:rPr>
          <w:t>6.1.1</w:t>
        </w:r>
        <w:r>
          <w:rPr>
            <w:rFonts w:asciiTheme="minorHAnsi" w:eastAsiaTheme="minorEastAsia" w:hAnsiTheme="minorHAnsi" w:cstheme="minorBidi"/>
            <w:color w:val="auto"/>
            <w:sz w:val="22"/>
            <w:szCs w:val="22"/>
          </w:rPr>
          <w:tab/>
        </w:r>
        <w:r w:rsidRPr="003C16AB">
          <w:rPr>
            <w:rStyle w:val="Hyperlink"/>
          </w:rPr>
          <w:t>Create code table</w:t>
        </w:r>
        <w:r>
          <w:rPr>
            <w:webHidden/>
          </w:rPr>
          <w:tab/>
        </w:r>
        <w:r>
          <w:rPr>
            <w:webHidden/>
          </w:rPr>
          <w:fldChar w:fldCharType="begin"/>
        </w:r>
        <w:r>
          <w:rPr>
            <w:webHidden/>
          </w:rPr>
          <w:instrText xml:space="preserve"> PAGEREF _Toc409617000 \h </w:instrText>
        </w:r>
      </w:ins>
      <w:r>
        <w:rPr>
          <w:webHidden/>
        </w:rPr>
      </w:r>
      <w:r>
        <w:rPr>
          <w:webHidden/>
        </w:rPr>
        <w:fldChar w:fldCharType="separate"/>
      </w:r>
      <w:ins w:id="96" w:author="Claire Carbone" w:date="2015-01-21T15:20:00Z">
        <w:r>
          <w:rPr>
            <w:webHidden/>
          </w:rPr>
          <w:t>32</w:t>
        </w:r>
        <w:r>
          <w:rPr>
            <w:webHidden/>
          </w:rPr>
          <w:fldChar w:fldCharType="end"/>
        </w:r>
        <w:r w:rsidRPr="003C16AB">
          <w:rPr>
            <w:rStyle w:val="Hyperlink"/>
          </w:rPr>
          <w:fldChar w:fldCharType="end"/>
        </w:r>
      </w:ins>
    </w:p>
    <w:p w14:paraId="2482B8B9" w14:textId="77777777" w:rsidR="00997B2A" w:rsidRDefault="00997B2A">
      <w:pPr>
        <w:pStyle w:val="TOC3"/>
        <w:rPr>
          <w:ins w:id="97" w:author="Claire Carbone" w:date="2015-01-21T15:20:00Z"/>
          <w:rFonts w:asciiTheme="minorHAnsi" w:eastAsiaTheme="minorEastAsia" w:hAnsiTheme="minorHAnsi" w:cstheme="minorBidi"/>
          <w:color w:val="auto"/>
          <w:sz w:val="22"/>
          <w:szCs w:val="22"/>
        </w:rPr>
      </w:pPr>
      <w:ins w:id="98" w:author="Claire Carbone" w:date="2015-01-21T15:20:00Z">
        <w:r w:rsidRPr="003C16AB">
          <w:rPr>
            <w:rStyle w:val="Hyperlink"/>
          </w:rPr>
          <w:fldChar w:fldCharType="begin"/>
        </w:r>
        <w:r w:rsidRPr="003C16AB">
          <w:rPr>
            <w:rStyle w:val="Hyperlink"/>
          </w:rPr>
          <w:instrText xml:space="preserve"> </w:instrText>
        </w:r>
        <w:r>
          <w:instrText>HYPERLINK \l "_Toc409617001"</w:instrText>
        </w:r>
        <w:r w:rsidRPr="003C16AB">
          <w:rPr>
            <w:rStyle w:val="Hyperlink"/>
          </w:rPr>
          <w:instrText xml:space="preserve"> </w:instrText>
        </w:r>
        <w:r w:rsidRPr="003C16AB">
          <w:rPr>
            <w:rStyle w:val="Hyperlink"/>
          </w:rPr>
          <w:fldChar w:fldCharType="separate"/>
        </w:r>
        <w:r w:rsidRPr="003C16AB">
          <w:rPr>
            <w:rStyle w:val="Hyperlink"/>
          </w:rPr>
          <w:t>6.1.2</w:t>
        </w:r>
        <w:r>
          <w:rPr>
            <w:rFonts w:asciiTheme="minorHAnsi" w:eastAsiaTheme="minorEastAsia" w:hAnsiTheme="minorHAnsi" w:cstheme="minorBidi"/>
            <w:color w:val="auto"/>
            <w:sz w:val="22"/>
            <w:szCs w:val="22"/>
          </w:rPr>
          <w:tab/>
        </w:r>
        <w:r w:rsidRPr="003C16AB">
          <w:rPr>
            <w:rStyle w:val="Hyperlink"/>
          </w:rPr>
          <w:t>Export and view code tables</w:t>
        </w:r>
        <w:r>
          <w:rPr>
            <w:webHidden/>
          </w:rPr>
          <w:tab/>
        </w:r>
        <w:r>
          <w:rPr>
            <w:webHidden/>
          </w:rPr>
          <w:fldChar w:fldCharType="begin"/>
        </w:r>
        <w:r>
          <w:rPr>
            <w:webHidden/>
          </w:rPr>
          <w:instrText xml:space="preserve"> PAGEREF _Toc409617001 \h </w:instrText>
        </w:r>
      </w:ins>
      <w:r>
        <w:rPr>
          <w:webHidden/>
        </w:rPr>
      </w:r>
      <w:r>
        <w:rPr>
          <w:webHidden/>
        </w:rPr>
        <w:fldChar w:fldCharType="separate"/>
      </w:r>
      <w:ins w:id="99" w:author="Claire Carbone" w:date="2015-01-21T15:20:00Z">
        <w:r>
          <w:rPr>
            <w:webHidden/>
          </w:rPr>
          <w:t>34</w:t>
        </w:r>
        <w:r>
          <w:rPr>
            <w:webHidden/>
          </w:rPr>
          <w:fldChar w:fldCharType="end"/>
        </w:r>
        <w:r w:rsidRPr="003C16AB">
          <w:rPr>
            <w:rStyle w:val="Hyperlink"/>
          </w:rPr>
          <w:fldChar w:fldCharType="end"/>
        </w:r>
      </w:ins>
    </w:p>
    <w:p w14:paraId="45F548CE" w14:textId="77777777" w:rsidR="00997B2A" w:rsidRDefault="00997B2A">
      <w:pPr>
        <w:pStyle w:val="TOC3"/>
        <w:rPr>
          <w:ins w:id="100" w:author="Claire Carbone" w:date="2015-01-21T15:20:00Z"/>
          <w:rFonts w:asciiTheme="minorHAnsi" w:eastAsiaTheme="minorEastAsia" w:hAnsiTheme="minorHAnsi" w:cstheme="minorBidi"/>
          <w:color w:val="auto"/>
          <w:sz w:val="22"/>
          <w:szCs w:val="22"/>
        </w:rPr>
      </w:pPr>
      <w:ins w:id="101" w:author="Claire Carbone" w:date="2015-01-21T15:20:00Z">
        <w:r w:rsidRPr="003C16AB">
          <w:rPr>
            <w:rStyle w:val="Hyperlink"/>
          </w:rPr>
          <w:fldChar w:fldCharType="begin"/>
        </w:r>
        <w:r w:rsidRPr="003C16AB">
          <w:rPr>
            <w:rStyle w:val="Hyperlink"/>
          </w:rPr>
          <w:instrText xml:space="preserve"> </w:instrText>
        </w:r>
        <w:r>
          <w:instrText>HYPERLINK \l "_Toc409617002"</w:instrText>
        </w:r>
        <w:r w:rsidRPr="003C16AB">
          <w:rPr>
            <w:rStyle w:val="Hyperlink"/>
          </w:rPr>
          <w:instrText xml:space="preserve"> </w:instrText>
        </w:r>
        <w:r w:rsidRPr="003C16AB">
          <w:rPr>
            <w:rStyle w:val="Hyperlink"/>
          </w:rPr>
          <w:fldChar w:fldCharType="separate"/>
        </w:r>
        <w:r w:rsidRPr="003C16AB">
          <w:rPr>
            <w:rStyle w:val="Hyperlink"/>
          </w:rPr>
          <w:t>6.1.3</w:t>
        </w:r>
        <w:r>
          <w:rPr>
            <w:rFonts w:asciiTheme="minorHAnsi" w:eastAsiaTheme="minorEastAsia" w:hAnsiTheme="minorHAnsi" w:cstheme="minorBidi"/>
            <w:color w:val="auto"/>
            <w:sz w:val="22"/>
            <w:szCs w:val="22"/>
          </w:rPr>
          <w:tab/>
        </w:r>
        <w:r w:rsidRPr="003C16AB">
          <w:rPr>
            <w:rStyle w:val="Hyperlink"/>
          </w:rPr>
          <w:t>Create bandwidth and string attribute types</w:t>
        </w:r>
        <w:r>
          <w:rPr>
            <w:webHidden/>
          </w:rPr>
          <w:tab/>
        </w:r>
        <w:r>
          <w:rPr>
            <w:webHidden/>
          </w:rPr>
          <w:fldChar w:fldCharType="begin"/>
        </w:r>
        <w:r>
          <w:rPr>
            <w:webHidden/>
          </w:rPr>
          <w:instrText xml:space="preserve"> PAGEREF _Toc409617002 \h </w:instrText>
        </w:r>
      </w:ins>
      <w:r>
        <w:rPr>
          <w:webHidden/>
        </w:rPr>
      </w:r>
      <w:r>
        <w:rPr>
          <w:webHidden/>
        </w:rPr>
        <w:fldChar w:fldCharType="separate"/>
      </w:r>
      <w:ins w:id="102" w:author="Claire Carbone" w:date="2015-01-21T15:20:00Z">
        <w:r>
          <w:rPr>
            <w:webHidden/>
          </w:rPr>
          <w:t>37</w:t>
        </w:r>
        <w:r>
          <w:rPr>
            <w:webHidden/>
          </w:rPr>
          <w:fldChar w:fldCharType="end"/>
        </w:r>
        <w:r w:rsidRPr="003C16AB">
          <w:rPr>
            <w:rStyle w:val="Hyperlink"/>
          </w:rPr>
          <w:fldChar w:fldCharType="end"/>
        </w:r>
      </w:ins>
    </w:p>
    <w:p w14:paraId="6DF6D821" w14:textId="77777777" w:rsidR="00997B2A" w:rsidRDefault="00997B2A">
      <w:pPr>
        <w:pStyle w:val="TOC1"/>
        <w:rPr>
          <w:ins w:id="103" w:author="Claire Carbone" w:date="2015-01-21T15:20:00Z"/>
          <w:rFonts w:asciiTheme="minorHAnsi" w:eastAsiaTheme="minorEastAsia" w:hAnsiTheme="minorHAnsi" w:cstheme="minorBidi"/>
          <w:b w:val="0"/>
          <w:color w:val="auto"/>
          <w:sz w:val="22"/>
          <w:szCs w:val="22"/>
          <w:lang w:val="en-US"/>
        </w:rPr>
      </w:pPr>
      <w:ins w:id="104" w:author="Claire Carbone" w:date="2015-01-21T15:20:00Z">
        <w:r w:rsidRPr="003C16AB">
          <w:rPr>
            <w:rStyle w:val="Hyperlink"/>
          </w:rPr>
          <w:fldChar w:fldCharType="begin"/>
        </w:r>
        <w:r w:rsidRPr="003C16AB">
          <w:rPr>
            <w:rStyle w:val="Hyperlink"/>
          </w:rPr>
          <w:instrText xml:space="preserve"> </w:instrText>
        </w:r>
        <w:r>
          <w:instrText>HYPERLINK \l "_Toc409617003"</w:instrText>
        </w:r>
        <w:r w:rsidRPr="003C16AB">
          <w:rPr>
            <w:rStyle w:val="Hyperlink"/>
          </w:rPr>
          <w:instrText xml:space="preserve"> </w:instrText>
        </w:r>
        <w:r w:rsidRPr="003C16AB">
          <w:rPr>
            <w:rStyle w:val="Hyperlink"/>
          </w:rPr>
          <w:fldChar w:fldCharType="separate"/>
        </w:r>
        <w:r w:rsidRPr="003C16AB">
          <w:rPr>
            <w:rStyle w:val="Hyperlink"/>
          </w:rPr>
          <w:t>7</w:t>
        </w:r>
        <w:r>
          <w:rPr>
            <w:rFonts w:asciiTheme="minorHAnsi" w:eastAsiaTheme="minorEastAsia" w:hAnsiTheme="minorHAnsi" w:cstheme="minorBidi"/>
            <w:b w:val="0"/>
            <w:color w:val="auto"/>
            <w:sz w:val="22"/>
            <w:szCs w:val="22"/>
            <w:lang w:val="en-US"/>
          </w:rPr>
          <w:tab/>
        </w:r>
        <w:r w:rsidRPr="003C16AB">
          <w:rPr>
            <w:rStyle w:val="Hyperlink"/>
          </w:rPr>
          <w:t>Module 5: Component Items and Associations</w:t>
        </w:r>
        <w:r>
          <w:rPr>
            <w:webHidden/>
          </w:rPr>
          <w:tab/>
        </w:r>
        <w:r>
          <w:rPr>
            <w:webHidden/>
          </w:rPr>
          <w:fldChar w:fldCharType="begin"/>
        </w:r>
        <w:r>
          <w:rPr>
            <w:webHidden/>
          </w:rPr>
          <w:instrText xml:space="preserve"> PAGEREF _Toc409617003 \h </w:instrText>
        </w:r>
      </w:ins>
      <w:r>
        <w:rPr>
          <w:webHidden/>
        </w:rPr>
      </w:r>
      <w:r>
        <w:rPr>
          <w:webHidden/>
        </w:rPr>
        <w:fldChar w:fldCharType="separate"/>
      </w:r>
      <w:ins w:id="105" w:author="Claire Carbone" w:date="2015-01-21T15:20:00Z">
        <w:r>
          <w:rPr>
            <w:webHidden/>
          </w:rPr>
          <w:t>41</w:t>
        </w:r>
        <w:r>
          <w:rPr>
            <w:webHidden/>
          </w:rPr>
          <w:fldChar w:fldCharType="end"/>
        </w:r>
        <w:r w:rsidRPr="003C16AB">
          <w:rPr>
            <w:rStyle w:val="Hyperlink"/>
          </w:rPr>
          <w:fldChar w:fldCharType="end"/>
        </w:r>
      </w:ins>
    </w:p>
    <w:p w14:paraId="31CE6D44" w14:textId="77777777" w:rsidR="00997B2A" w:rsidRDefault="00997B2A">
      <w:pPr>
        <w:pStyle w:val="TOC2"/>
        <w:rPr>
          <w:ins w:id="106" w:author="Claire Carbone" w:date="2015-01-21T15:20:00Z"/>
          <w:rFonts w:asciiTheme="minorHAnsi" w:eastAsiaTheme="minorEastAsia" w:hAnsiTheme="minorHAnsi" w:cstheme="minorBidi"/>
          <w:color w:val="auto"/>
          <w:sz w:val="22"/>
          <w:szCs w:val="22"/>
        </w:rPr>
      </w:pPr>
      <w:ins w:id="107" w:author="Claire Carbone" w:date="2015-01-21T15:20:00Z">
        <w:r w:rsidRPr="003C16AB">
          <w:rPr>
            <w:rStyle w:val="Hyperlink"/>
          </w:rPr>
          <w:fldChar w:fldCharType="begin"/>
        </w:r>
        <w:r w:rsidRPr="003C16AB">
          <w:rPr>
            <w:rStyle w:val="Hyperlink"/>
          </w:rPr>
          <w:instrText xml:space="preserve"> </w:instrText>
        </w:r>
        <w:r>
          <w:instrText>HYPERLINK \l "_Toc409617004"</w:instrText>
        </w:r>
        <w:r w:rsidRPr="003C16AB">
          <w:rPr>
            <w:rStyle w:val="Hyperlink"/>
          </w:rPr>
          <w:instrText xml:space="preserve"> </w:instrText>
        </w:r>
        <w:r w:rsidRPr="003C16AB">
          <w:rPr>
            <w:rStyle w:val="Hyperlink"/>
          </w:rPr>
          <w:fldChar w:fldCharType="separate"/>
        </w:r>
        <w:r w:rsidRPr="003C16AB">
          <w:rPr>
            <w:rStyle w:val="Hyperlink"/>
          </w:rPr>
          <w:t>7.1</w:t>
        </w:r>
        <w:r>
          <w:rPr>
            <w:rFonts w:asciiTheme="minorHAnsi" w:eastAsiaTheme="minorEastAsia" w:hAnsiTheme="minorHAnsi" w:cstheme="minorBidi"/>
            <w:color w:val="auto"/>
            <w:sz w:val="22"/>
            <w:szCs w:val="22"/>
          </w:rPr>
          <w:tab/>
        </w:r>
        <w:r w:rsidRPr="003C16AB">
          <w:rPr>
            <w:rStyle w:val="Hyperlink"/>
          </w:rPr>
          <w:t>Exercise 5: Component items and bandwidths</w:t>
        </w:r>
        <w:r>
          <w:rPr>
            <w:webHidden/>
          </w:rPr>
          <w:tab/>
        </w:r>
        <w:r>
          <w:rPr>
            <w:webHidden/>
          </w:rPr>
          <w:fldChar w:fldCharType="begin"/>
        </w:r>
        <w:r>
          <w:rPr>
            <w:webHidden/>
          </w:rPr>
          <w:instrText xml:space="preserve"> PAGEREF _Toc409617004 \h </w:instrText>
        </w:r>
      </w:ins>
      <w:r>
        <w:rPr>
          <w:webHidden/>
        </w:rPr>
      </w:r>
      <w:r>
        <w:rPr>
          <w:webHidden/>
        </w:rPr>
        <w:fldChar w:fldCharType="separate"/>
      </w:r>
      <w:ins w:id="108" w:author="Claire Carbone" w:date="2015-01-21T15:20:00Z">
        <w:r>
          <w:rPr>
            <w:webHidden/>
          </w:rPr>
          <w:t>41</w:t>
        </w:r>
        <w:r>
          <w:rPr>
            <w:webHidden/>
          </w:rPr>
          <w:fldChar w:fldCharType="end"/>
        </w:r>
        <w:r w:rsidRPr="003C16AB">
          <w:rPr>
            <w:rStyle w:val="Hyperlink"/>
          </w:rPr>
          <w:fldChar w:fldCharType="end"/>
        </w:r>
      </w:ins>
    </w:p>
    <w:p w14:paraId="5742862B" w14:textId="77777777" w:rsidR="00997B2A" w:rsidRDefault="00997B2A">
      <w:pPr>
        <w:pStyle w:val="TOC3"/>
        <w:rPr>
          <w:ins w:id="109" w:author="Claire Carbone" w:date="2015-01-21T15:20:00Z"/>
          <w:rFonts w:asciiTheme="minorHAnsi" w:eastAsiaTheme="minorEastAsia" w:hAnsiTheme="minorHAnsi" w:cstheme="minorBidi"/>
          <w:color w:val="auto"/>
          <w:sz w:val="22"/>
          <w:szCs w:val="22"/>
        </w:rPr>
      </w:pPr>
      <w:ins w:id="110" w:author="Claire Carbone" w:date="2015-01-21T15:20:00Z">
        <w:r w:rsidRPr="003C16AB">
          <w:rPr>
            <w:rStyle w:val="Hyperlink"/>
          </w:rPr>
          <w:fldChar w:fldCharType="begin"/>
        </w:r>
        <w:r w:rsidRPr="003C16AB">
          <w:rPr>
            <w:rStyle w:val="Hyperlink"/>
          </w:rPr>
          <w:instrText xml:space="preserve"> </w:instrText>
        </w:r>
        <w:r>
          <w:instrText>HYPERLINK \l "_Toc409617005"</w:instrText>
        </w:r>
        <w:r w:rsidRPr="003C16AB">
          <w:rPr>
            <w:rStyle w:val="Hyperlink"/>
          </w:rPr>
          <w:instrText xml:space="preserve"> </w:instrText>
        </w:r>
        <w:r w:rsidRPr="003C16AB">
          <w:rPr>
            <w:rStyle w:val="Hyperlink"/>
          </w:rPr>
          <w:fldChar w:fldCharType="separate"/>
        </w:r>
        <w:r w:rsidRPr="003C16AB">
          <w:rPr>
            <w:rStyle w:val="Hyperlink"/>
          </w:rPr>
          <w:t>7.1.1</w:t>
        </w:r>
        <w:r>
          <w:rPr>
            <w:rFonts w:asciiTheme="minorHAnsi" w:eastAsiaTheme="minorEastAsia" w:hAnsiTheme="minorHAnsi" w:cstheme="minorBidi"/>
            <w:color w:val="auto"/>
            <w:sz w:val="22"/>
            <w:szCs w:val="22"/>
          </w:rPr>
          <w:tab/>
        </w:r>
        <w:r w:rsidRPr="003C16AB">
          <w:rPr>
            <w:rStyle w:val="Hyperlink"/>
          </w:rPr>
          <w:t>Create component item and add detail</w:t>
        </w:r>
        <w:r>
          <w:rPr>
            <w:webHidden/>
          </w:rPr>
          <w:tab/>
        </w:r>
        <w:r>
          <w:rPr>
            <w:webHidden/>
          </w:rPr>
          <w:fldChar w:fldCharType="begin"/>
        </w:r>
        <w:r>
          <w:rPr>
            <w:webHidden/>
          </w:rPr>
          <w:instrText xml:space="preserve"> PAGEREF _Toc409617005 \h </w:instrText>
        </w:r>
      </w:ins>
      <w:r>
        <w:rPr>
          <w:webHidden/>
        </w:rPr>
      </w:r>
      <w:r>
        <w:rPr>
          <w:webHidden/>
        </w:rPr>
        <w:fldChar w:fldCharType="separate"/>
      </w:r>
      <w:ins w:id="111" w:author="Claire Carbone" w:date="2015-01-21T15:20:00Z">
        <w:r>
          <w:rPr>
            <w:webHidden/>
          </w:rPr>
          <w:t>41</w:t>
        </w:r>
        <w:r>
          <w:rPr>
            <w:webHidden/>
          </w:rPr>
          <w:fldChar w:fldCharType="end"/>
        </w:r>
        <w:r w:rsidRPr="003C16AB">
          <w:rPr>
            <w:rStyle w:val="Hyperlink"/>
          </w:rPr>
          <w:fldChar w:fldCharType="end"/>
        </w:r>
      </w:ins>
    </w:p>
    <w:p w14:paraId="2E220FDD" w14:textId="77777777" w:rsidR="00997B2A" w:rsidRDefault="00997B2A">
      <w:pPr>
        <w:pStyle w:val="TOC3"/>
        <w:rPr>
          <w:ins w:id="112" w:author="Claire Carbone" w:date="2015-01-21T15:20:00Z"/>
          <w:rFonts w:asciiTheme="minorHAnsi" w:eastAsiaTheme="minorEastAsia" w:hAnsiTheme="minorHAnsi" w:cstheme="minorBidi"/>
          <w:color w:val="auto"/>
          <w:sz w:val="22"/>
          <w:szCs w:val="22"/>
        </w:rPr>
      </w:pPr>
      <w:ins w:id="113" w:author="Claire Carbone" w:date="2015-01-21T15:20:00Z">
        <w:r w:rsidRPr="003C16AB">
          <w:rPr>
            <w:rStyle w:val="Hyperlink"/>
          </w:rPr>
          <w:fldChar w:fldCharType="begin"/>
        </w:r>
        <w:r w:rsidRPr="003C16AB">
          <w:rPr>
            <w:rStyle w:val="Hyperlink"/>
          </w:rPr>
          <w:instrText xml:space="preserve"> </w:instrText>
        </w:r>
        <w:r>
          <w:instrText>HYPERLINK \l "_Toc409617006"</w:instrText>
        </w:r>
        <w:r w:rsidRPr="003C16AB">
          <w:rPr>
            <w:rStyle w:val="Hyperlink"/>
          </w:rPr>
          <w:instrText xml:space="preserve"> </w:instrText>
        </w:r>
        <w:r w:rsidRPr="003C16AB">
          <w:rPr>
            <w:rStyle w:val="Hyperlink"/>
          </w:rPr>
          <w:fldChar w:fldCharType="separate"/>
        </w:r>
        <w:r w:rsidRPr="003C16AB">
          <w:rPr>
            <w:rStyle w:val="Hyperlink"/>
          </w:rPr>
          <w:t>7.1.2</w:t>
        </w:r>
        <w:r>
          <w:rPr>
            <w:rFonts w:asciiTheme="minorHAnsi" w:eastAsiaTheme="minorEastAsia" w:hAnsiTheme="minorHAnsi" w:cstheme="minorBidi"/>
            <w:color w:val="auto"/>
            <w:sz w:val="22"/>
            <w:szCs w:val="22"/>
          </w:rPr>
          <w:tab/>
        </w:r>
        <w:r w:rsidRPr="003C16AB">
          <w:rPr>
            <w:rStyle w:val="Hyperlink"/>
          </w:rPr>
          <w:t>Create bandwidth attributes, and associate with component item</w:t>
        </w:r>
        <w:r>
          <w:rPr>
            <w:webHidden/>
          </w:rPr>
          <w:tab/>
        </w:r>
        <w:r>
          <w:rPr>
            <w:webHidden/>
          </w:rPr>
          <w:fldChar w:fldCharType="begin"/>
        </w:r>
        <w:r>
          <w:rPr>
            <w:webHidden/>
          </w:rPr>
          <w:instrText xml:space="preserve"> PAGEREF _Toc409617006 \h </w:instrText>
        </w:r>
      </w:ins>
      <w:r>
        <w:rPr>
          <w:webHidden/>
        </w:rPr>
      </w:r>
      <w:r>
        <w:rPr>
          <w:webHidden/>
        </w:rPr>
        <w:fldChar w:fldCharType="separate"/>
      </w:r>
      <w:ins w:id="114" w:author="Claire Carbone" w:date="2015-01-21T15:20:00Z">
        <w:r>
          <w:rPr>
            <w:webHidden/>
          </w:rPr>
          <w:t>45</w:t>
        </w:r>
        <w:r>
          <w:rPr>
            <w:webHidden/>
          </w:rPr>
          <w:fldChar w:fldCharType="end"/>
        </w:r>
        <w:r w:rsidRPr="003C16AB">
          <w:rPr>
            <w:rStyle w:val="Hyperlink"/>
          </w:rPr>
          <w:fldChar w:fldCharType="end"/>
        </w:r>
      </w:ins>
    </w:p>
    <w:p w14:paraId="6BC76EDE" w14:textId="77777777" w:rsidR="00997B2A" w:rsidRDefault="00997B2A">
      <w:pPr>
        <w:pStyle w:val="TOC3"/>
        <w:rPr>
          <w:ins w:id="115" w:author="Claire Carbone" w:date="2015-01-21T15:20:00Z"/>
          <w:rFonts w:asciiTheme="minorHAnsi" w:eastAsiaTheme="minorEastAsia" w:hAnsiTheme="minorHAnsi" w:cstheme="minorBidi"/>
          <w:color w:val="auto"/>
          <w:sz w:val="22"/>
          <w:szCs w:val="22"/>
        </w:rPr>
      </w:pPr>
      <w:ins w:id="116" w:author="Claire Carbone" w:date="2015-01-21T15:20:00Z">
        <w:r w:rsidRPr="003C16AB">
          <w:rPr>
            <w:rStyle w:val="Hyperlink"/>
          </w:rPr>
          <w:fldChar w:fldCharType="begin"/>
        </w:r>
        <w:r w:rsidRPr="003C16AB">
          <w:rPr>
            <w:rStyle w:val="Hyperlink"/>
          </w:rPr>
          <w:instrText xml:space="preserve"> </w:instrText>
        </w:r>
        <w:r>
          <w:instrText>HYPERLINK \l "_Toc409617007"</w:instrText>
        </w:r>
        <w:r w:rsidRPr="003C16AB">
          <w:rPr>
            <w:rStyle w:val="Hyperlink"/>
          </w:rPr>
          <w:instrText xml:space="preserve"> </w:instrText>
        </w:r>
        <w:r w:rsidRPr="003C16AB">
          <w:rPr>
            <w:rStyle w:val="Hyperlink"/>
          </w:rPr>
          <w:fldChar w:fldCharType="separate"/>
        </w:r>
        <w:r w:rsidRPr="003C16AB">
          <w:rPr>
            <w:rStyle w:val="Hyperlink"/>
          </w:rPr>
          <w:t>7.1.3</w:t>
        </w:r>
        <w:r>
          <w:rPr>
            <w:rFonts w:asciiTheme="minorHAnsi" w:eastAsiaTheme="minorEastAsia" w:hAnsiTheme="minorHAnsi" w:cstheme="minorBidi"/>
            <w:color w:val="auto"/>
            <w:sz w:val="22"/>
            <w:szCs w:val="22"/>
          </w:rPr>
          <w:tab/>
        </w:r>
        <w:r w:rsidRPr="003C16AB">
          <w:rPr>
            <w:rStyle w:val="Hyperlink"/>
          </w:rPr>
          <w:t>Create more components items, and add attribute restrictions</w:t>
        </w:r>
        <w:r>
          <w:rPr>
            <w:webHidden/>
          </w:rPr>
          <w:tab/>
        </w:r>
        <w:r>
          <w:rPr>
            <w:webHidden/>
          </w:rPr>
          <w:fldChar w:fldCharType="begin"/>
        </w:r>
        <w:r>
          <w:rPr>
            <w:webHidden/>
          </w:rPr>
          <w:instrText xml:space="preserve"> PAGEREF _Toc409617007 \h </w:instrText>
        </w:r>
      </w:ins>
      <w:r>
        <w:rPr>
          <w:webHidden/>
        </w:rPr>
      </w:r>
      <w:r>
        <w:rPr>
          <w:webHidden/>
        </w:rPr>
        <w:fldChar w:fldCharType="separate"/>
      </w:r>
      <w:ins w:id="117" w:author="Claire Carbone" w:date="2015-01-21T15:20:00Z">
        <w:r>
          <w:rPr>
            <w:webHidden/>
          </w:rPr>
          <w:t>49</w:t>
        </w:r>
        <w:r>
          <w:rPr>
            <w:webHidden/>
          </w:rPr>
          <w:fldChar w:fldCharType="end"/>
        </w:r>
        <w:r w:rsidRPr="003C16AB">
          <w:rPr>
            <w:rStyle w:val="Hyperlink"/>
          </w:rPr>
          <w:fldChar w:fldCharType="end"/>
        </w:r>
      </w:ins>
    </w:p>
    <w:p w14:paraId="5CF535D4" w14:textId="77777777" w:rsidR="00997B2A" w:rsidRDefault="00997B2A">
      <w:pPr>
        <w:pStyle w:val="TOC2"/>
        <w:rPr>
          <w:ins w:id="118" w:author="Claire Carbone" w:date="2015-01-21T15:20:00Z"/>
          <w:rFonts w:asciiTheme="minorHAnsi" w:eastAsiaTheme="minorEastAsia" w:hAnsiTheme="minorHAnsi" w:cstheme="minorBidi"/>
          <w:color w:val="auto"/>
          <w:sz w:val="22"/>
          <w:szCs w:val="22"/>
        </w:rPr>
      </w:pPr>
      <w:ins w:id="119" w:author="Claire Carbone" w:date="2015-01-21T15:20:00Z">
        <w:r w:rsidRPr="003C16AB">
          <w:rPr>
            <w:rStyle w:val="Hyperlink"/>
          </w:rPr>
          <w:fldChar w:fldCharType="begin"/>
        </w:r>
        <w:r w:rsidRPr="003C16AB">
          <w:rPr>
            <w:rStyle w:val="Hyperlink"/>
          </w:rPr>
          <w:instrText xml:space="preserve"> </w:instrText>
        </w:r>
        <w:r>
          <w:instrText>HYPERLINK \l "_Toc409617008"</w:instrText>
        </w:r>
        <w:r w:rsidRPr="003C16AB">
          <w:rPr>
            <w:rStyle w:val="Hyperlink"/>
          </w:rPr>
          <w:instrText xml:space="preserve"> </w:instrText>
        </w:r>
        <w:r w:rsidRPr="003C16AB">
          <w:rPr>
            <w:rStyle w:val="Hyperlink"/>
          </w:rPr>
          <w:fldChar w:fldCharType="separate"/>
        </w:r>
        <w:r w:rsidRPr="003C16AB">
          <w:rPr>
            <w:rStyle w:val="Hyperlink"/>
          </w:rPr>
          <w:t>7.2</w:t>
        </w:r>
        <w:r>
          <w:rPr>
            <w:rFonts w:asciiTheme="minorHAnsi" w:eastAsiaTheme="minorEastAsia" w:hAnsiTheme="minorHAnsi" w:cstheme="minorBidi"/>
            <w:color w:val="auto"/>
            <w:sz w:val="22"/>
            <w:szCs w:val="22"/>
          </w:rPr>
          <w:tab/>
        </w:r>
        <w:r w:rsidRPr="003C16AB">
          <w:rPr>
            <w:rStyle w:val="Hyperlink"/>
          </w:rPr>
          <w:t>Exercise 6: Item relations and groups</w:t>
        </w:r>
        <w:r>
          <w:rPr>
            <w:webHidden/>
          </w:rPr>
          <w:tab/>
        </w:r>
        <w:r>
          <w:rPr>
            <w:webHidden/>
          </w:rPr>
          <w:fldChar w:fldCharType="begin"/>
        </w:r>
        <w:r>
          <w:rPr>
            <w:webHidden/>
          </w:rPr>
          <w:instrText xml:space="preserve"> PAGEREF _Toc409617008 \h </w:instrText>
        </w:r>
      </w:ins>
      <w:r>
        <w:rPr>
          <w:webHidden/>
        </w:rPr>
      </w:r>
      <w:r>
        <w:rPr>
          <w:webHidden/>
        </w:rPr>
        <w:fldChar w:fldCharType="separate"/>
      </w:r>
      <w:ins w:id="120" w:author="Claire Carbone" w:date="2015-01-21T15:20:00Z">
        <w:r>
          <w:rPr>
            <w:webHidden/>
          </w:rPr>
          <w:t>56</w:t>
        </w:r>
        <w:r>
          <w:rPr>
            <w:webHidden/>
          </w:rPr>
          <w:fldChar w:fldCharType="end"/>
        </w:r>
        <w:r w:rsidRPr="003C16AB">
          <w:rPr>
            <w:rStyle w:val="Hyperlink"/>
          </w:rPr>
          <w:fldChar w:fldCharType="end"/>
        </w:r>
      </w:ins>
    </w:p>
    <w:p w14:paraId="461EF788" w14:textId="77777777" w:rsidR="00997B2A" w:rsidRDefault="00997B2A">
      <w:pPr>
        <w:pStyle w:val="TOC3"/>
        <w:rPr>
          <w:ins w:id="121" w:author="Claire Carbone" w:date="2015-01-21T15:20:00Z"/>
          <w:rFonts w:asciiTheme="minorHAnsi" w:eastAsiaTheme="minorEastAsia" w:hAnsiTheme="minorHAnsi" w:cstheme="minorBidi"/>
          <w:color w:val="auto"/>
          <w:sz w:val="22"/>
          <w:szCs w:val="22"/>
        </w:rPr>
      </w:pPr>
      <w:ins w:id="122" w:author="Claire Carbone" w:date="2015-01-21T15:20:00Z">
        <w:r w:rsidRPr="003C16AB">
          <w:rPr>
            <w:rStyle w:val="Hyperlink"/>
          </w:rPr>
          <w:fldChar w:fldCharType="begin"/>
        </w:r>
        <w:r w:rsidRPr="003C16AB">
          <w:rPr>
            <w:rStyle w:val="Hyperlink"/>
          </w:rPr>
          <w:instrText xml:space="preserve"> </w:instrText>
        </w:r>
        <w:r>
          <w:instrText>HYPERLINK \l "_Toc409617009"</w:instrText>
        </w:r>
        <w:r w:rsidRPr="003C16AB">
          <w:rPr>
            <w:rStyle w:val="Hyperlink"/>
          </w:rPr>
          <w:instrText xml:space="preserve"> </w:instrText>
        </w:r>
        <w:r w:rsidRPr="003C16AB">
          <w:rPr>
            <w:rStyle w:val="Hyperlink"/>
          </w:rPr>
          <w:fldChar w:fldCharType="separate"/>
        </w:r>
        <w:r w:rsidRPr="003C16AB">
          <w:rPr>
            <w:rStyle w:val="Hyperlink"/>
          </w:rPr>
          <w:t>7.2.1</w:t>
        </w:r>
        <w:r>
          <w:rPr>
            <w:rFonts w:asciiTheme="minorHAnsi" w:eastAsiaTheme="minorEastAsia" w:hAnsiTheme="minorHAnsi" w:cstheme="minorBidi"/>
            <w:color w:val="auto"/>
            <w:sz w:val="22"/>
            <w:szCs w:val="22"/>
          </w:rPr>
          <w:tab/>
        </w:r>
        <w:r w:rsidRPr="003C16AB">
          <w:rPr>
            <w:rStyle w:val="Hyperlink"/>
          </w:rPr>
          <w:t>Create association type and relate items</w:t>
        </w:r>
        <w:r>
          <w:rPr>
            <w:webHidden/>
          </w:rPr>
          <w:tab/>
        </w:r>
        <w:r>
          <w:rPr>
            <w:webHidden/>
          </w:rPr>
          <w:fldChar w:fldCharType="begin"/>
        </w:r>
        <w:r>
          <w:rPr>
            <w:webHidden/>
          </w:rPr>
          <w:instrText xml:space="preserve"> PAGEREF _Toc409617009 \h </w:instrText>
        </w:r>
      </w:ins>
      <w:r>
        <w:rPr>
          <w:webHidden/>
        </w:rPr>
      </w:r>
      <w:r>
        <w:rPr>
          <w:webHidden/>
        </w:rPr>
        <w:fldChar w:fldCharType="separate"/>
      </w:r>
      <w:ins w:id="123" w:author="Claire Carbone" w:date="2015-01-21T15:20:00Z">
        <w:r>
          <w:rPr>
            <w:webHidden/>
          </w:rPr>
          <w:t>56</w:t>
        </w:r>
        <w:r>
          <w:rPr>
            <w:webHidden/>
          </w:rPr>
          <w:fldChar w:fldCharType="end"/>
        </w:r>
        <w:r w:rsidRPr="003C16AB">
          <w:rPr>
            <w:rStyle w:val="Hyperlink"/>
          </w:rPr>
          <w:fldChar w:fldCharType="end"/>
        </w:r>
      </w:ins>
    </w:p>
    <w:p w14:paraId="2D0AFD5D" w14:textId="77777777" w:rsidR="00997B2A" w:rsidRDefault="00997B2A">
      <w:pPr>
        <w:pStyle w:val="TOC3"/>
        <w:rPr>
          <w:ins w:id="124" w:author="Claire Carbone" w:date="2015-01-21T15:20:00Z"/>
          <w:rFonts w:asciiTheme="minorHAnsi" w:eastAsiaTheme="minorEastAsia" w:hAnsiTheme="minorHAnsi" w:cstheme="minorBidi"/>
          <w:color w:val="auto"/>
          <w:sz w:val="22"/>
          <w:szCs w:val="22"/>
        </w:rPr>
      </w:pPr>
      <w:ins w:id="125" w:author="Claire Carbone" w:date="2015-01-21T15:20:00Z">
        <w:r w:rsidRPr="003C16AB">
          <w:rPr>
            <w:rStyle w:val="Hyperlink"/>
          </w:rPr>
          <w:fldChar w:fldCharType="begin"/>
        </w:r>
        <w:r w:rsidRPr="003C16AB">
          <w:rPr>
            <w:rStyle w:val="Hyperlink"/>
          </w:rPr>
          <w:instrText xml:space="preserve"> </w:instrText>
        </w:r>
        <w:r>
          <w:instrText>HYPERLINK \l "_Toc409617010"</w:instrText>
        </w:r>
        <w:r w:rsidRPr="003C16AB">
          <w:rPr>
            <w:rStyle w:val="Hyperlink"/>
          </w:rPr>
          <w:instrText xml:space="preserve"> </w:instrText>
        </w:r>
        <w:r w:rsidRPr="003C16AB">
          <w:rPr>
            <w:rStyle w:val="Hyperlink"/>
          </w:rPr>
          <w:fldChar w:fldCharType="separate"/>
        </w:r>
        <w:r w:rsidRPr="003C16AB">
          <w:rPr>
            <w:rStyle w:val="Hyperlink"/>
          </w:rPr>
          <w:t>7.2.2</w:t>
        </w:r>
        <w:r>
          <w:rPr>
            <w:rFonts w:asciiTheme="minorHAnsi" w:eastAsiaTheme="minorEastAsia" w:hAnsiTheme="minorHAnsi" w:cstheme="minorBidi"/>
            <w:color w:val="auto"/>
            <w:sz w:val="22"/>
            <w:szCs w:val="22"/>
          </w:rPr>
          <w:tab/>
        </w:r>
        <w:r w:rsidRPr="003C16AB">
          <w:rPr>
            <w:rStyle w:val="Hyperlink"/>
          </w:rPr>
          <w:t>Create item group and add members</w:t>
        </w:r>
        <w:r>
          <w:rPr>
            <w:webHidden/>
          </w:rPr>
          <w:tab/>
        </w:r>
        <w:r>
          <w:rPr>
            <w:webHidden/>
          </w:rPr>
          <w:fldChar w:fldCharType="begin"/>
        </w:r>
        <w:r>
          <w:rPr>
            <w:webHidden/>
          </w:rPr>
          <w:instrText xml:space="preserve"> PAGEREF _Toc409617010 \h </w:instrText>
        </w:r>
      </w:ins>
      <w:r>
        <w:rPr>
          <w:webHidden/>
        </w:rPr>
      </w:r>
      <w:r>
        <w:rPr>
          <w:webHidden/>
        </w:rPr>
        <w:fldChar w:fldCharType="separate"/>
      </w:r>
      <w:ins w:id="126" w:author="Claire Carbone" w:date="2015-01-21T15:20:00Z">
        <w:r>
          <w:rPr>
            <w:webHidden/>
          </w:rPr>
          <w:t>64</w:t>
        </w:r>
        <w:r>
          <w:rPr>
            <w:webHidden/>
          </w:rPr>
          <w:fldChar w:fldCharType="end"/>
        </w:r>
        <w:r w:rsidRPr="003C16AB">
          <w:rPr>
            <w:rStyle w:val="Hyperlink"/>
          </w:rPr>
          <w:fldChar w:fldCharType="end"/>
        </w:r>
      </w:ins>
    </w:p>
    <w:p w14:paraId="19A6B446" w14:textId="77777777" w:rsidR="00997B2A" w:rsidRDefault="00997B2A">
      <w:pPr>
        <w:pStyle w:val="TOC1"/>
        <w:rPr>
          <w:ins w:id="127" w:author="Claire Carbone" w:date="2015-01-21T15:20:00Z"/>
          <w:rFonts w:asciiTheme="minorHAnsi" w:eastAsiaTheme="minorEastAsia" w:hAnsiTheme="minorHAnsi" w:cstheme="minorBidi"/>
          <w:b w:val="0"/>
          <w:color w:val="auto"/>
          <w:sz w:val="22"/>
          <w:szCs w:val="22"/>
          <w:lang w:val="en-US"/>
        </w:rPr>
      </w:pPr>
      <w:ins w:id="128" w:author="Claire Carbone" w:date="2015-01-21T15:20:00Z">
        <w:r w:rsidRPr="003C16AB">
          <w:rPr>
            <w:rStyle w:val="Hyperlink"/>
          </w:rPr>
          <w:fldChar w:fldCharType="begin"/>
        </w:r>
        <w:r w:rsidRPr="003C16AB">
          <w:rPr>
            <w:rStyle w:val="Hyperlink"/>
          </w:rPr>
          <w:instrText xml:space="preserve"> </w:instrText>
        </w:r>
        <w:r>
          <w:instrText>HYPERLINK \l "_Toc409617011"</w:instrText>
        </w:r>
        <w:r w:rsidRPr="003C16AB">
          <w:rPr>
            <w:rStyle w:val="Hyperlink"/>
          </w:rPr>
          <w:instrText xml:space="preserve"> </w:instrText>
        </w:r>
        <w:r w:rsidRPr="003C16AB">
          <w:rPr>
            <w:rStyle w:val="Hyperlink"/>
          </w:rPr>
          <w:fldChar w:fldCharType="separate"/>
        </w:r>
        <w:r w:rsidRPr="003C16AB">
          <w:rPr>
            <w:rStyle w:val="Hyperlink"/>
          </w:rPr>
          <w:t>8</w:t>
        </w:r>
        <w:r>
          <w:rPr>
            <w:rFonts w:asciiTheme="minorHAnsi" w:eastAsiaTheme="minorEastAsia" w:hAnsiTheme="minorHAnsi" w:cstheme="minorBidi"/>
            <w:b w:val="0"/>
            <w:color w:val="auto"/>
            <w:sz w:val="22"/>
            <w:szCs w:val="22"/>
            <w:lang w:val="en-US"/>
          </w:rPr>
          <w:tab/>
        </w:r>
        <w:r w:rsidRPr="003C16AB">
          <w:rPr>
            <w:rStyle w:val="Hyperlink"/>
          </w:rPr>
          <w:t>Module 6: Catalog Hierarchy</w:t>
        </w:r>
        <w:r>
          <w:rPr>
            <w:webHidden/>
          </w:rPr>
          <w:tab/>
        </w:r>
        <w:r>
          <w:rPr>
            <w:webHidden/>
          </w:rPr>
          <w:fldChar w:fldCharType="begin"/>
        </w:r>
        <w:r>
          <w:rPr>
            <w:webHidden/>
          </w:rPr>
          <w:instrText xml:space="preserve"> PAGEREF _Toc409617011 \h </w:instrText>
        </w:r>
      </w:ins>
      <w:r>
        <w:rPr>
          <w:webHidden/>
        </w:rPr>
      </w:r>
      <w:r>
        <w:rPr>
          <w:webHidden/>
        </w:rPr>
        <w:fldChar w:fldCharType="separate"/>
      </w:r>
      <w:ins w:id="129" w:author="Claire Carbone" w:date="2015-01-21T15:20:00Z">
        <w:r>
          <w:rPr>
            <w:webHidden/>
          </w:rPr>
          <w:t>68</w:t>
        </w:r>
        <w:r>
          <w:rPr>
            <w:webHidden/>
          </w:rPr>
          <w:fldChar w:fldCharType="end"/>
        </w:r>
        <w:r w:rsidRPr="003C16AB">
          <w:rPr>
            <w:rStyle w:val="Hyperlink"/>
          </w:rPr>
          <w:fldChar w:fldCharType="end"/>
        </w:r>
      </w:ins>
    </w:p>
    <w:p w14:paraId="2B5EB2F4" w14:textId="77777777" w:rsidR="00997B2A" w:rsidRDefault="00997B2A">
      <w:pPr>
        <w:pStyle w:val="TOC2"/>
        <w:rPr>
          <w:ins w:id="130" w:author="Claire Carbone" w:date="2015-01-21T15:20:00Z"/>
          <w:rFonts w:asciiTheme="minorHAnsi" w:eastAsiaTheme="minorEastAsia" w:hAnsiTheme="minorHAnsi" w:cstheme="minorBidi"/>
          <w:color w:val="auto"/>
          <w:sz w:val="22"/>
          <w:szCs w:val="22"/>
        </w:rPr>
      </w:pPr>
      <w:ins w:id="131" w:author="Claire Carbone" w:date="2015-01-21T15:20:00Z">
        <w:r w:rsidRPr="003C16AB">
          <w:rPr>
            <w:rStyle w:val="Hyperlink"/>
          </w:rPr>
          <w:fldChar w:fldCharType="begin"/>
        </w:r>
        <w:r w:rsidRPr="003C16AB">
          <w:rPr>
            <w:rStyle w:val="Hyperlink"/>
          </w:rPr>
          <w:instrText xml:space="preserve"> </w:instrText>
        </w:r>
        <w:r>
          <w:instrText>HYPERLINK \l "_Toc409617012"</w:instrText>
        </w:r>
        <w:r w:rsidRPr="003C16AB">
          <w:rPr>
            <w:rStyle w:val="Hyperlink"/>
          </w:rPr>
          <w:instrText xml:space="preserve"> </w:instrText>
        </w:r>
        <w:r w:rsidRPr="003C16AB">
          <w:rPr>
            <w:rStyle w:val="Hyperlink"/>
          </w:rPr>
          <w:fldChar w:fldCharType="separate"/>
        </w:r>
        <w:r w:rsidRPr="003C16AB">
          <w:rPr>
            <w:rStyle w:val="Hyperlink"/>
          </w:rPr>
          <w:t>8.1</w:t>
        </w:r>
        <w:r>
          <w:rPr>
            <w:rFonts w:asciiTheme="minorHAnsi" w:eastAsiaTheme="minorEastAsia" w:hAnsiTheme="minorHAnsi" w:cstheme="minorBidi"/>
            <w:color w:val="auto"/>
            <w:sz w:val="22"/>
            <w:szCs w:val="22"/>
          </w:rPr>
          <w:tab/>
        </w:r>
        <w:r w:rsidRPr="003C16AB">
          <w:rPr>
            <w:rStyle w:val="Hyperlink"/>
          </w:rPr>
          <w:t>Exercise 7: Catalog hierarchy and testing</w:t>
        </w:r>
        <w:r>
          <w:rPr>
            <w:webHidden/>
          </w:rPr>
          <w:tab/>
        </w:r>
        <w:r>
          <w:rPr>
            <w:webHidden/>
          </w:rPr>
          <w:fldChar w:fldCharType="begin"/>
        </w:r>
        <w:r>
          <w:rPr>
            <w:webHidden/>
          </w:rPr>
          <w:instrText xml:space="preserve"> PAGEREF _Toc409617012 \h </w:instrText>
        </w:r>
      </w:ins>
      <w:r>
        <w:rPr>
          <w:webHidden/>
        </w:rPr>
      </w:r>
      <w:r>
        <w:rPr>
          <w:webHidden/>
        </w:rPr>
        <w:fldChar w:fldCharType="separate"/>
      </w:r>
      <w:ins w:id="132" w:author="Claire Carbone" w:date="2015-01-21T15:20:00Z">
        <w:r>
          <w:rPr>
            <w:webHidden/>
          </w:rPr>
          <w:t>68</w:t>
        </w:r>
        <w:r>
          <w:rPr>
            <w:webHidden/>
          </w:rPr>
          <w:fldChar w:fldCharType="end"/>
        </w:r>
        <w:r w:rsidRPr="003C16AB">
          <w:rPr>
            <w:rStyle w:val="Hyperlink"/>
          </w:rPr>
          <w:fldChar w:fldCharType="end"/>
        </w:r>
      </w:ins>
    </w:p>
    <w:p w14:paraId="6B040617" w14:textId="77777777" w:rsidR="00997B2A" w:rsidRDefault="00997B2A">
      <w:pPr>
        <w:pStyle w:val="TOC3"/>
        <w:rPr>
          <w:ins w:id="133" w:author="Claire Carbone" w:date="2015-01-21T15:20:00Z"/>
          <w:rFonts w:asciiTheme="minorHAnsi" w:eastAsiaTheme="minorEastAsia" w:hAnsiTheme="minorHAnsi" w:cstheme="minorBidi"/>
          <w:color w:val="auto"/>
          <w:sz w:val="22"/>
          <w:szCs w:val="22"/>
        </w:rPr>
      </w:pPr>
      <w:ins w:id="134" w:author="Claire Carbone" w:date="2015-01-21T15:20:00Z">
        <w:r w:rsidRPr="003C16AB">
          <w:rPr>
            <w:rStyle w:val="Hyperlink"/>
          </w:rPr>
          <w:fldChar w:fldCharType="begin"/>
        </w:r>
        <w:r w:rsidRPr="003C16AB">
          <w:rPr>
            <w:rStyle w:val="Hyperlink"/>
          </w:rPr>
          <w:instrText xml:space="preserve"> </w:instrText>
        </w:r>
        <w:r>
          <w:instrText>HYPERLINK \l "_Toc409617013"</w:instrText>
        </w:r>
        <w:r w:rsidRPr="003C16AB">
          <w:rPr>
            <w:rStyle w:val="Hyperlink"/>
          </w:rPr>
          <w:instrText xml:space="preserve"> </w:instrText>
        </w:r>
        <w:r w:rsidRPr="003C16AB">
          <w:rPr>
            <w:rStyle w:val="Hyperlink"/>
          </w:rPr>
          <w:fldChar w:fldCharType="separate"/>
        </w:r>
        <w:r w:rsidRPr="003C16AB">
          <w:rPr>
            <w:rStyle w:val="Hyperlink"/>
          </w:rPr>
          <w:t>8.1.1</w:t>
        </w:r>
        <w:r>
          <w:rPr>
            <w:rFonts w:asciiTheme="minorHAnsi" w:eastAsiaTheme="minorEastAsia" w:hAnsiTheme="minorHAnsi" w:cstheme="minorBidi"/>
            <w:color w:val="auto"/>
            <w:sz w:val="22"/>
            <w:szCs w:val="22"/>
          </w:rPr>
          <w:tab/>
        </w:r>
        <w:r w:rsidRPr="003C16AB">
          <w:rPr>
            <w:rStyle w:val="Hyperlink"/>
          </w:rPr>
          <w:t>Create catalog hierarchy</w:t>
        </w:r>
        <w:r>
          <w:rPr>
            <w:webHidden/>
          </w:rPr>
          <w:tab/>
        </w:r>
        <w:r>
          <w:rPr>
            <w:webHidden/>
          </w:rPr>
          <w:fldChar w:fldCharType="begin"/>
        </w:r>
        <w:r>
          <w:rPr>
            <w:webHidden/>
          </w:rPr>
          <w:instrText xml:space="preserve"> PAGEREF _Toc409617013 \h </w:instrText>
        </w:r>
      </w:ins>
      <w:r>
        <w:rPr>
          <w:webHidden/>
        </w:rPr>
      </w:r>
      <w:r>
        <w:rPr>
          <w:webHidden/>
        </w:rPr>
        <w:fldChar w:fldCharType="separate"/>
      </w:r>
      <w:ins w:id="135" w:author="Claire Carbone" w:date="2015-01-21T15:20:00Z">
        <w:r>
          <w:rPr>
            <w:webHidden/>
          </w:rPr>
          <w:t>68</w:t>
        </w:r>
        <w:r>
          <w:rPr>
            <w:webHidden/>
          </w:rPr>
          <w:fldChar w:fldCharType="end"/>
        </w:r>
        <w:r w:rsidRPr="003C16AB">
          <w:rPr>
            <w:rStyle w:val="Hyperlink"/>
          </w:rPr>
          <w:fldChar w:fldCharType="end"/>
        </w:r>
      </w:ins>
    </w:p>
    <w:p w14:paraId="146A9D30" w14:textId="77777777" w:rsidR="00997B2A" w:rsidRDefault="00997B2A">
      <w:pPr>
        <w:pStyle w:val="TOC3"/>
        <w:rPr>
          <w:ins w:id="136" w:author="Claire Carbone" w:date="2015-01-21T15:20:00Z"/>
          <w:rFonts w:asciiTheme="minorHAnsi" w:eastAsiaTheme="minorEastAsia" w:hAnsiTheme="minorHAnsi" w:cstheme="minorBidi"/>
          <w:color w:val="auto"/>
          <w:sz w:val="22"/>
          <w:szCs w:val="22"/>
        </w:rPr>
      </w:pPr>
      <w:ins w:id="137" w:author="Claire Carbone" w:date="2015-01-21T15:20:00Z">
        <w:r w:rsidRPr="003C16AB">
          <w:rPr>
            <w:rStyle w:val="Hyperlink"/>
          </w:rPr>
          <w:fldChar w:fldCharType="begin"/>
        </w:r>
        <w:r w:rsidRPr="003C16AB">
          <w:rPr>
            <w:rStyle w:val="Hyperlink"/>
          </w:rPr>
          <w:instrText xml:space="preserve"> </w:instrText>
        </w:r>
        <w:r>
          <w:instrText>HYPERLINK \l "_Toc409617014"</w:instrText>
        </w:r>
        <w:r w:rsidRPr="003C16AB">
          <w:rPr>
            <w:rStyle w:val="Hyperlink"/>
          </w:rPr>
          <w:instrText xml:space="preserve"> </w:instrText>
        </w:r>
        <w:r w:rsidRPr="003C16AB">
          <w:rPr>
            <w:rStyle w:val="Hyperlink"/>
          </w:rPr>
          <w:fldChar w:fldCharType="separate"/>
        </w:r>
        <w:r w:rsidRPr="003C16AB">
          <w:rPr>
            <w:rStyle w:val="Hyperlink"/>
          </w:rPr>
          <w:t>8.1.2</w:t>
        </w:r>
        <w:r>
          <w:rPr>
            <w:rFonts w:asciiTheme="minorHAnsi" w:eastAsiaTheme="minorEastAsia" w:hAnsiTheme="minorHAnsi" w:cstheme="minorBidi"/>
            <w:color w:val="auto"/>
            <w:sz w:val="22"/>
            <w:szCs w:val="22"/>
          </w:rPr>
          <w:tab/>
        </w:r>
        <w:r w:rsidRPr="003C16AB">
          <w:rPr>
            <w:rStyle w:val="Hyperlink"/>
          </w:rPr>
          <w:t>Add item to hierarchy node</w:t>
        </w:r>
        <w:r>
          <w:rPr>
            <w:webHidden/>
          </w:rPr>
          <w:tab/>
        </w:r>
        <w:r>
          <w:rPr>
            <w:webHidden/>
          </w:rPr>
          <w:fldChar w:fldCharType="begin"/>
        </w:r>
        <w:r>
          <w:rPr>
            <w:webHidden/>
          </w:rPr>
          <w:instrText xml:space="preserve"> PAGEREF _Toc409617014 \h </w:instrText>
        </w:r>
      </w:ins>
      <w:r>
        <w:rPr>
          <w:webHidden/>
        </w:rPr>
      </w:r>
      <w:r>
        <w:rPr>
          <w:webHidden/>
        </w:rPr>
        <w:fldChar w:fldCharType="separate"/>
      </w:r>
      <w:ins w:id="138" w:author="Claire Carbone" w:date="2015-01-21T15:20:00Z">
        <w:r>
          <w:rPr>
            <w:webHidden/>
          </w:rPr>
          <w:t>72</w:t>
        </w:r>
        <w:r>
          <w:rPr>
            <w:webHidden/>
          </w:rPr>
          <w:fldChar w:fldCharType="end"/>
        </w:r>
        <w:r w:rsidRPr="003C16AB">
          <w:rPr>
            <w:rStyle w:val="Hyperlink"/>
          </w:rPr>
          <w:fldChar w:fldCharType="end"/>
        </w:r>
      </w:ins>
    </w:p>
    <w:p w14:paraId="591D0571" w14:textId="77777777" w:rsidR="00997B2A" w:rsidRDefault="00997B2A">
      <w:pPr>
        <w:pStyle w:val="TOC3"/>
        <w:rPr>
          <w:ins w:id="139" w:author="Claire Carbone" w:date="2015-01-21T15:20:00Z"/>
          <w:rFonts w:asciiTheme="minorHAnsi" w:eastAsiaTheme="minorEastAsia" w:hAnsiTheme="minorHAnsi" w:cstheme="minorBidi"/>
          <w:color w:val="auto"/>
          <w:sz w:val="22"/>
          <w:szCs w:val="22"/>
        </w:rPr>
      </w:pPr>
      <w:ins w:id="140" w:author="Claire Carbone" w:date="2015-01-21T15:20:00Z">
        <w:r w:rsidRPr="003C16AB">
          <w:rPr>
            <w:rStyle w:val="Hyperlink"/>
          </w:rPr>
          <w:fldChar w:fldCharType="begin"/>
        </w:r>
        <w:r w:rsidRPr="003C16AB">
          <w:rPr>
            <w:rStyle w:val="Hyperlink"/>
          </w:rPr>
          <w:instrText xml:space="preserve"> </w:instrText>
        </w:r>
        <w:r>
          <w:instrText>HYPERLINK \l "_Toc409617015"</w:instrText>
        </w:r>
        <w:r w:rsidRPr="003C16AB">
          <w:rPr>
            <w:rStyle w:val="Hyperlink"/>
          </w:rPr>
          <w:instrText xml:space="preserve"> </w:instrText>
        </w:r>
        <w:r w:rsidRPr="003C16AB">
          <w:rPr>
            <w:rStyle w:val="Hyperlink"/>
          </w:rPr>
          <w:fldChar w:fldCharType="separate"/>
        </w:r>
        <w:r w:rsidRPr="003C16AB">
          <w:rPr>
            <w:rStyle w:val="Hyperlink"/>
          </w:rPr>
          <w:t>8.1.3</w:t>
        </w:r>
        <w:r>
          <w:rPr>
            <w:rFonts w:asciiTheme="minorHAnsi" w:eastAsiaTheme="minorEastAsia" w:hAnsiTheme="minorHAnsi" w:cstheme="minorBidi"/>
            <w:color w:val="auto"/>
            <w:sz w:val="22"/>
            <w:szCs w:val="22"/>
          </w:rPr>
          <w:tab/>
        </w:r>
        <w:r w:rsidRPr="003C16AB">
          <w:rPr>
            <w:rStyle w:val="Hyperlink"/>
          </w:rPr>
          <w:t>Test catalog hierarchy</w:t>
        </w:r>
        <w:r>
          <w:rPr>
            <w:webHidden/>
          </w:rPr>
          <w:tab/>
        </w:r>
        <w:r>
          <w:rPr>
            <w:webHidden/>
          </w:rPr>
          <w:fldChar w:fldCharType="begin"/>
        </w:r>
        <w:r>
          <w:rPr>
            <w:webHidden/>
          </w:rPr>
          <w:instrText xml:space="preserve"> PAGEREF _Toc409617015 \h </w:instrText>
        </w:r>
      </w:ins>
      <w:r>
        <w:rPr>
          <w:webHidden/>
        </w:rPr>
      </w:r>
      <w:r>
        <w:rPr>
          <w:webHidden/>
        </w:rPr>
        <w:fldChar w:fldCharType="separate"/>
      </w:r>
      <w:ins w:id="141" w:author="Claire Carbone" w:date="2015-01-21T15:20:00Z">
        <w:r>
          <w:rPr>
            <w:webHidden/>
          </w:rPr>
          <w:t>76</w:t>
        </w:r>
        <w:r>
          <w:rPr>
            <w:webHidden/>
          </w:rPr>
          <w:fldChar w:fldCharType="end"/>
        </w:r>
        <w:r w:rsidRPr="003C16AB">
          <w:rPr>
            <w:rStyle w:val="Hyperlink"/>
          </w:rPr>
          <w:fldChar w:fldCharType="end"/>
        </w:r>
      </w:ins>
    </w:p>
    <w:p w14:paraId="49669312" w14:textId="77777777" w:rsidR="00997B2A" w:rsidRDefault="00997B2A">
      <w:pPr>
        <w:pStyle w:val="TOC1"/>
        <w:rPr>
          <w:ins w:id="142" w:author="Claire Carbone" w:date="2015-01-21T15:20:00Z"/>
          <w:rFonts w:asciiTheme="minorHAnsi" w:eastAsiaTheme="minorEastAsia" w:hAnsiTheme="minorHAnsi" w:cstheme="minorBidi"/>
          <w:b w:val="0"/>
          <w:color w:val="auto"/>
          <w:sz w:val="22"/>
          <w:szCs w:val="22"/>
          <w:lang w:val="en-US"/>
        </w:rPr>
      </w:pPr>
      <w:ins w:id="143" w:author="Claire Carbone" w:date="2015-01-21T15:20:00Z">
        <w:r w:rsidRPr="003C16AB">
          <w:rPr>
            <w:rStyle w:val="Hyperlink"/>
          </w:rPr>
          <w:fldChar w:fldCharType="begin"/>
        </w:r>
        <w:r w:rsidRPr="003C16AB">
          <w:rPr>
            <w:rStyle w:val="Hyperlink"/>
          </w:rPr>
          <w:instrText xml:space="preserve"> </w:instrText>
        </w:r>
        <w:r>
          <w:instrText>HYPERLINK \l "_Toc409617016"</w:instrText>
        </w:r>
        <w:r w:rsidRPr="003C16AB">
          <w:rPr>
            <w:rStyle w:val="Hyperlink"/>
          </w:rPr>
          <w:instrText xml:space="preserve"> </w:instrText>
        </w:r>
        <w:r w:rsidRPr="003C16AB">
          <w:rPr>
            <w:rStyle w:val="Hyperlink"/>
          </w:rPr>
          <w:fldChar w:fldCharType="separate"/>
        </w:r>
        <w:r w:rsidRPr="003C16AB">
          <w:rPr>
            <w:rStyle w:val="Hyperlink"/>
          </w:rPr>
          <w:t>9</w:t>
        </w:r>
        <w:r>
          <w:rPr>
            <w:rFonts w:asciiTheme="minorHAnsi" w:eastAsiaTheme="minorEastAsia" w:hAnsiTheme="minorHAnsi" w:cstheme="minorBidi"/>
            <w:b w:val="0"/>
            <w:color w:val="auto"/>
            <w:sz w:val="22"/>
            <w:szCs w:val="22"/>
            <w:lang w:val="en-US"/>
          </w:rPr>
          <w:tab/>
        </w:r>
        <w:r w:rsidRPr="003C16AB">
          <w:rPr>
            <w:rStyle w:val="Hyperlink"/>
          </w:rPr>
          <w:t>Module 7: Pricing</w:t>
        </w:r>
        <w:r>
          <w:rPr>
            <w:webHidden/>
          </w:rPr>
          <w:tab/>
        </w:r>
        <w:r>
          <w:rPr>
            <w:webHidden/>
          </w:rPr>
          <w:fldChar w:fldCharType="begin"/>
        </w:r>
        <w:r>
          <w:rPr>
            <w:webHidden/>
          </w:rPr>
          <w:instrText xml:space="preserve"> PAGEREF _Toc409617016 \h </w:instrText>
        </w:r>
      </w:ins>
      <w:r>
        <w:rPr>
          <w:webHidden/>
        </w:rPr>
      </w:r>
      <w:r>
        <w:rPr>
          <w:webHidden/>
        </w:rPr>
        <w:fldChar w:fldCharType="separate"/>
      </w:r>
      <w:ins w:id="144" w:author="Claire Carbone" w:date="2015-01-21T15:20:00Z">
        <w:r>
          <w:rPr>
            <w:webHidden/>
          </w:rPr>
          <w:t>82</w:t>
        </w:r>
        <w:r>
          <w:rPr>
            <w:webHidden/>
          </w:rPr>
          <w:fldChar w:fldCharType="end"/>
        </w:r>
        <w:r w:rsidRPr="003C16AB">
          <w:rPr>
            <w:rStyle w:val="Hyperlink"/>
          </w:rPr>
          <w:fldChar w:fldCharType="end"/>
        </w:r>
      </w:ins>
    </w:p>
    <w:p w14:paraId="7F24FD44" w14:textId="77777777" w:rsidR="00997B2A" w:rsidRDefault="00997B2A">
      <w:pPr>
        <w:pStyle w:val="TOC2"/>
        <w:rPr>
          <w:ins w:id="145" w:author="Claire Carbone" w:date="2015-01-21T15:20:00Z"/>
          <w:rFonts w:asciiTheme="minorHAnsi" w:eastAsiaTheme="minorEastAsia" w:hAnsiTheme="minorHAnsi" w:cstheme="minorBidi"/>
          <w:color w:val="auto"/>
          <w:sz w:val="22"/>
          <w:szCs w:val="22"/>
        </w:rPr>
      </w:pPr>
      <w:ins w:id="146" w:author="Claire Carbone" w:date="2015-01-21T15:20:00Z">
        <w:r w:rsidRPr="003C16AB">
          <w:rPr>
            <w:rStyle w:val="Hyperlink"/>
          </w:rPr>
          <w:fldChar w:fldCharType="begin"/>
        </w:r>
        <w:r w:rsidRPr="003C16AB">
          <w:rPr>
            <w:rStyle w:val="Hyperlink"/>
          </w:rPr>
          <w:instrText xml:space="preserve"> </w:instrText>
        </w:r>
        <w:r>
          <w:instrText>HYPERLINK \l "_Toc409617017"</w:instrText>
        </w:r>
        <w:r w:rsidRPr="003C16AB">
          <w:rPr>
            <w:rStyle w:val="Hyperlink"/>
          </w:rPr>
          <w:instrText xml:space="preserve"> </w:instrText>
        </w:r>
        <w:r w:rsidRPr="003C16AB">
          <w:rPr>
            <w:rStyle w:val="Hyperlink"/>
          </w:rPr>
          <w:fldChar w:fldCharType="separate"/>
        </w:r>
        <w:r w:rsidRPr="003C16AB">
          <w:rPr>
            <w:rStyle w:val="Hyperlink"/>
          </w:rPr>
          <w:t>9.1</w:t>
        </w:r>
        <w:r>
          <w:rPr>
            <w:rFonts w:asciiTheme="minorHAnsi" w:eastAsiaTheme="minorEastAsia" w:hAnsiTheme="minorHAnsi" w:cstheme="minorBidi"/>
            <w:color w:val="auto"/>
            <w:sz w:val="22"/>
            <w:szCs w:val="22"/>
          </w:rPr>
          <w:tab/>
        </w:r>
        <w:r w:rsidRPr="003C16AB">
          <w:rPr>
            <w:rStyle w:val="Hyperlink"/>
          </w:rPr>
          <w:t>Exercise 8: Charge types</w:t>
        </w:r>
        <w:r>
          <w:rPr>
            <w:webHidden/>
          </w:rPr>
          <w:tab/>
        </w:r>
        <w:r>
          <w:rPr>
            <w:webHidden/>
          </w:rPr>
          <w:fldChar w:fldCharType="begin"/>
        </w:r>
        <w:r>
          <w:rPr>
            <w:webHidden/>
          </w:rPr>
          <w:instrText xml:space="preserve"> PAGEREF _Toc409617017 \h </w:instrText>
        </w:r>
      </w:ins>
      <w:r>
        <w:rPr>
          <w:webHidden/>
        </w:rPr>
      </w:r>
      <w:r>
        <w:rPr>
          <w:webHidden/>
        </w:rPr>
        <w:fldChar w:fldCharType="separate"/>
      </w:r>
      <w:ins w:id="147" w:author="Claire Carbone" w:date="2015-01-21T15:20:00Z">
        <w:r>
          <w:rPr>
            <w:webHidden/>
          </w:rPr>
          <w:t>82</w:t>
        </w:r>
        <w:r>
          <w:rPr>
            <w:webHidden/>
          </w:rPr>
          <w:fldChar w:fldCharType="end"/>
        </w:r>
        <w:r w:rsidRPr="003C16AB">
          <w:rPr>
            <w:rStyle w:val="Hyperlink"/>
          </w:rPr>
          <w:fldChar w:fldCharType="end"/>
        </w:r>
      </w:ins>
    </w:p>
    <w:p w14:paraId="491510D7" w14:textId="77777777" w:rsidR="00997B2A" w:rsidRDefault="00997B2A">
      <w:pPr>
        <w:pStyle w:val="TOC3"/>
        <w:rPr>
          <w:ins w:id="148" w:author="Claire Carbone" w:date="2015-01-21T15:20:00Z"/>
          <w:rFonts w:asciiTheme="minorHAnsi" w:eastAsiaTheme="minorEastAsia" w:hAnsiTheme="minorHAnsi" w:cstheme="minorBidi"/>
          <w:color w:val="auto"/>
          <w:sz w:val="22"/>
          <w:szCs w:val="22"/>
        </w:rPr>
      </w:pPr>
      <w:ins w:id="149" w:author="Claire Carbone" w:date="2015-01-21T15:20:00Z">
        <w:r w:rsidRPr="003C16AB">
          <w:rPr>
            <w:rStyle w:val="Hyperlink"/>
          </w:rPr>
          <w:fldChar w:fldCharType="begin"/>
        </w:r>
        <w:r w:rsidRPr="003C16AB">
          <w:rPr>
            <w:rStyle w:val="Hyperlink"/>
          </w:rPr>
          <w:instrText xml:space="preserve"> </w:instrText>
        </w:r>
        <w:r>
          <w:instrText>HYPERLINK \l "_Toc409617018"</w:instrText>
        </w:r>
        <w:r w:rsidRPr="003C16AB">
          <w:rPr>
            <w:rStyle w:val="Hyperlink"/>
          </w:rPr>
          <w:instrText xml:space="preserve"> </w:instrText>
        </w:r>
        <w:r w:rsidRPr="003C16AB">
          <w:rPr>
            <w:rStyle w:val="Hyperlink"/>
          </w:rPr>
          <w:fldChar w:fldCharType="separate"/>
        </w:r>
        <w:r w:rsidRPr="003C16AB">
          <w:rPr>
            <w:rStyle w:val="Hyperlink"/>
          </w:rPr>
          <w:t>9.1.1</w:t>
        </w:r>
        <w:r>
          <w:rPr>
            <w:rFonts w:asciiTheme="minorHAnsi" w:eastAsiaTheme="minorEastAsia" w:hAnsiTheme="minorHAnsi" w:cstheme="minorBidi"/>
            <w:color w:val="auto"/>
            <w:sz w:val="22"/>
            <w:szCs w:val="22"/>
          </w:rPr>
          <w:tab/>
        </w:r>
        <w:r w:rsidRPr="003C16AB">
          <w:rPr>
            <w:rStyle w:val="Hyperlink"/>
          </w:rPr>
          <w:t>Create charge types</w:t>
        </w:r>
        <w:r>
          <w:rPr>
            <w:webHidden/>
          </w:rPr>
          <w:tab/>
        </w:r>
        <w:r>
          <w:rPr>
            <w:webHidden/>
          </w:rPr>
          <w:fldChar w:fldCharType="begin"/>
        </w:r>
        <w:r>
          <w:rPr>
            <w:webHidden/>
          </w:rPr>
          <w:instrText xml:space="preserve"> PAGEREF _Toc409617018 \h </w:instrText>
        </w:r>
      </w:ins>
      <w:r>
        <w:rPr>
          <w:webHidden/>
        </w:rPr>
      </w:r>
      <w:r>
        <w:rPr>
          <w:webHidden/>
        </w:rPr>
        <w:fldChar w:fldCharType="separate"/>
      </w:r>
      <w:ins w:id="150" w:author="Claire Carbone" w:date="2015-01-21T15:20:00Z">
        <w:r>
          <w:rPr>
            <w:webHidden/>
          </w:rPr>
          <w:t>82</w:t>
        </w:r>
        <w:r>
          <w:rPr>
            <w:webHidden/>
          </w:rPr>
          <w:fldChar w:fldCharType="end"/>
        </w:r>
        <w:r w:rsidRPr="003C16AB">
          <w:rPr>
            <w:rStyle w:val="Hyperlink"/>
          </w:rPr>
          <w:fldChar w:fldCharType="end"/>
        </w:r>
      </w:ins>
    </w:p>
    <w:p w14:paraId="4833DA9A" w14:textId="77777777" w:rsidR="00997B2A" w:rsidRDefault="00997B2A">
      <w:pPr>
        <w:pStyle w:val="TOC3"/>
        <w:rPr>
          <w:ins w:id="151" w:author="Claire Carbone" w:date="2015-01-21T15:20:00Z"/>
          <w:rFonts w:asciiTheme="minorHAnsi" w:eastAsiaTheme="minorEastAsia" w:hAnsiTheme="minorHAnsi" w:cstheme="minorBidi"/>
          <w:color w:val="auto"/>
          <w:sz w:val="22"/>
          <w:szCs w:val="22"/>
        </w:rPr>
      </w:pPr>
      <w:ins w:id="152" w:author="Claire Carbone" w:date="2015-01-21T15:20:00Z">
        <w:r w:rsidRPr="003C16AB">
          <w:rPr>
            <w:rStyle w:val="Hyperlink"/>
          </w:rPr>
          <w:fldChar w:fldCharType="begin"/>
        </w:r>
        <w:r w:rsidRPr="003C16AB">
          <w:rPr>
            <w:rStyle w:val="Hyperlink"/>
          </w:rPr>
          <w:instrText xml:space="preserve"> </w:instrText>
        </w:r>
        <w:r>
          <w:instrText>HYPERLINK \l "_Toc409617019"</w:instrText>
        </w:r>
        <w:r w:rsidRPr="003C16AB">
          <w:rPr>
            <w:rStyle w:val="Hyperlink"/>
          </w:rPr>
          <w:instrText xml:space="preserve"> </w:instrText>
        </w:r>
        <w:r w:rsidRPr="003C16AB">
          <w:rPr>
            <w:rStyle w:val="Hyperlink"/>
          </w:rPr>
          <w:fldChar w:fldCharType="separate"/>
        </w:r>
        <w:r w:rsidRPr="003C16AB">
          <w:rPr>
            <w:rStyle w:val="Hyperlink"/>
          </w:rPr>
          <w:t>9.1.2</w:t>
        </w:r>
        <w:r>
          <w:rPr>
            <w:rFonts w:asciiTheme="minorHAnsi" w:eastAsiaTheme="minorEastAsia" w:hAnsiTheme="minorHAnsi" w:cstheme="minorBidi"/>
            <w:color w:val="auto"/>
            <w:sz w:val="22"/>
            <w:szCs w:val="22"/>
          </w:rPr>
          <w:tab/>
        </w:r>
        <w:r w:rsidRPr="003C16AB">
          <w:rPr>
            <w:rStyle w:val="Hyperlink"/>
          </w:rPr>
          <w:t>Associate charge types with items</w:t>
        </w:r>
        <w:r>
          <w:rPr>
            <w:webHidden/>
          </w:rPr>
          <w:tab/>
        </w:r>
        <w:r>
          <w:rPr>
            <w:webHidden/>
          </w:rPr>
          <w:fldChar w:fldCharType="begin"/>
        </w:r>
        <w:r>
          <w:rPr>
            <w:webHidden/>
          </w:rPr>
          <w:instrText xml:space="preserve"> PAGEREF _Toc409617019 \h </w:instrText>
        </w:r>
      </w:ins>
      <w:r>
        <w:rPr>
          <w:webHidden/>
        </w:rPr>
      </w:r>
      <w:r>
        <w:rPr>
          <w:webHidden/>
        </w:rPr>
        <w:fldChar w:fldCharType="separate"/>
      </w:r>
      <w:ins w:id="153" w:author="Claire Carbone" w:date="2015-01-21T15:20:00Z">
        <w:r>
          <w:rPr>
            <w:webHidden/>
          </w:rPr>
          <w:t>87</w:t>
        </w:r>
        <w:r>
          <w:rPr>
            <w:webHidden/>
          </w:rPr>
          <w:fldChar w:fldCharType="end"/>
        </w:r>
        <w:r w:rsidRPr="003C16AB">
          <w:rPr>
            <w:rStyle w:val="Hyperlink"/>
          </w:rPr>
          <w:fldChar w:fldCharType="end"/>
        </w:r>
      </w:ins>
    </w:p>
    <w:p w14:paraId="08561F43" w14:textId="77777777" w:rsidR="00997B2A" w:rsidRDefault="00997B2A">
      <w:pPr>
        <w:pStyle w:val="TOC3"/>
        <w:rPr>
          <w:ins w:id="154" w:author="Claire Carbone" w:date="2015-01-21T15:20:00Z"/>
          <w:rFonts w:asciiTheme="minorHAnsi" w:eastAsiaTheme="minorEastAsia" w:hAnsiTheme="minorHAnsi" w:cstheme="minorBidi"/>
          <w:color w:val="auto"/>
          <w:sz w:val="22"/>
          <w:szCs w:val="22"/>
        </w:rPr>
      </w:pPr>
      <w:ins w:id="155" w:author="Claire Carbone" w:date="2015-01-21T15:20:00Z">
        <w:r w:rsidRPr="003C16AB">
          <w:rPr>
            <w:rStyle w:val="Hyperlink"/>
          </w:rPr>
          <w:fldChar w:fldCharType="begin"/>
        </w:r>
        <w:r w:rsidRPr="003C16AB">
          <w:rPr>
            <w:rStyle w:val="Hyperlink"/>
          </w:rPr>
          <w:instrText xml:space="preserve"> </w:instrText>
        </w:r>
        <w:r>
          <w:instrText>HYPERLINK \l "_Toc409617020"</w:instrText>
        </w:r>
        <w:r w:rsidRPr="003C16AB">
          <w:rPr>
            <w:rStyle w:val="Hyperlink"/>
          </w:rPr>
          <w:instrText xml:space="preserve"> </w:instrText>
        </w:r>
        <w:r w:rsidRPr="003C16AB">
          <w:rPr>
            <w:rStyle w:val="Hyperlink"/>
          </w:rPr>
          <w:fldChar w:fldCharType="separate"/>
        </w:r>
        <w:r w:rsidRPr="003C16AB">
          <w:rPr>
            <w:rStyle w:val="Hyperlink"/>
          </w:rPr>
          <w:t>9.1.3</w:t>
        </w:r>
        <w:r>
          <w:rPr>
            <w:rFonts w:asciiTheme="minorHAnsi" w:eastAsiaTheme="minorEastAsia" w:hAnsiTheme="minorHAnsi" w:cstheme="minorBidi"/>
            <w:color w:val="auto"/>
            <w:sz w:val="22"/>
            <w:szCs w:val="22"/>
          </w:rPr>
          <w:tab/>
        </w:r>
        <w:r w:rsidRPr="003C16AB">
          <w:rPr>
            <w:rStyle w:val="Hyperlink"/>
          </w:rPr>
          <w:t>Test basket pricing</w:t>
        </w:r>
        <w:r>
          <w:rPr>
            <w:webHidden/>
          </w:rPr>
          <w:tab/>
        </w:r>
        <w:r>
          <w:rPr>
            <w:webHidden/>
          </w:rPr>
          <w:fldChar w:fldCharType="begin"/>
        </w:r>
        <w:r>
          <w:rPr>
            <w:webHidden/>
          </w:rPr>
          <w:instrText xml:space="preserve"> PAGEREF _Toc409617020 \h </w:instrText>
        </w:r>
      </w:ins>
      <w:r>
        <w:rPr>
          <w:webHidden/>
        </w:rPr>
      </w:r>
      <w:r>
        <w:rPr>
          <w:webHidden/>
        </w:rPr>
        <w:fldChar w:fldCharType="separate"/>
      </w:r>
      <w:ins w:id="156" w:author="Claire Carbone" w:date="2015-01-21T15:20:00Z">
        <w:r>
          <w:rPr>
            <w:webHidden/>
          </w:rPr>
          <w:t>90</w:t>
        </w:r>
        <w:r>
          <w:rPr>
            <w:webHidden/>
          </w:rPr>
          <w:fldChar w:fldCharType="end"/>
        </w:r>
        <w:r w:rsidRPr="003C16AB">
          <w:rPr>
            <w:rStyle w:val="Hyperlink"/>
          </w:rPr>
          <w:fldChar w:fldCharType="end"/>
        </w:r>
      </w:ins>
    </w:p>
    <w:p w14:paraId="6AFA1498" w14:textId="77777777" w:rsidR="00997B2A" w:rsidRDefault="00997B2A">
      <w:pPr>
        <w:pStyle w:val="TOC1"/>
        <w:rPr>
          <w:ins w:id="157" w:author="Claire Carbone" w:date="2015-01-21T15:20:00Z"/>
          <w:rFonts w:asciiTheme="minorHAnsi" w:eastAsiaTheme="minorEastAsia" w:hAnsiTheme="minorHAnsi" w:cstheme="minorBidi"/>
          <w:b w:val="0"/>
          <w:color w:val="auto"/>
          <w:sz w:val="22"/>
          <w:szCs w:val="22"/>
          <w:lang w:val="en-US"/>
        </w:rPr>
      </w:pPr>
      <w:ins w:id="158" w:author="Claire Carbone" w:date="2015-01-21T15:20:00Z">
        <w:r w:rsidRPr="003C16AB">
          <w:rPr>
            <w:rStyle w:val="Hyperlink"/>
          </w:rPr>
          <w:fldChar w:fldCharType="begin"/>
        </w:r>
        <w:r w:rsidRPr="003C16AB">
          <w:rPr>
            <w:rStyle w:val="Hyperlink"/>
          </w:rPr>
          <w:instrText xml:space="preserve"> </w:instrText>
        </w:r>
        <w:r>
          <w:instrText>HYPERLINK \l "_Toc409617021"</w:instrText>
        </w:r>
        <w:r w:rsidRPr="003C16AB">
          <w:rPr>
            <w:rStyle w:val="Hyperlink"/>
          </w:rPr>
          <w:instrText xml:space="preserve"> </w:instrText>
        </w:r>
        <w:r w:rsidRPr="003C16AB">
          <w:rPr>
            <w:rStyle w:val="Hyperlink"/>
          </w:rPr>
          <w:fldChar w:fldCharType="separate"/>
        </w:r>
        <w:r w:rsidRPr="003C16AB">
          <w:rPr>
            <w:rStyle w:val="Hyperlink"/>
          </w:rPr>
          <w:t>10</w:t>
        </w:r>
        <w:r>
          <w:rPr>
            <w:rFonts w:asciiTheme="minorHAnsi" w:eastAsiaTheme="minorEastAsia" w:hAnsiTheme="minorHAnsi" w:cstheme="minorBidi"/>
            <w:b w:val="0"/>
            <w:color w:val="auto"/>
            <w:sz w:val="22"/>
            <w:szCs w:val="22"/>
            <w:lang w:val="en-US"/>
          </w:rPr>
          <w:tab/>
        </w:r>
        <w:r w:rsidRPr="003C16AB">
          <w:rPr>
            <w:rStyle w:val="Hyperlink"/>
          </w:rPr>
          <w:t>Module 8: Context Attributes and Rules</w:t>
        </w:r>
        <w:r>
          <w:rPr>
            <w:webHidden/>
          </w:rPr>
          <w:tab/>
        </w:r>
        <w:r>
          <w:rPr>
            <w:webHidden/>
          </w:rPr>
          <w:fldChar w:fldCharType="begin"/>
        </w:r>
        <w:r>
          <w:rPr>
            <w:webHidden/>
          </w:rPr>
          <w:instrText xml:space="preserve"> PAGEREF _Toc409617021 \h </w:instrText>
        </w:r>
      </w:ins>
      <w:r>
        <w:rPr>
          <w:webHidden/>
        </w:rPr>
      </w:r>
      <w:r>
        <w:rPr>
          <w:webHidden/>
        </w:rPr>
        <w:fldChar w:fldCharType="separate"/>
      </w:r>
      <w:ins w:id="159" w:author="Claire Carbone" w:date="2015-01-21T15:20:00Z">
        <w:r>
          <w:rPr>
            <w:webHidden/>
          </w:rPr>
          <w:t>93</w:t>
        </w:r>
        <w:r>
          <w:rPr>
            <w:webHidden/>
          </w:rPr>
          <w:fldChar w:fldCharType="end"/>
        </w:r>
        <w:r w:rsidRPr="003C16AB">
          <w:rPr>
            <w:rStyle w:val="Hyperlink"/>
          </w:rPr>
          <w:fldChar w:fldCharType="end"/>
        </w:r>
      </w:ins>
    </w:p>
    <w:p w14:paraId="16F50175" w14:textId="77777777" w:rsidR="00997B2A" w:rsidRDefault="00997B2A">
      <w:pPr>
        <w:pStyle w:val="TOC2"/>
        <w:rPr>
          <w:ins w:id="160" w:author="Claire Carbone" w:date="2015-01-21T15:20:00Z"/>
          <w:rFonts w:asciiTheme="minorHAnsi" w:eastAsiaTheme="minorEastAsia" w:hAnsiTheme="minorHAnsi" w:cstheme="minorBidi"/>
          <w:color w:val="auto"/>
          <w:sz w:val="22"/>
          <w:szCs w:val="22"/>
        </w:rPr>
      </w:pPr>
      <w:ins w:id="161" w:author="Claire Carbone" w:date="2015-01-21T15:20:00Z">
        <w:r w:rsidRPr="003C16AB">
          <w:rPr>
            <w:rStyle w:val="Hyperlink"/>
          </w:rPr>
          <w:fldChar w:fldCharType="begin"/>
        </w:r>
        <w:r w:rsidRPr="003C16AB">
          <w:rPr>
            <w:rStyle w:val="Hyperlink"/>
          </w:rPr>
          <w:instrText xml:space="preserve"> </w:instrText>
        </w:r>
        <w:r>
          <w:instrText>HYPERLINK \l "_Toc409617022"</w:instrText>
        </w:r>
        <w:r w:rsidRPr="003C16AB">
          <w:rPr>
            <w:rStyle w:val="Hyperlink"/>
          </w:rPr>
          <w:instrText xml:space="preserve"> </w:instrText>
        </w:r>
        <w:r w:rsidRPr="003C16AB">
          <w:rPr>
            <w:rStyle w:val="Hyperlink"/>
          </w:rPr>
          <w:fldChar w:fldCharType="separate"/>
        </w:r>
        <w:r w:rsidRPr="003C16AB">
          <w:rPr>
            <w:rStyle w:val="Hyperlink"/>
          </w:rPr>
          <w:t>10.1</w:t>
        </w:r>
        <w:r>
          <w:rPr>
            <w:rFonts w:asciiTheme="minorHAnsi" w:eastAsiaTheme="minorEastAsia" w:hAnsiTheme="minorHAnsi" w:cstheme="minorBidi"/>
            <w:color w:val="auto"/>
            <w:sz w:val="22"/>
            <w:szCs w:val="22"/>
          </w:rPr>
          <w:tab/>
        </w:r>
        <w:r w:rsidRPr="003C16AB">
          <w:rPr>
            <w:rStyle w:val="Hyperlink"/>
          </w:rPr>
          <w:t>Exercise 9: Context, context attributes and rules</w:t>
        </w:r>
        <w:r>
          <w:rPr>
            <w:webHidden/>
          </w:rPr>
          <w:tab/>
        </w:r>
        <w:r>
          <w:rPr>
            <w:webHidden/>
          </w:rPr>
          <w:fldChar w:fldCharType="begin"/>
        </w:r>
        <w:r>
          <w:rPr>
            <w:webHidden/>
          </w:rPr>
          <w:instrText xml:space="preserve"> PAGEREF _Toc409617022 \h </w:instrText>
        </w:r>
      </w:ins>
      <w:r>
        <w:rPr>
          <w:webHidden/>
        </w:rPr>
      </w:r>
      <w:r>
        <w:rPr>
          <w:webHidden/>
        </w:rPr>
        <w:fldChar w:fldCharType="separate"/>
      </w:r>
      <w:ins w:id="162" w:author="Claire Carbone" w:date="2015-01-21T15:20:00Z">
        <w:r>
          <w:rPr>
            <w:webHidden/>
          </w:rPr>
          <w:t>93</w:t>
        </w:r>
        <w:r>
          <w:rPr>
            <w:webHidden/>
          </w:rPr>
          <w:fldChar w:fldCharType="end"/>
        </w:r>
        <w:r w:rsidRPr="003C16AB">
          <w:rPr>
            <w:rStyle w:val="Hyperlink"/>
          </w:rPr>
          <w:fldChar w:fldCharType="end"/>
        </w:r>
      </w:ins>
    </w:p>
    <w:p w14:paraId="5045B11B" w14:textId="77777777" w:rsidR="00997B2A" w:rsidRDefault="00997B2A">
      <w:pPr>
        <w:pStyle w:val="TOC3"/>
        <w:rPr>
          <w:ins w:id="163" w:author="Claire Carbone" w:date="2015-01-21T15:20:00Z"/>
          <w:rFonts w:asciiTheme="minorHAnsi" w:eastAsiaTheme="minorEastAsia" w:hAnsiTheme="minorHAnsi" w:cstheme="minorBidi"/>
          <w:color w:val="auto"/>
          <w:sz w:val="22"/>
          <w:szCs w:val="22"/>
        </w:rPr>
      </w:pPr>
      <w:ins w:id="164" w:author="Claire Carbone" w:date="2015-01-21T15:20:00Z">
        <w:r w:rsidRPr="003C16AB">
          <w:rPr>
            <w:rStyle w:val="Hyperlink"/>
          </w:rPr>
          <w:fldChar w:fldCharType="begin"/>
        </w:r>
        <w:r w:rsidRPr="003C16AB">
          <w:rPr>
            <w:rStyle w:val="Hyperlink"/>
          </w:rPr>
          <w:instrText xml:space="preserve"> </w:instrText>
        </w:r>
        <w:r>
          <w:instrText>HYPERLINK \l "_Toc409617023"</w:instrText>
        </w:r>
        <w:r w:rsidRPr="003C16AB">
          <w:rPr>
            <w:rStyle w:val="Hyperlink"/>
          </w:rPr>
          <w:instrText xml:space="preserve"> </w:instrText>
        </w:r>
        <w:r w:rsidRPr="003C16AB">
          <w:rPr>
            <w:rStyle w:val="Hyperlink"/>
          </w:rPr>
          <w:fldChar w:fldCharType="separate"/>
        </w:r>
        <w:r w:rsidRPr="003C16AB">
          <w:rPr>
            <w:rStyle w:val="Hyperlink"/>
          </w:rPr>
          <w:t>10.1.1</w:t>
        </w:r>
        <w:r>
          <w:rPr>
            <w:rFonts w:asciiTheme="minorHAnsi" w:eastAsiaTheme="minorEastAsia" w:hAnsiTheme="minorHAnsi" w:cstheme="minorBidi"/>
            <w:color w:val="auto"/>
            <w:sz w:val="22"/>
            <w:szCs w:val="22"/>
          </w:rPr>
          <w:tab/>
        </w:r>
        <w:r w:rsidRPr="003C16AB">
          <w:rPr>
            <w:rStyle w:val="Hyperlink"/>
          </w:rPr>
          <w:t>Create new context and context attributes</w:t>
        </w:r>
        <w:r>
          <w:rPr>
            <w:webHidden/>
          </w:rPr>
          <w:tab/>
        </w:r>
        <w:r>
          <w:rPr>
            <w:webHidden/>
          </w:rPr>
          <w:fldChar w:fldCharType="begin"/>
        </w:r>
        <w:r>
          <w:rPr>
            <w:webHidden/>
          </w:rPr>
          <w:instrText xml:space="preserve"> PAGEREF _Toc409617023 \h </w:instrText>
        </w:r>
      </w:ins>
      <w:r>
        <w:rPr>
          <w:webHidden/>
        </w:rPr>
      </w:r>
      <w:r>
        <w:rPr>
          <w:webHidden/>
        </w:rPr>
        <w:fldChar w:fldCharType="separate"/>
      </w:r>
      <w:ins w:id="165" w:author="Claire Carbone" w:date="2015-01-21T15:20:00Z">
        <w:r>
          <w:rPr>
            <w:webHidden/>
          </w:rPr>
          <w:t>93</w:t>
        </w:r>
        <w:r>
          <w:rPr>
            <w:webHidden/>
          </w:rPr>
          <w:fldChar w:fldCharType="end"/>
        </w:r>
        <w:r w:rsidRPr="003C16AB">
          <w:rPr>
            <w:rStyle w:val="Hyperlink"/>
          </w:rPr>
          <w:fldChar w:fldCharType="end"/>
        </w:r>
      </w:ins>
    </w:p>
    <w:p w14:paraId="1CA83D37" w14:textId="77777777" w:rsidR="00997B2A" w:rsidRDefault="00997B2A">
      <w:pPr>
        <w:pStyle w:val="TOC3"/>
        <w:rPr>
          <w:ins w:id="166" w:author="Claire Carbone" w:date="2015-01-21T15:20:00Z"/>
          <w:rFonts w:asciiTheme="minorHAnsi" w:eastAsiaTheme="minorEastAsia" w:hAnsiTheme="minorHAnsi" w:cstheme="minorBidi"/>
          <w:color w:val="auto"/>
          <w:sz w:val="22"/>
          <w:szCs w:val="22"/>
        </w:rPr>
      </w:pPr>
      <w:ins w:id="167" w:author="Claire Carbone" w:date="2015-01-21T15:20:00Z">
        <w:r w:rsidRPr="003C16AB">
          <w:rPr>
            <w:rStyle w:val="Hyperlink"/>
          </w:rPr>
          <w:fldChar w:fldCharType="begin"/>
        </w:r>
        <w:r w:rsidRPr="003C16AB">
          <w:rPr>
            <w:rStyle w:val="Hyperlink"/>
          </w:rPr>
          <w:instrText xml:space="preserve"> </w:instrText>
        </w:r>
        <w:r>
          <w:instrText>HYPERLINK \l "_Toc409617024"</w:instrText>
        </w:r>
        <w:r w:rsidRPr="003C16AB">
          <w:rPr>
            <w:rStyle w:val="Hyperlink"/>
          </w:rPr>
          <w:instrText xml:space="preserve"> </w:instrText>
        </w:r>
        <w:r w:rsidRPr="003C16AB">
          <w:rPr>
            <w:rStyle w:val="Hyperlink"/>
          </w:rPr>
          <w:fldChar w:fldCharType="separate"/>
        </w:r>
        <w:r w:rsidRPr="003C16AB">
          <w:rPr>
            <w:rStyle w:val="Hyperlink"/>
          </w:rPr>
          <w:t>10.1.2</w:t>
        </w:r>
        <w:r>
          <w:rPr>
            <w:rFonts w:asciiTheme="minorHAnsi" w:eastAsiaTheme="minorEastAsia" w:hAnsiTheme="minorHAnsi" w:cstheme="minorBidi"/>
            <w:color w:val="auto"/>
            <w:sz w:val="22"/>
            <w:szCs w:val="22"/>
          </w:rPr>
          <w:tab/>
        </w:r>
        <w:r w:rsidRPr="003C16AB">
          <w:rPr>
            <w:rStyle w:val="Hyperlink"/>
          </w:rPr>
          <w:t>Create rule and associate with context attribute</w:t>
        </w:r>
        <w:r>
          <w:rPr>
            <w:webHidden/>
          </w:rPr>
          <w:tab/>
        </w:r>
        <w:r>
          <w:rPr>
            <w:webHidden/>
          </w:rPr>
          <w:fldChar w:fldCharType="begin"/>
        </w:r>
        <w:r>
          <w:rPr>
            <w:webHidden/>
          </w:rPr>
          <w:instrText xml:space="preserve"> PAGEREF _Toc409617024 \h </w:instrText>
        </w:r>
      </w:ins>
      <w:r>
        <w:rPr>
          <w:webHidden/>
        </w:rPr>
      </w:r>
      <w:r>
        <w:rPr>
          <w:webHidden/>
        </w:rPr>
        <w:fldChar w:fldCharType="separate"/>
      </w:r>
      <w:ins w:id="168" w:author="Claire Carbone" w:date="2015-01-21T15:20:00Z">
        <w:r>
          <w:rPr>
            <w:webHidden/>
          </w:rPr>
          <w:t>97</w:t>
        </w:r>
        <w:r>
          <w:rPr>
            <w:webHidden/>
          </w:rPr>
          <w:fldChar w:fldCharType="end"/>
        </w:r>
        <w:r w:rsidRPr="003C16AB">
          <w:rPr>
            <w:rStyle w:val="Hyperlink"/>
          </w:rPr>
          <w:fldChar w:fldCharType="end"/>
        </w:r>
      </w:ins>
    </w:p>
    <w:p w14:paraId="7D4129BD" w14:textId="77777777" w:rsidR="00997B2A" w:rsidRDefault="00997B2A">
      <w:pPr>
        <w:pStyle w:val="TOC1"/>
        <w:rPr>
          <w:ins w:id="169" w:author="Claire Carbone" w:date="2015-01-21T15:20:00Z"/>
          <w:rFonts w:asciiTheme="minorHAnsi" w:eastAsiaTheme="minorEastAsia" w:hAnsiTheme="minorHAnsi" w:cstheme="minorBidi"/>
          <w:b w:val="0"/>
          <w:color w:val="auto"/>
          <w:sz w:val="22"/>
          <w:szCs w:val="22"/>
          <w:lang w:val="en-US"/>
        </w:rPr>
      </w:pPr>
      <w:ins w:id="170" w:author="Claire Carbone" w:date="2015-01-21T15:20:00Z">
        <w:r w:rsidRPr="003C16AB">
          <w:rPr>
            <w:rStyle w:val="Hyperlink"/>
          </w:rPr>
          <w:fldChar w:fldCharType="begin"/>
        </w:r>
        <w:r w:rsidRPr="003C16AB">
          <w:rPr>
            <w:rStyle w:val="Hyperlink"/>
          </w:rPr>
          <w:instrText xml:space="preserve"> </w:instrText>
        </w:r>
        <w:r>
          <w:instrText>HYPERLINK \l "_Toc409617025"</w:instrText>
        </w:r>
        <w:r w:rsidRPr="003C16AB">
          <w:rPr>
            <w:rStyle w:val="Hyperlink"/>
          </w:rPr>
          <w:instrText xml:space="preserve"> </w:instrText>
        </w:r>
        <w:r w:rsidRPr="003C16AB">
          <w:rPr>
            <w:rStyle w:val="Hyperlink"/>
          </w:rPr>
          <w:fldChar w:fldCharType="separate"/>
        </w:r>
        <w:r w:rsidRPr="003C16AB">
          <w:rPr>
            <w:rStyle w:val="Hyperlink"/>
          </w:rPr>
          <w:t>11</w:t>
        </w:r>
        <w:r>
          <w:rPr>
            <w:rFonts w:asciiTheme="minorHAnsi" w:eastAsiaTheme="minorEastAsia" w:hAnsiTheme="minorHAnsi" w:cstheme="minorBidi"/>
            <w:b w:val="0"/>
            <w:color w:val="auto"/>
            <w:sz w:val="22"/>
            <w:szCs w:val="22"/>
            <w:lang w:val="en-US"/>
          </w:rPr>
          <w:tab/>
        </w:r>
        <w:r w:rsidRPr="003C16AB">
          <w:rPr>
            <w:rStyle w:val="Hyperlink"/>
          </w:rPr>
          <w:t>Module 9: Conditional Charges</w:t>
        </w:r>
        <w:r>
          <w:rPr>
            <w:webHidden/>
          </w:rPr>
          <w:tab/>
        </w:r>
        <w:r>
          <w:rPr>
            <w:webHidden/>
          </w:rPr>
          <w:fldChar w:fldCharType="begin"/>
        </w:r>
        <w:r>
          <w:rPr>
            <w:webHidden/>
          </w:rPr>
          <w:instrText xml:space="preserve"> PAGEREF _Toc409617025 \h </w:instrText>
        </w:r>
      </w:ins>
      <w:r>
        <w:rPr>
          <w:webHidden/>
        </w:rPr>
      </w:r>
      <w:r>
        <w:rPr>
          <w:webHidden/>
        </w:rPr>
        <w:fldChar w:fldCharType="separate"/>
      </w:r>
      <w:ins w:id="171" w:author="Claire Carbone" w:date="2015-01-21T15:20:00Z">
        <w:r>
          <w:rPr>
            <w:webHidden/>
          </w:rPr>
          <w:t>102</w:t>
        </w:r>
        <w:r>
          <w:rPr>
            <w:webHidden/>
          </w:rPr>
          <w:fldChar w:fldCharType="end"/>
        </w:r>
        <w:r w:rsidRPr="003C16AB">
          <w:rPr>
            <w:rStyle w:val="Hyperlink"/>
          </w:rPr>
          <w:fldChar w:fldCharType="end"/>
        </w:r>
      </w:ins>
    </w:p>
    <w:p w14:paraId="47EB31CB" w14:textId="77777777" w:rsidR="00997B2A" w:rsidRDefault="00997B2A">
      <w:pPr>
        <w:pStyle w:val="TOC2"/>
        <w:rPr>
          <w:ins w:id="172" w:author="Claire Carbone" w:date="2015-01-21T15:20:00Z"/>
          <w:rFonts w:asciiTheme="minorHAnsi" w:eastAsiaTheme="minorEastAsia" w:hAnsiTheme="minorHAnsi" w:cstheme="minorBidi"/>
          <w:color w:val="auto"/>
          <w:sz w:val="22"/>
          <w:szCs w:val="22"/>
        </w:rPr>
      </w:pPr>
      <w:ins w:id="173" w:author="Claire Carbone" w:date="2015-01-21T15:20:00Z">
        <w:r w:rsidRPr="003C16AB">
          <w:rPr>
            <w:rStyle w:val="Hyperlink"/>
          </w:rPr>
          <w:fldChar w:fldCharType="begin"/>
        </w:r>
        <w:r w:rsidRPr="003C16AB">
          <w:rPr>
            <w:rStyle w:val="Hyperlink"/>
          </w:rPr>
          <w:instrText xml:space="preserve"> </w:instrText>
        </w:r>
        <w:r>
          <w:instrText>HYPERLINK \l "_Toc409617026"</w:instrText>
        </w:r>
        <w:r w:rsidRPr="003C16AB">
          <w:rPr>
            <w:rStyle w:val="Hyperlink"/>
          </w:rPr>
          <w:instrText xml:space="preserve"> </w:instrText>
        </w:r>
        <w:r w:rsidRPr="003C16AB">
          <w:rPr>
            <w:rStyle w:val="Hyperlink"/>
          </w:rPr>
          <w:fldChar w:fldCharType="separate"/>
        </w:r>
        <w:r w:rsidRPr="003C16AB">
          <w:rPr>
            <w:rStyle w:val="Hyperlink"/>
          </w:rPr>
          <w:t>11.1</w:t>
        </w:r>
        <w:r>
          <w:rPr>
            <w:rFonts w:asciiTheme="minorHAnsi" w:eastAsiaTheme="minorEastAsia" w:hAnsiTheme="minorHAnsi" w:cstheme="minorBidi"/>
            <w:color w:val="auto"/>
            <w:sz w:val="22"/>
            <w:szCs w:val="22"/>
          </w:rPr>
          <w:tab/>
        </w:r>
        <w:r w:rsidRPr="003C16AB">
          <w:rPr>
            <w:rStyle w:val="Hyperlink"/>
          </w:rPr>
          <w:t>Exercise 10: Conditional charges and testing</w:t>
        </w:r>
        <w:r>
          <w:rPr>
            <w:webHidden/>
          </w:rPr>
          <w:tab/>
        </w:r>
        <w:r>
          <w:rPr>
            <w:webHidden/>
          </w:rPr>
          <w:fldChar w:fldCharType="begin"/>
        </w:r>
        <w:r>
          <w:rPr>
            <w:webHidden/>
          </w:rPr>
          <w:instrText xml:space="preserve"> PAGEREF _Toc409617026 \h </w:instrText>
        </w:r>
      </w:ins>
      <w:r>
        <w:rPr>
          <w:webHidden/>
        </w:rPr>
      </w:r>
      <w:r>
        <w:rPr>
          <w:webHidden/>
        </w:rPr>
        <w:fldChar w:fldCharType="separate"/>
      </w:r>
      <w:ins w:id="174" w:author="Claire Carbone" w:date="2015-01-21T15:20:00Z">
        <w:r>
          <w:rPr>
            <w:webHidden/>
          </w:rPr>
          <w:t>102</w:t>
        </w:r>
        <w:r>
          <w:rPr>
            <w:webHidden/>
          </w:rPr>
          <w:fldChar w:fldCharType="end"/>
        </w:r>
        <w:r w:rsidRPr="003C16AB">
          <w:rPr>
            <w:rStyle w:val="Hyperlink"/>
          </w:rPr>
          <w:fldChar w:fldCharType="end"/>
        </w:r>
      </w:ins>
    </w:p>
    <w:p w14:paraId="24E2156F" w14:textId="77777777" w:rsidR="00997B2A" w:rsidRDefault="00997B2A">
      <w:pPr>
        <w:pStyle w:val="TOC3"/>
        <w:rPr>
          <w:ins w:id="175" w:author="Claire Carbone" w:date="2015-01-21T15:20:00Z"/>
          <w:rFonts w:asciiTheme="minorHAnsi" w:eastAsiaTheme="minorEastAsia" w:hAnsiTheme="minorHAnsi" w:cstheme="minorBidi"/>
          <w:color w:val="auto"/>
          <w:sz w:val="22"/>
          <w:szCs w:val="22"/>
        </w:rPr>
      </w:pPr>
      <w:ins w:id="176" w:author="Claire Carbone" w:date="2015-01-21T15:20:00Z">
        <w:r w:rsidRPr="003C16AB">
          <w:rPr>
            <w:rStyle w:val="Hyperlink"/>
          </w:rPr>
          <w:fldChar w:fldCharType="begin"/>
        </w:r>
        <w:r w:rsidRPr="003C16AB">
          <w:rPr>
            <w:rStyle w:val="Hyperlink"/>
          </w:rPr>
          <w:instrText xml:space="preserve"> </w:instrText>
        </w:r>
        <w:r>
          <w:instrText>HYPERLINK \l "_Toc409617027"</w:instrText>
        </w:r>
        <w:r w:rsidRPr="003C16AB">
          <w:rPr>
            <w:rStyle w:val="Hyperlink"/>
          </w:rPr>
          <w:instrText xml:space="preserve"> </w:instrText>
        </w:r>
        <w:r w:rsidRPr="003C16AB">
          <w:rPr>
            <w:rStyle w:val="Hyperlink"/>
          </w:rPr>
          <w:fldChar w:fldCharType="separate"/>
        </w:r>
        <w:r w:rsidRPr="003C16AB">
          <w:rPr>
            <w:rStyle w:val="Hyperlink"/>
          </w:rPr>
          <w:t>11.1.1</w:t>
        </w:r>
        <w:r>
          <w:rPr>
            <w:rFonts w:asciiTheme="minorHAnsi" w:eastAsiaTheme="minorEastAsia" w:hAnsiTheme="minorHAnsi" w:cstheme="minorBidi"/>
            <w:color w:val="auto"/>
            <w:sz w:val="22"/>
            <w:szCs w:val="22"/>
          </w:rPr>
          <w:tab/>
        </w:r>
        <w:r w:rsidRPr="003C16AB">
          <w:rPr>
            <w:rStyle w:val="Hyperlink"/>
          </w:rPr>
          <w:t>Create new rule and associate with charge type</w:t>
        </w:r>
        <w:r>
          <w:rPr>
            <w:webHidden/>
          </w:rPr>
          <w:tab/>
        </w:r>
        <w:r>
          <w:rPr>
            <w:webHidden/>
          </w:rPr>
          <w:fldChar w:fldCharType="begin"/>
        </w:r>
        <w:r>
          <w:rPr>
            <w:webHidden/>
          </w:rPr>
          <w:instrText xml:space="preserve"> PAGEREF _Toc409617027 \h </w:instrText>
        </w:r>
      </w:ins>
      <w:r>
        <w:rPr>
          <w:webHidden/>
        </w:rPr>
      </w:r>
      <w:r>
        <w:rPr>
          <w:webHidden/>
        </w:rPr>
        <w:fldChar w:fldCharType="separate"/>
      </w:r>
      <w:ins w:id="177" w:author="Claire Carbone" w:date="2015-01-21T15:20:00Z">
        <w:r>
          <w:rPr>
            <w:webHidden/>
          </w:rPr>
          <w:t>102</w:t>
        </w:r>
        <w:r>
          <w:rPr>
            <w:webHidden/>
          </w:rPr>
          <w:fldChar w:fldCharType="end"/>
        </w:r>
        <w:r w:rsidRPr="003C16AB">
          <w:rPr>
            <w:rStyle w:val="Hyperlink"/>
          </w:rPr>
          <w:fldChar w:fldCharType="end"/>
        </w:r>
      </w:ins>
    </w:p>
    <w:p w14:paraId="105D1141" w14:textId="77777777" w:rsidR="00997B2A" w:rsidRDefault="00997B2A">
      <w:pPr>
        <w:pStyle w:val="TOC3"/>
        <w:rPr>
          <w:ins w:id="178" w:author="Claire Carbone" w:date="2015-01-21T15:20:00Z"/>
          <w:rFonts w:asciiTheme="minorHAnsi" w:eastAsiaTheme="minorEastAsia" w:hAnsiTheme="minorHAnsi" w:cstheme="minorBidi"/>
          <w:color w:val="auto"/>
          <w:sz w:val="22"/>
          <w:szCs w:val="22"/>
        </w:rPr>
      </w:pPr>
      <w:ins w:id="179" w:author="Claire Carbone" w:date="2015-01-21T15:20:00Z">
        <w:r w:rsidRPr="003C16AB">
          <w:rPr>
            <w:rStyle w:val="Hyperlink"/>
          </w:rPr>
          <w:fldChar w:fldCharType="begin"/>
        </w:r>
        <w:r w:rsidRPr="003C16AB">
          <w:rPr>
            <w:rStyle w:val="Hyperlink"/>
          </w:rPr>
          <w:instrText xml:space="preserve"> </w:instrText>
        </w:r>
        <w:r>
          <w:instrText>HYPERLINK \l "_Toc409617028"</w:instrText>
        </w:r>
        <w:r w:rsidRPr="003C16AB">
          <w:rPr>
            <w:rStyle w:val="Hyperlink"/>
          </w:rPr>
          <w:instrText xml:space="preserve"> </w:instrText>
        </w:r>
        <w:r w:rsidRPr="003C16AB">
          <w:rPr>
            <w:rStyle w:val="Hyperlink"/>
          </w:rPr>
          <w:fldChar w:fldCharType="separate"/>
        </w:r>
        <w:r w:rsidRPr="003C16AB">
          <w:rPr>
            <w:rStyle w:val="Hyperlink"/>
          </w:rPr>
          <w:t>11.1.2</w:t>
        </w:r>
        <w:r>
          <w:rPr>
            <w:rFonts w:asciiTheme="minorHAnsi" w:eastAsiaTheme="minorEastAsia" w:hAnsiTheme="minorHAnsi" w:cstheme="minorBidi"/>
            <w:color w:val="auto"/>
            <w:sz w:val="22"/>
            <w:szCs w:val="22"/>
          </w:rPr>
          <w:tab/>
        </w:r>
        <w:r w:rsidRPr="003C16AB">
          <w:rPr>
            <w:rStyle w:val="Hyperlink"/>
          </w:rPr>
          <w:t>Test rule logic</w:t>
        </w:r>
        <w:r>
          <w:rPr>
            <w:webHidden/>
          </w:rPr>
          <w:tab/>
        </w:r>
        <w:r>
          <w:rPr>
            <w:webHidden/>
          </w:rPr>
          <w:fldChar w:fldCharType="begin"/>
        </w:r>
        <w:r>
          <w:rPr>
            <w:webHidden/>
          </w:rPr>
          <w:instrText xml:space="preserve"> PAGEREF _Toc409617028 \h </w:instrText>
        </w:r>
      </w:ins>
      <w:r>
        <w:rPr>
          <w:webHidden/>
        </w:rPr>
      </w:r>
      <w:r>
        <w:rPr>
          <w:webHidden/>
        </w:rPr>
        <w:fldChar w:fldCharType="separate"/>
      </w:r>
      <w:ins w:id="180" w:author="Claire Carbone" w:date="2015-01-21T15:20:00Z">
        <w:r>
          <w:rPr>
            <w:webHidden/>
          </w:rPr>
          <w:t>107</w:t>
        </w:r>
        <w:r>
          <w:rPr>
            <w:webHidden/>
          </w:rPr>
          <w:fldChar w:fldCharType="end"/>
        </w:r>
        <w:r w:rsidRPr="003C16AB">
          <w:rPr>
            <w:rStyle w:val="Hyperlink"/>
          </w:rPr>
          <w:fldChar w:fldCharType="end"/>
        </w:r>
      </w:ins>
    </w:p>
    <w:p w14:paraId="5D6B9A7E" w14:textId="77777777" w:rsidR="00997B2A" w:rsidRDefault="00997B2A">
      <w:pPr>
        <w:pStyle w:val="TOC2"/>
        <w:rPr>
          <w:ins w:id="181" w:author="Claire Carbone" w:date="2015-01-21T15:20:00Z"/>
          <w:rFonts w:asciiTheme="minorHAnsi" w:eastAsiaTheme="minorEastAsia" w:hAnsiTheme="minorHAnsi" w:cstheme="minorBidi"/>
          <w:color w:val="auto"/>
          <w:sz w:val="22"/>
          <w:szCs w:val="22"/>
        </w:rPr>
      </w:pPr>
      <w:ins w:id="182" w:author="Claire Carbone" w:date="2015-01-21T15:20:00Z">
        <w:r w:rsidRPr="003C16AB">
          <w:rPr>
            <w:rStyle w:val="Hyperlink"/>
          </w:rPr>
          <w:fldChar w:fldCharType="begin"/>
        </w:r>
        <w:r w:rsidRPr="003C16AB">
          <w:rPr>
            <w:rStyle w:val="Hyperlink"/>
          </w:rPr>
          <w:instrText xml:space="preserve"> </w:instrText>
        </w:r>
        <w:r>
          <w:instrText>HYPERLINK \l "_Toc409617030"</w:instrText>
        </w:r>
        <w:r w:rsidRPr="003C16AB">
          <w:rPr>
            <w:rStyle w:val="Hyperlink"/>
          </w:rPr>
          <w:instrText xml:space="preserve"> </w:instrText>
        </w:r>
        <w:r w:rsidRPr="003C16AB">
          <w:rPr>
            <w:rStyle w:val="Hyperlink"/>
          </w:rPr>
          <w:fldChar w:fldCharType="separate"/>
        </w:r>
        <w:r w:rsidRPr="003C16AB">
          <w:rPr>
            <w:rStyle w:val="Hyperlink"/>
          </w:rPr>
          <w:t>11.2</w:t>
        </w:r>
        <w:r>
          <w:rPr>
            <w:rFonts w:asciiTheme="minorHAnsi" w:eastAsiaTheme="minorEastAsia" w:hAnsiTheme="minorHAnsi" w:cstheme="minorBidi"/>
            <w:color w:val="auto"/>
            <w:sz w:val="22"/>
            <w:szCs w:val="22"/>
          </w:rPr>
          <w:tab/>
        </w:r>
        <w:r w:rsidRPr="003C16AB">
          <w:rPr>
            <w:rStyle w:val="Hyperlink"/>
          </w:rPr>
          <w:t>Extension exercise 11 (OPTIONAL): Introduce setup discount for residential customers</w:t>
        </w:r>
        <w:r>
          <w:rPr>
            <w:webHidden/>
          </w:rPr>
          <w:tab/>
        </w:r>
        <w:r>
          <w:rPr>
            <w:webHidden/>
          </w:rPr>
          <w:fldChar w:fldCharType="begin"/>
        </w:r>
        <w:r>
          <w:rPr>
            <w:webHidden/>
          </w:rPr>
          <w:instrText xml:space="preserve"> PAGEREF _Toc409617030 \h </w:instrText>
        </w:r>
      </w:ins>
      <w:r>
        <w:rPr>
          <w:webHidden/>
        </w:rPr>
      </w:r>
      <w:r>
        <w:rPr>
          <w:webHidden/>
        </w:rPr>
        <w:fldChar w:fldCharType="separate"/>
      </w:r>
      <w:ins w:id="183" w:author="Claire Carbone" w:date="2015-01-21T15:20:00Z">
        <w:r>
          <w:rPr>
            <w:webHidden/>
          </w:rPr>
          <w:t>110</w:t>
        </w:r>
        <w:r>
          <w:rPr>
            <w:webHidden/>
          </w:rPr>
          <w:fldChar w:fldCharType="end"/>
        </w:r>
        <w:r w:rsidRPr="003C16AB">
          <w:rPr>
            <w:rStyle w:val="Hyperlink"/>
          </w:rPr>
          <w:fldChar w:fldCharType="end"/>
        </w:r>
      </w:ins>
    </w:p>
    <w:p w14:paraId="0412B03D" w14:textId="77777777" w:rsidR="00997B2A" w:rsidRDefault="00997B2A">
      <w:pPr>
        <w:pStyle w:val="TOC2"/>
        <w:rPr>
          <w:ins w:id="184" w:author="Claire Carbone" w:date="2015-01-21T15:20:00Z"/>
          <w:rFonts w:asciiTheme="minorHAnsi" w:eastAsiaTheme="minorEastAsia" w:hAnsiTheme="minorHAnsi" w:cstheme="minorBidi"/>
          <w:color w:val="auto"/>
          <w:sz w:val="22"/>
          <w:szCs w:val="22"/>
        </w:rPr>
      </w:pPr>
      <w:ins w:id="185" w:author="Claire Carbone" w:date="2015-01-21T15:20:00Z">
        <w:r w:rsidRPr="003C16AB">
          <w:rPr>
            <w:rStyle w:val="Hyperlink"/>
          </w:rPr>
          <w:fldChar w:fldCharType="begin"/>
        </w:r>
        <w:r w:rsidRPr="003C16AB">
          <w:rPr>
            <w:rStyle w:val="Hyperlink"/>
          </w:rPr>
          <w:instrText xml:space="preserve"> </w:instrText>
        </w:r>
        <w:r>
          <w:instrText>HYPERLINK \l "_Toc409617031"</w:instrText>
        </w:r>
        <w:r w:rsidRPr="003C16AB">
          <w:rPr>
            <w:rStyle w:val="Hyperlink"/>
          </w:rPr>
          <w:instrText xml:space="preserve"> </w:instrText>
        </w:r>
        <w:r w:rsidRPr="003C16AB">
          <w:rPr>
            <w:rStyle w:val="Hyperlink"/>
          </w:rPr>
          <w:fldChar w:fldCharType="separate"/>
        </w:r>
        <w:r w:rsidRPr="003C16AB">
          <w:rPr>
            <w:rStyle w:val="Hyperlink"/>
          </w:rPr>
          <w:t>11.3</w:t>
        </w:r>
        <w:r>
          <w:rPr>
            <w:rFonts w:asciiTheme="minorHAnsi" w:eastAsiaTheme="minorEastAsia" w:hAnsiTheme="minorHAnsi" w:cstheme="minorBidi"/>
            <w:color w:val="auto"/>
            <w:sz w:val="22"/>
            <w:szCs w:val="22"/>
          </w:rPr>
          <w:tab/>
        </w:r>
        <w:r w:rsidRPr="003C16AB">
          <w:rPr>
            <w:rStyle w:val="Hyperlink"/>
          </w:rPr>
          <w:t>Extension exercise 12 (OPTIONAL): Resolve subscription charge issue</w:t>
        </w:r>
        <w:r>
          <w:rPr>
            <w:webHidden/>
          </w:rPr>
          <w:tab/>
        </w:r>
        <w:r>
          <w:rPr>
            <w:webHidden/>
          </w:rPr>
          <w:fldChar w:fldCharType="begin"/>
        </w:r>
        <w:r>
          <w:rPr>
            <w:webHidden/>
          </w:rPr>
          <w:instrText xml:space="preserve"> PAGEREF _Toc409617031 \h </w:instrText>
        </w:r>
      </w:ins>
      <w:r>
        <w:rPr>
          <w:webHidden/>
        </w:rPr>
      </w:r>
      <w:r>
        <w:rPr>
          <w:webHidden/>
        </w:rPr>
        <w:fldChar w:fldCharType="separate"/>
      </w:r>
      <w:ins w:id="186" w:author="Claire Carbone" w:date="2015-01-21T15:20:00Z">
        <w:r>
          <w:rPr>
            <w:webHidden/>
          </w:rPr>
          <w:t>111</w:t>
        </w:r>
        <w:r>
          <w:rPr>
            <w:webHidden/>
          </w:rPr>
          <w:fldChar w:fldCharType="end"/>
        </w:r>
        <w:r w:rsidRPr="003C16AB">
          <w:rPr>
            <w:rStyle w:val="Hyperlink"/>
          </w:rPr>
          <w:fldChar w:fldCharType="end"/>
        </w:r>
      </w:ins>
    </w:p>
    <w:p w14:paraId="360309FA" w14:textId="77777777" w:rsidR="00B02819" w:rsidDel="00FD1459" w:rsidRDefault="00B02819">
      <w:pPr>
        <w:pStyle w:val="TOC1"/>
        <w:rPr>
          <w:del w:id="187" w:author="Claire Carbone" w:date="2015-01-17T19:52:00Z"/>
          <w:rFonts w:asciiTheme="minorHAnsi" w:eastAsiaTheme="minorEastAsia" w:hAnsiTheme="minorHAnsi" w:cstheme="minorBidi"/>
          <w:b w:val="0"/>
          <w:color w:val="auto"/>
          <w:sz w:val="22"/>
          <w:szCs w:val="22"/>
          <w:lang w:val="en-US"/>
        </w:rPr>
      </w:pPr>
      <w:del w:id="188" w:author="Claire Carbone" w:date="2015-01-17T19:52:00Z">
        <w:r w:rsidRPr="00FD1459" w:rsidDel="00FD1459">
          <w:rPr>
            <w:rStyle w:val="Hyperlink"/>
            <w:b w:val="0"/>
          </w:rPr>
          <w:delText>Notices</w:delText>
        </w:r>
        <w:r w:rsidDel="00FD1459">
          <w:rPr>
            <w:webHidden/>
          </w:rPr>
          <w:tab/>
          <w:delText>2</w:delText>
        </w:r>
      </w:del>
    </w:p>
    <w:p w14:paraId="2DA28CBF" w14:textId="77777777" w:rsidR="00B02819" w:rsidDel="00FD1459" w:rsidRDefault="00B02819">
      <w:pPr>
        <w:pStyle w:val="TOC1"/>
        <w:rPr>
          <w:del w:id="189" w:author="Claire Carbone" w:date="2015-01-17T19:52:00Z"/>
          <w:rFonts w:asciiTheme="minorHAnsi" w:eastAsiaTheme="minorEastAsia" w:hAnsiTheme="minorHAnsi" w:cstheme="minorBidi"/>
          <w:b w:val="0"/>
          <w:color w:val="auto"/>
          <w:sz w:val="22"/>
          <w:szCs w:val="22"/>
          <w:lang w:val="en-US"/>
        </w:rPr>
      </w:pPr>
      <w:del w:id="190" w:author="Claire Carbone" w:date="2015-01-17T19:52:00Z">
        <w:r w:rsidRPr="00FD1459" w:rsidDel="00FD1459">
          <w:rPr>
            <w:rStyle w:val="Hyperlink"/>
            <w:b w:val="0"/>
          </w:rPr>
          <w:delText>1</w:delText>
        </w:r>
        <w:r w:rsidDel="00FD1459">
          <w:rPr>
            <w:rFonts w:asciiTheme="minorHAnsi" w:eastAsiaTheme="minorEastAsia" w:hAnsiTheme="minorHAnsi" w:cstheme="minorBidi"/>
            <w:b w:val="0"/>
            <w:color w:val="auto"/>
            <w:sz w:val="22"/>
            <w:szCs w:val="22"/>
            <w:lang w:val="en-US"/>
          </w:rPr>
          <w:tab/>
        </w:r>
        <w:r w:rsidRPr="00FD1459" w:rsidDel="00FD1459">
          <w:rPr>
            <w:rStyle w:val="Hyperlink"/>
            <w:b w:val="0"/>
          </w:rPr>
          <w:delText>About this Document</w:delText>
        </w:r>
        <w:r w:rsidDel="00FD1459">
          <w:rPr>
            <w:webHidden/>
          </w:rPr>
          <w:tab/>
          <w:delText>5</w:delText>
        </w:r>
      </w:del>
    </w:p>
    <w:p w14:paraId="4FFE3575" w14:textId="77777777" w:rsidR="00B02819" w:rsidDel="00FD1459" w:rsidRDefault="00B02819">
      <w:pPr>
        <w:pStyle w:val="TOC2"/>
        <w:rPr>
          <w:del w:id="191" w:author="Claire Carbone" w:date="2015-01-17T19:52:00Z"/>
          <w:rFonts w:asciiTheme="minorHAnsi" w:eastAsiaTheme="minorEastAsia" w:hAnsiTheme="minorHAnsi" w:cstheme="minorBidi"/>
          <w:color w:val="auto"/>
          <w:sz w:val="22"/>
          <w:szCs w:val="22"/>
        </w:rPr>
      </w:pPr>
      <w:del w:id="192" w:author="Claire Carbone" w:date="2015-01-17T19:52:00Z">
        <w:r w:rsidRPr="00FD1459" w:rsidDel="00FD1459">
          <w:rPr>
            <w:rStyle w:val="Hyperlink"/>
          </w:rPr>
          <w:delText>1.1</w:delText>
        </w:r>
        <w:r w:rsidDel="00FD1459">
          <w:rPr>
            <w:rFonts w:asciiTheme="minorHAnsi" w:eastAsiaTheme="minorEastAsia" w:hAnsiTheme="minorHAnsi" w:cstheme="minorBidi"/>
            <w:color w:val="auto"/>
            <w:sz w:val="22"/>
            <w:szCs w:val="22"/>
          </w:rPr>
          <w:tab/>
        </w:r>
        <w:r w:rsidRPr="00FD1459" w:rsidDel="00FD1459">
          <w:rPr>
            <w:rStyle w:val="Hyperlink"/>
          </w:rPr>
          <w:delText>Description</w:delText>
        </w:r>
        <w:r w:rsidDel="00FD1459">
          <w:rPr>
            <w:webHidden/>
          </w:rPr>
          <w:tab/>
          <w:delText>5</w:delText>
        </w:r>
      </w:del>
    </w:p>
    <w:p w14:paraId="66559A93" w14:textId="77777777" w:rsidR="00B02819" w:rsidDel="00FD1459" w:rsidRDefault="00B02819">
      <w:pPr>
        <w:pStyle w:val="TOC2"/>
        <w:rPr>
          <w:del w:id="193" w:author="Claire Carbone" w:date="2015-01-17T19:52:00Z"/>
          <w:rFonts w:asciiTheme="minorHAnsi" w:eastAsiaTheme="minorEastAsia" w:hAnsiTheme="minorHAnsi" w:cstheme="minorBidi"/>
          <w:color w:val="auto"/>
          <w:sz w:val="22"/>
          <w:szCs w:val="22"/>
        </w:rPr>
      </w:pPr>
      <w:del w:id="194" w:author="Claire Carbone" w:date="2015-01-17T19:52:00Z">
        <w:r w:rsidRPr="00FD1459" w:rsidDel="00FD1459">
          <w:rPr>
            <w:rStyle w:val="Hyperlink"/>
          </w:rPr>
          <w:delText>1.2</w:delText>
        </w:r>
        <w:r w:rsidDel="00FD1459">
          <w:rPr>
            <w:rFonts w:asciiTheme="minorHAnsi" w:eastAsiaTheme="minorEastAsia" w:hAnsiTheme="minorHAnsi" w:cstheme="minorBidi"/>
            <w:color w:val="auto"/>
            <w:sz w:val="22"/>
            <w:szCs w:val="22"/>
          </w:rPr>
          <w:tab/>
        </w:r>
        <w:r w:rsidRPr="00FD1459" w:rsidDel="00FD1459">
          <w:rPr>
            <w:rStyle w:val="Hyperlink"/>
          </w:rPr>
          <w:delText>Intended audience</w:delText>
        </w:r>
        <w:r w:rsidDel="00FD1459">
          <w:rPr>
            <w:webHidden/>
          </w:rPr>
          <w:tab/>
          <w:delText>5</w:delText>
        </w:r>
      </w:del>
    </w:p>
    <w:p w14:paraId="7D17E7C5" w14:textId="77777777" w:rsidR="00B02819" w:rsidDel="00FD1459" w:rsidRDefault="00B02819">
      <w:pPr>
        <w:pStyle w:val="TOC1"/>
        <w:rPr>
          <w:del w:id="195" w:author="Claire Carbone" w:date="2015-01-17T19:52:00Z"/>
          <w:rFonts w:asciiTheme="minorHAnsi" w:eastAsiaTheme="minorEastAsia" w:hAnsiTheme="minorHAnsi" w:cstheme="minorBidi"/>
          <w:b w:val="0"/>
          <w:color w:val="auto"/>
          <w:sz w:val="22"/>
          <w:szCs w:val="22"/>
          <w:lang w:val="en-US"/>
        </w:rPr>
      </w:pPr>
      <w:del w:id="196" w:author="Claire Carbone" w:date="2015-01-17T19:52:00Z">
        <w:r w:rsidRPr="00FD1459" w:rsidDel="00FD1459">
          <w:rPr>
            <w:rStyle w:val="Hyperlink"/>
            <w:b w:val="0"/>
          </w:rPr>
          <w:delText>2</w:delText>
        </w:r>
        <w:r w:rsidDel="00FD1459">
          <w:rPr>
            <w:rFonts w:asciiTheme="minorHAnsi" w:eastAsiaTheme="minorEastAsia" w:hAnsiTheme="minorHAnsi" w:cstheme="minorBidi"/>
            <w:b w:val="0"/>
            <w:color w:val="auto"/>
            <w:sz w:val="22"/>
            <w:szCs w:val="22"/>
            <w:lang w:val="en-US"/>
          </w:rPr>
          <w:tab/>
        </w:r>
        <w:r w:rsidRPr="00FD1459" w:rsidDel="00FD1459">
          <w:rPr>
            <w:rStyle w:val="Hyperlink"/>
            <w:b w:val="0"/>
          </w:rPr>
          <w:delText>Notes About the Content</w:delText>
        </w:r>
        <w:r w:rsidDel="00FD1459">
          <w:rPr>
            <w:webHidden/>
          </w:rPr>
          <w:tab/>
          <w:delText>6</w:delText>
        </w:r>
      </w:del>
    </w:p>
    <w:p w14:paraId="19235FC3" w14:textId="77777777" w:rsidR="00B02819" w:rsidDel="00FD1459" w:rsidRDefault="00B02819">
      <w:pPr>
        <w:pStyle w:val="TOC2"/>
        <w:rPr>
          <w:del w:id="197" w:author="Claire Carbone" w:date="2015-01-17T19:52:00Z"/>
          <w:rFonts w:asciiTheme="minorHAnsi" w:eastAsiaTheme="minorEastAsia" w:hAnsiTheme="minorHAnsi" w:cstheme="minorBidi"/>
          <w:color w:val="auto"/>
          <w:sz w:val="22"/>
          <w:szCs w:val="22"/>
        </w:rPr>
      </w:pPr>
      <w:del w:id="198" w:author="Claire Carbone" w:date="2015-01-17T19:52:00Z">
        <w:r w:rsidRPr="00FD1459" w:rsidDel="00FD1459">
          <w:rPr>
            <w:rStyle w:val="Hyperlink"/>
          </w:rPr>
          <w:delText>2.1</w:delText>
        </w:r>
        <w:r w:rsidDel="00FD1459">
          <w:rPr>
            <w:rFonts w:asciiTheme="minorHAnsi" w:eastAsiaTheme="minorEastAsia" w:hAnsiTheme="minorHAnsi" w:cstheme="minorBidi"/>
            <w:color w:val="auto"/>
            <w:sz w:val="22"/>
            <w:szCs w:val="22"/>
          </w:rPr>
          <w:tab/>
        </w:r>
        <w:r w:rsidRPr="00FD1459" w:rsidDel="00FD1459">
          <w:rPr>
            <w:rStyle w:val="Hyperlink"/>
          </w:rPr>
          <w:delText>Objectives and content structure</w:delText>
        </w:r>
        <w:r w:rsidDel="00FD1459">
          <w:rPr>
            <w:webHidden/>
          </w:rPr>
          <w:tab/>
          <w:delText>6</w:delText>
        </w:r>
      </w:del>
    </w:p>
    <w:p w14:paraId="7D1D8498" w14:textId="77777777" w:rsidR="00B02819" w:rsidDel="00FD1459" w:rsidRDefault="00B02819">
      <w:pPr>
        <w:pStyle w:val="TOC2"/>
        <w:rPr>
          <w:del w:id="199" w:author="Claire Carbone" w:date="2015-01-17T19:52:00Z"/>
          <w:rFonts w:asciiTheme="minorHAnsi" w:eastAsiaTheme="minorEastAsia" w:hAnsiTheme="minorHAnsi" w:cstheme="minorBidi"/>
          <w:color w:val="auto"/>
          <w:sz w:val="22"/>
          <w:szCs w:val="22"/>
        </w:rPr>
      </w:pPr>
      <w:del w:id="200" w:author="Claire Carbone" w:date="2015-01-17T19:52:00Z">
        <w:r w:rsidRPr="00FD1459" w:rsidDel="00FD1459">
          <w:rPr>
            <w:rStyle w:val="Hyperlink"/>
          </w:rPr>
          <w:delText>2.2</w:delText>
        </w:r>
        <w:r w:rsidDel="00FD1459">
          <w:rPr>
            <w:rFonts w:asciiTheme="minorHAnsi" w:eastAsiaTheme="minorEastAsia" w:hAnsiTheme="minorHAnsi" w:cstheme="minorBidi"/>
            <w:color w:val="auto"/>
            <w:sz w:val="22"/>
            <w:szCs w:val="22"/>
          </w:rPr>
          <w:tab/>
        </w:r>
        <w:r w:rsidRPr="00FD1459" w:rsidDel="00FD1459">
          <w:rPr>
            <w:rStyle w:val="Hyperlink"/>
          </w:rPr>
          <w:delText>Additional help</w:delText>
        </w:r>
        <w:r w:rsidDel="00FD1459">
          <w:rPr>
            <w:webHidden/>
          </w:rPr>
          <w:tab/>
          <w:delText>7</w:delText>
        </w:r>
      </w:del>
    </w:p>
    <w:p w14:paraId="7074A35E" w14:textId="77777777" w:rsidR="00B02819" w:rsidDel="00FD1459" w:rsidRDefault="00B02819">
      <w:pPr>
        <w:pStyle w:val="TOC1"/>
        <w:rPr>
          <w:del w:id="201" w:author="Claire Carbone" w:date="2015-01-17T19:52:00Z"/>
          <w:rFonts w:asciiTheme="minorHAnsi" w:eastAsiaTheme="minorEastAsia" w:hAnsiTheme="minorHAnsi" w:cstheme="minorBidi"/>
          <w:b w:val="0"/>
          <w:color w:val="auto"/>
          <w:sz w:val="22"/>
          <w:szCs w:val="22"/>
          <w:lang w:val="en-US"/>
        </w:rPr>
      </w:pPr>
      <w:del w:id="202" w:author="Claire Carbone" w:date="2015-01-17T19:52:00Z">
        <w:r w:rsidRPr="00FD1459" w:rsidDel="00FD1459">
          <w:rPr>
            <w:rStyle w:val="Hyperlink"/>
            <w:b w:val="0"/>
          </w:rPr>
          <w:delText>3</w:delText>
        </w:r>
        <w:r w:rsidDel="00FD1459">
          <w:rPr>
            <w:rFonts w:asciiTheme="minorHAnsi" w:eastAsiaTheme="minorEastAsia" w:hAnsiTheme="minorHAnsi" w:cstheme="minorBidi"/>
            <w:b w:val="0"/>
            <w:color w:val="auto"/>
            <w:sz w:val="22"/>
            <w:szCs w:val="22"/>
            <w:lang w:val="en-US"/>
          </w:rPr>
          <w:tab/>
        </w:r>
        <w:r w:rsidRPr="00FD1459" w:rsidDel="00FD1459">
          <w:rPr>
            <w:rStyle w:val="Hyperlink"/>
            <w:b w:val="0"/>
          </w:rPr>
          <w:delText>Module 1: Catalog Manager Overview</w:delText>
        </w:r>
        <w:r w:rsidDel="00FD1459">
          <w:rPr>
            <w:webHidden/>
          </w:rPr>
          <w:tab/>
          <w:delText>8</w:delText>
        </w:r>
      </w:del>
    </w:p>
    <w:p w14:paraId="45AC396B" w14:textId="77777777" w:rsidR="00B02819" w:rsidDel="00FD1459" w:rsidRDefault="00B02819">
      <w:pPr>
        <w:pStyle w:val="TOC1"/>
        <w:rPr>
          <w:del w:id="203" w:author="Claire Carbone" w:date="2015-01-17T19:52:00Z"/>
          <w:rFonts w:asciiTheme="minorHAnsi" w:eastAsiaTheme="minorEastAsia" w:hAnsiTheme="minorHAnsi" w:cstheme="minorBidi"/>
          <w:b w:val="0"/>
          <w:color w:val="auto"/>
          <w:sz w:val="22"/>
          <w:szCs w:val="22"/>
          <w:lang w:val="en-US"/>
        </w:rPr>
      </w:pPr>
      <w:del w:id="204" w:author="Claire Carbone" w:date="2015-01-17T19:52:00Z">
        <w:r w:rsidRPr="00FD1459" w:rsidDel="00FD1459">
          <w:rPr>
            <w:rStyle w:val="Hyperlink"/>
            <w:b w:val="0"/>
          </w:rPr>
          <w:delText>4</w:delText>
        </w:r>
        <w:r w:rsidDel="00FD1459">
          <w:rPr>
            <w:rFonts w:asciiTheme="minorHAnsi" w:eastAsiaTheme="minorEastAsia" w:hAnsiTheme="minorHAnsi" w:cstheme="minorBidi"/>
            <w:b w:val="0"/>
            <w:color w:val="auto"/>
            <w:sz w:val="22"/>
            <w:szCs w:val="22"/>
            <w:lang w:val="en-US"/>
          </w:rPr>
          <w:tab/>
        </w:r>
        <w:r w:rsidRPr="00FD1459" w:rsidDel="00FD1459">
          <w:rPr>
            <w:rStyle w:val="Hyperlink"/>
            <w:b w:val="0"/>
          </w:rPr>
          <w:delText>Module 2: Catalog Manager Configuration</w:delText>
        </w:r>
        <w:r w:rsidDel="00FD1459">
          <w:rPr>
            <w:webHidden/>
          </w:rPr>
          <w:tab/>
          <w:delText>9</w:delText>
        </w:r>
      </w:del>
    </w:p>
    <w:p w14:paraId="7B23A9D7" w14:textId="77777777" w:rsidR="00B02819" w:rsidDel="00FD1459" w:rsidRDefault="00B02819">
      <w:pPr>
        <w:pStyle w:val="TOC2"/>
        <w:rPr>
          <w:del w:id="205" w:author="Claire Carbone" w:date="2015-01-17T19:52:00Z"/>
          <w:rFonts w:asciiTheme="minorHAnsi" w:eastAsiaTheme="minorEastAsia" w:hAnsiTheme="minorHAnsi" w:cstheme="minorBidi"/>
          <w:color w:val="auto"/>
          <w:sz w:val="22"/>
          <w:szCs w:val="22"/>
        </w:rPr>
      </w:pPr>
      <w:del w:id="206" w:author="Claire Carbone" w:date="2015-01-17T19:52:00Z">
        <w:r w:rsidRPr="00FD1459" w:rsidDel="00FD1459">
          <w:rPr>
            <w:rStyle w:val="Hyperlink"/>
          </w:rPr>
          <w:delText>4.1</w:delText>
        </w:r>
        <w:r w:rsidDel="00FD1459">
          <w:rPr>
            <w:rFonts w:asciiTheme="minorHAnsi" w:eastAsiaTheme="minorEastAsia" w:hAnsiTheme="minorHAnsi" w:cstheme="minorBidi"/>
            <w:color w:val="auto"/>
            <w:sz w:val="22"/>
            <w:szCs w:val="22"/>
          </w:rPr>
          <w:tab/>
        </w:r>
        <w:r w:rsidRPr="00FD1459" w:rsidDel="00FD1459">
          <w:rPr>
            <w:rStyle w:val="Hyperlink"/>
          </w:rPr>
          <w:delText>Exercise 1: Catalog configuration</w:delText>
        </w:r>
        <w:r w:rsidDel="00FD1459">
          <w:rPr>
            <w:webHidden/>
          </w:rPr>
          <w:tab/>
          <w:delText>9</w:delText>
        </w:r>
      </w:del>
    </w:p>
    <w:p w14:paraId="2237937F" w14:textId="77777777" w:rsidR="00B02819" w:rsidDel="00FD1459" w:rsidRDefault="00B02819">
      <w:pPr>
        <w:pStyle w:val="TOC3"/>
        <w:rPr>
          <w:del w:id="207" w:author="Claire Carbone" w:date="2015-01-17T19:52:00Z"/>
          <w:rFonts w:asciiTheme="minorHAnsi" w:eastAsiaTheme="minorEastAsia" w:hAnsiTheme="minorHAnsi" w:cstheme="minorBidi"/>
          <w:color w:val="auto"/>
          <w:sz w:val="22"/>
          <w:szCs w:val="22"/>
        </w:rPr>
      </w:pPr>
      <w:del w:id="208" w:author="Claire Carbone" w:date="2015-01-17T19:52:00Z">
        <w:r w:rsidRPr="00FD1459" w:rsidDel="00FD1459">
          <w:rPr>
            <w:rStyle w:val="Hyperlink"/>
          </w:rPr>
          <w:delText>4.1.1</w:delText>
        </w:r>
        <w:r w:rsidDel="00FD1459">
          <w:rPr>
            <w:rFonts w:asciiTheme="minorHAnsi" w:eastAsiaTheme="minorEastAsia" w:hAnsiTheme="minorHAnsi" w:cstheme="minorBidi"/>
            <w:color w:val="auto"/>
            <w:sz w:val="22"/>
            <w:szCs w:val="22"/>
          </w:rPr>
          <w:tab/>
        </w:r>
        <w:r w:rsidRPr="00FD1459" w:rsidDel="00FD1459">
          <w:rPr>
            <w:rStyle w:val="Hyperlink"/>
          </w:rPr>
          <w:delText>Create an organizational chart (top level)</w:delText>
        </w:r>
        <w:r w:rsidDel="00FD1459">
          <w:rPr>
            <w:webHidden/>
          </w:rPr>
          <w:tab/>
          <w:delText>9</w:delText>
        </w:r>
      </w:del>
    </w:p>
    <w:p w14:paraId="49222250" w14:textId="77777777" w:rsidR="00B02819" w:rsidDel="00FD1459" w:rsidRDefault="00B02819">
      <w:pPr>
        <w:pStyle w:val="TOC3"/>
        <w:rPr>
          <w:del w:id="209" w:author="Claire Carbone" w:date="2015-01-17T19:52:00Z"/>
          <w:rFonts w:asciiTheme="minorHAnsi" w:eastAsiaTheme="minorEastAsia" w:hAnsiTheme="minorHAnsi" w:cstheme="minorBidi"/>
          <w:color w:val="auto"/>
          <w:sz w:val="22"/>
          <w:szCs w:val="22"/>
        </w:rPr>
      </w:pPr>
      <w:del w:id="210" w:author="Claire Carbone" w:date="2015-01-17T19:52:00Z">
        <w:r w:rsidRPr="00FD1459" w:rsidDel="00FD1459">
          <w:rPr>
            <w:rStyle w:val="Hyperlink"/>
          </w:rPr>
          <w:delText>4.1.2</w:delText>
        </w:r>
        <w:r w:rsidDel="00FD1459">
          <w:rPr>
            <w:rFonts w:asciiTheme="minorHAnsi" w:eastAsiaTheme="minorEastAsia" w:hAnsiTheme="minorHAnsi" w:cstheme="minorBidi"/>
            <w:color w:val="auto"/>
            <w:sz w:val="22"/>
            <w:szCs w:val="22"/>
          </w:rPr>
          <w:tab/>
        </w:r>
        <w:r w:rsidRPr="00FD1459" w:rsidDel="00FD1459">
          <w:rPr>
            <w:rStyle w:val="Hyperlink"/>
          </w:rPr>
          <w:delText>Add subsidiary nodes to the chart</w:delText>
        </w:r>
        <w:r w:rsidDel="00FD1459">
          <w:rPr>
            <w:webHidden/>
          </w:rPr>
          <w:tab/>
          <w:delText>13</w:delText>
        </w:r>
      </w:del>
    </w:p>
    <w:p w14:paraId="3D8B333A" w14:textId="77777777" w:rsidR="00B02819" w:rsidDel="00FD1459" w:rsidRDefault="00B02819">
      <w:pPr>
        <w:pStyle w:val="TOC3"/>
        <w:rPr>
          <w:del w:id="211" w:author="Claire Carbone" w:date="2015-01-17T19:52:00Z"/>
          <w:rFonts w:asciiTheme="minorHAnsi" w:eastAsiaTheme="minorEastAsia" w:hAnsiTheme="minorHAnsi" w:cstheme="minorBidi"/>
          <w:color w:val="auto"/>
          <w:sz w:val="22"/>
          <w:szCs w:val="22"/>
        </w:rPr>
      </w:pPr>
      <w:del w:id="212" w:author="Claire Carbone" w:date="2015-01-17T19:52:00Z">
        <w:r w:rsidRPr="00FD1459" w:rsidDel="00FD1459">
          <w:rPr>
            <w:rStyle w:val="Hyperlink"/>
          </w:rPr>
          <w:delText>4.1.3</w:delText>
        </w:r>
        <w:r w:rsidDel="00FD1459">
          <w:rPr>
            <w:rFonts w:asciiTheme="minorHAnsi" w:eastAsiaTheme="minorEastAsia" w:hAnsiTheme="minorHAnsi" w:cstheme="minorBidi"/>
            <w:color w:val="auto"/>
            <w:sz w:val="22"/>
            <w:szCs w:val="22"/>
          </w:rPr>
          <w:tab/>
        </w:r>
        <w:r w:rsidRPr="00FD1459" w:rsidDel="00FD1459">
          <w:rPr>
            <w:rStyle w:val="Hyperlink"/>
          </w:rPr>
          <w:delText>Assign users to chart positions</w:delText>
        </w:r>
        <w:r w:rsidDel="00FD1459">
          <w:rPr>
            <w:webHidden/>
          </w:rPr>
          <w:tab/>
          <w:delText>14</w:delText>
        </w:r>
      </w:del>
    </w:p>
    <w:p w14:paraId="2038FB95" w14:textId="77777777" w:rsidR="00B02819" w:rsidDel="00FD1459" w:rsidRDefault="00B02819">
      <w:pPr>
        <w:pStyle w:val="TOC3"/>
        <w:rPr>
          <w:del w:id="213" w:author="Claire Carbone" w:date="2015-01-17T19:52:00Z"/>
          <w:rFonts w:asciiTheme="minorHAnsi" w:eastAsiaTheme="minorEastAsia" w:hAnsiTheme="minorHAnsi" w:cstheme="minorBidi"/>
          <w:color w:val="auto"/>
          <w:sz w:val="22"/>
          <w:szCs w:val="22"/>
        </w:rPr>
      </w:pPr>
      <w:del w:id="214" w:author="Claire Carbone" w:date="2015-01-17T19:52:00Z">
        <w:r w:rsidRPr="00FD1459" w:rsidDel="00FD1459">
          <w:rPr>
            <w:rStyle w:val="Hyperlink"/>
          </w:rPr>
          <w:delText>4.1.4</w:delText>
        </w:r>
        <w:r w:rsidDel="00FD1459">
          <w:rPr>
            <w:rFonts w:asciiTheme="minorHAnsi" w:eastAsiaTheme="minorEastAsia" w:hAnsiTheme="minorHAnsi" w:cstheme="minorBidi"/>
            <w:color w:val="auto"/>
            <w:sz w:val="22"/>
            <w:szCs w:val="22"/>
          </w:rPr>
          <w:tab/>
        </w:r>
        <w:r w:rsidRPr="00FD1459" w:rsidDel="00FD1459">
          <w:rPr>
            <w:rStyle w:val="Hyperlink"/>
          </w:rPr>
          <w:delText>Configure default currency, markup and date</w:delText>
        </w:r>
        <w:r w:rsidDel="00FD1459">
          <w:rPr>
            <w:webHidden/>
          </w:rPr>
          <w:tab/>
          <w:delText>16</w:delText>
        </w:r>
      </w:del>
    </w:p>
    <w:p w14:paraId="45184FDB" w14:textId="77777777" w:rsidR="00B02819" w:rsidDel="00FD1459" w:rsidRDefault="00B02819">
      <w:pPr>
        <w:pStyle w:val="TOC1"/>
        <w:rPr>
          <w:del w:id="215" w:author="Claire Carbone" w:date="2015-01-17T19:52:00Z"/>
          <w:rFonts w:asciiTheme="minorHAnsi" w:eastAsiaTheme="minorEastAsia" w:hAnsiTheme="minorHAnsi" w:cstheme="minorBidi"/>
          <w:b w:val="0"/>
          <w:color w:val="auto"/>
          <w:sz w:val="22"/>
          <w:szCs w:val="22"/>
          <w:lang w:val="en-US"/>
        </w:rPr>
      </w:pPr>
      <w:del w:id="216" w:author="Claire Carbone" w:date="2015-01-17T19:52:00Z">
        <w:r w:rsidRPr="00FD1459" w:rsidDel="00FD1459">
          <w:rPr>
            <w:rStyle w:val="Hyperlink"/>
            <w:b w:val="0"/>
          </w:rPr>
          <w:delText>5</w:delText>
        </w:r>
        <w:r w:rsidDel="00FD1459">
          <w:rPr>
            <w:rFonts w:asciiTheme="minorHAnsi" w:eastAsiaTheme="minorEastAsia" w:hAnsiTheme="minorHAnsi" w:cstheme="minorBidi"/>
            <w:b w:val="0"/>
            <w:color w:val="auto"/>
            <w:sz w:val="22"/>
            <w:szCs w:val="22"/>
            <w:lang w:val="en-US"/>
          </w:rPr>
          <w:tab/>
        </w:r>
        <w:r w:rsidRPr="00FD1459" w:rsidDel="00FD1459">
          <w:rPr>
            <w:rStyle w:val="Hyperlink"/>
            <w:b w:val="0"/>
          </w:rPr>
          <w:delText>Module 3: Catalog Designer</w:delText>
        </w:r>
        <w:r w:rsidDel="00FD1459">
          <w:rPr>
            <w:webHidden/>
          </w:rPr>
          <w:tab/>
          <w:delText>19</w:delText>
        </w:r>
      </w:del>
    </w:p>
    <w:p w14:paraId="50BC5E66" w14:textId="77777777" w:rsidR="00B02819" w:rsidDel="00FD1459" w:rsidRDefault="00B02819">
      <w:pPr>
        <w:pStyle w:val="TOC2"/>
        <w:rPr>
          <w:del w:id="217" w:author="Claire Carbone" w:date="2015-01-17T19:52:00Z"/>
          <w:rFonts w:asciiTheme="minorHAnsi" w:eastAsiaTheme="minorEastAsia" w:hAnsiTheme="minorHAnsi" w:cstheme="minorBidi"/>
          <w:color w:val="auto"/>
          <w:sz w:val="22"/>
          <w:szCs w:val="22"/>
        </w:rPr>
      </w:pPr>
      <w:del w:id="218" w:author="Claire Carbone" w:date="2015-01-17T19:52:00Z">
        <w:r w:rsidRPr="00FD1459" w:rsidDel="00FD1459">
          <w:rPr>
            <w:rStyle w:val="Hyperlink"/>
          </w:rPr>
          <w:delText>5.1</w:delText>
        </w:r>
        <w:r w:rsidDel="00FD1459">
          <w:rPr>
            <w:rFonts w:asciiTheme="minorHAnsi" w:eastAsiaTheme="minorEastAsia" w:hAnsiTheme="minorHAnsi" w:cstheme="minorBidi"/>
            <w:color w:val="auto"/>
            <w:sz w:val="22"/>
            <w:szCs w:val="22"/>
          </w:rPr>
          <w:tab/>
        </w:r>
        <w:r w:rsidRPr="00FD1459" w:rsidDel="00FD1459">
          <w:rPr>
            <w:rStyle w:val="Hyperlink"/>
          </w:rPr>
          <w:delText>Exercise 2: Introducing Catalog Designer</w:delText>
        </w:r>
        <w:r w:rsidDel="00FD1459">
          <w:rPr>
            <w:webHidden/>
          </w:rPr>
          <w:tab/>
          <w:delText>19</w:delText>
        </w:r>
      </w:del>
    </w:p>
    <w:p w14:paraId="657E40B9" w14:textId="77777777" w:rsidR="00B02819" w:rsidDel="00FD1459" w:rsidRDefault="00B02819">
      <w:pPr>
        <w:pStyle w:val="TOC3"/>
        <w:rPr>
          <w:del w:id="219" w:author="Claire Carbone" w:date="2015-01-17T19:52:00Z"/>
          <w:rFonts w:asciiTheme="minorHAnsi" w:eastAsiaTheme="minorEastAsia" w:hAnsiTheme="minorHAnsi" w:cstheme="minorBidi"/>
          <w:color w:val="auto"/>
          <w:sz w:val="22"/>
          <w:szCs w:val="22"/>
        </w:rPr>
      </w:pPr>
      <w:del w:id="220" w:author="Claire Carbone" w:date="2015-01-17T19:52:00Z">
        <w:r w:rsidRPr="00FD1459" w:rsidDel="00FD1459">
          <w:rPr>
            <w:rStyle w:val="Hyperlink"/>
          </w:rPr>
          <w:delText>5.1.1</w:delText>
        </w:r>
        <w:r w:rsidDel="00FD1459">
          <w:rPr>
            <w:rFonts w:asciiTheme="minorHAnsi" w:eastAsiaTheme="minorEastAsia" w:hAnsiTheme="minorHAnsi" w:cstheme="minorBidi"/>
            <w:color w:val="auto"/>
            <w:sz w:val="22"/>
            <w:szCs w:val="22"/>
          </w:rPr>
          <w:tab/>
        </w:r>
        <w:r w:rsidRPr="00FD1459" w:rsidDel="00FD1459">
          <w:rPr>
            <w:rStyle w:val="Hyperlink"/>
          </w:rPr>
          <w:delText>Benefits of using Catalog Designer</w:delText>
        </w:r>
        <w:r w:rsidDel="00FD1459">
          <w:rPr>
            <w:webHidden/>
          </w:rPr>
          <w:tab/>
          <w:delText>19</w:delText>
        </w:r>
      </w:del>
    </w:p>
    <w:p w14:paraId="3785F8F6" w14:textId="77777777" w:rsidR="00B02819" w:rsidDel="00FD1459" w:rsidRDefault="00B02819">
      <w:pPr>
        <w:pStyle w:val="TOC3"/>
        <w:rPr>
          <w:del w:id="221" w:author="Claire Carbone" w:date="2015-01-17T19:52:00Z"/>
          <w:rFonts w:asciiTheme="minorHAnsi" w:eastAsiaTheme="minorEastAsia" w:hAnsiTheme="minorHAnsi" w:cstheme="minorBidi"/>
          <w:color w:val="auto"/>
          <w:sz w:val="22"/>
          <w:szCs w:val="22"/>
        </w:rPr>
      </w:pPr>
      <w:del w:id="222" w:author="Claire Carbone" w:date="2015-01-17T19:52:00Z">
        <w:r w:rsidRPr="00FD1459" w:rsidDel="00FD1459">
          <w:rPr>
            <w:rStyle w:val="Hyperlink"/>
          </w:rPr>
          <w:delText>5.1.2</w:delText>
        </w:r>
        <w:r w:rsidDel="00FD1459">
          <w:rPr>
            <w:rFonts w:asciiTheme="minorHAnsi" w:eastAsiaTheme="minorEastAsia" w:hAnsiTheme="minorHAnsi" w:cstheme="minorBidi"/>
            <w:color w:val="auto"/>
            <w:sz w:val="22"/>
            <w:szCs w:val="22"/>
          </w:rPr>
          <w:tab/>
        </w:r>
        <w:r w:rsidRPr="00FD1459" w:rsidDel="00FD1459">
          <w:rPr>
            <w:rStyle w:val="Hyperlink"/>
          </w:rPr>
          <w:delText>Catalog Designer overview</w:delText>
        </w:r>
        <w:r w:rsidDel="00FD1459">
          <w:rPr>
            <w:webHidden/>
          </w:rPr>
          <w:tab/>
          <w:delText>20</w:delText>
        </w:r>
      </w:del>
    </w:p>
    <w:p w14:paraId="29ACC398" w14:textId="77777777" w:rsidR="00B02819" w:rsidDel="00FD1459" w:rsidRDefault="00B02819">
      <w:pPr>
        <w:pStyle w:val="TOC3"/>
        <w:rPr>
          <w:del w:id="223" w:author="Claire Carbone" w:date="2015-01-17T19:52:00Z"/>
          <w:rFonts w:asciiTheme="minorHAnsi" w:eastAsiaTheme="minorEastAsia" w:hAnsiTheme="minorHAnsi" w:cstheme="minorBidi"/>
          <w:color w:val="auto"/>
          <w:sz w:val="22"/>
          <w:szCs w:val="22"/>
        </w:rPr>
      </w:pPr>
      <w:del w:id="224" w:author="Claire Carbone" w:date="2015-01-17T19:52:00Z">
        <w:r w:rsidRPr="00FD1459" w:rsidDel="00FD1459">
          <w:rPr>
            <w:rStyle w:val="Hyperlink"/>
          </w:rPr>
          <w:delText>5.1.3</w:delText>
        </w:r>
        <w:r w:rsidDel="00FD1459">
          <w:rPr>
            <w:rFonts w:asciiTheme="minorHAnsi" w:eastAsiaTheme="minorEastAsia" w:hAnsiTheme="minorHAnsi" w:cstheme="minorBidi"/>
            <w:color w:val="auto"/>
            <w:sz w:val="22"/>
            <w:szCs w:val="22"/>
          </w:rPr>
          <w:tab/>
        </w:r>
        <w:r w:rsidRPr="00FD1459" w:rsidDel="00FD1459">
          <w:rPr>
            <w:rStyle w:val="Hyperlink"/>
          </w:rPr>
          <w:delText>Navigate the GUI</w:delText>
        </w:r>
        <w:r w:rsidDel="00FD1459">
          <w:rPr>
            <w:webHidden/>
          </w:rPr>
          <w:tab/>
          <w:delText>21</w:delText>
        </w:r>
      </w:del>
    </w:p>
    <w:p w14:paraId="63D869F8" w14:textId="77777777" w:rsidR="00B02819" w:rsidDel="00FD1459" w:rsidRDefault="00B02819">
      <w:pPr>
        <w:pStyle w:val="TOC3"/>
        <w:rPr>
          <w:del w:id="225" w:author="Claire Carbone" w:date="2015-01-17T19:52:00Z"/>
          <w:rFonts w:asciiTheme="minorHAnsi" w:eastAsiaTheme="minorEastAsia" w:hAnsiTheme="minorHAnsi" w:cstheme="minorBidi"/>
          <w:color w:val="auto"/>
          <w:sz w:val="22"/>
          <w:szCs w:val="22"/>
        </w:rPr>
      </w:pPr>
      <w:del w:id="226" w:author="Claire Carbone" w:date="2015-01-17T19:52:00Z">
        <w:r w:rsidRPr="00FD1459" w:rsidDel="00FD1459">
          <w:rPr>
            <w:rStyle w:val="Hyperlink"/>
          </w:rPr>
          <w:delText>5.1.4</w:delText>
        </w:r>
        <w:r w:rsidDel="00FD1459">
          <w:rPr>
            <w:rFonts w:asciiTheme="minorHAnsi" w:eastAsiaTheme="minorEastAsia" w:hAnsiTheme="minorHAnsi" w:cstheme="minorBidi"/>
            <w:color w:val="auto"/>
            <w:sz w:val="22"/>
            <w:szCs w:val="22"/>
          </w:rPr>
          <w:tab/>
        </w:r>
        <w:r w:rsidRPr="00FD1459" w:rsidDel="00FD1459">
          <w:rPr>
            <w:rStyle w:val="Hyperlink"/>
          </w:rPr>
          <w:delText>Find information in the GUI</w:delText>
        </w:r>
        <w:r w:rsidDel="00FD1459">
          <w:rPr>
            <w:webHidden/>
          </w:rPr>
          <w:tab/>
          <w:delText>25</w:delText>
        </w:r>
      </w:del>
    </w:p>
    <w:p w14:paraId="00664170" w14:textId="77777777" w:rsidR="00B02819" w:rsidDel="00FD1459" w:rsidRDefault="00B02819">
      <w:pPr>
        <w:pStyle w:val="TOC2"/>
        <w:rPr>
          <w:del w:id="227" w:author="Claire Carbone" w:date="2015-01-17T19:52:00Z"/>
          <w:rFonts w:asciiTheme="minorHAnsi" w:eastAsiaTheme="minorEastAsia" w:hAnsiTheme="minorHAnsi" w:cstheme="minorBidi"/>
          <w:color w:val="auto"/>
          <w:sz w:val="22"/>
          <w:szCs w:val="22"/>
        </w:rPr>
      </w:pPr>
      <w:del w:id="228" w:author="Claire Carbone" w:date="2015-01-17T19:52:00Z">
        <w:r w:rsidRPr="00FD1459" w:rsidDel="00FD1459">
          <w:rPr>
            <w:rStyle w:val="Hyperlink"/>
          </w:rPr>
          <w:delText>5.2</w:delText>
        </w:r>
        <w:r w:rsidDel="00FD1459">
          <w:rPr>
            <w:rFonts w:asciiTheme="minorHAnsi" w:eastAsiaTheme="minorEastAsia" w:hAnsiTheme="minorHAnsi" w:cstheme="minorBidi"/>
            <w:color w:val="auto"/>
            <w:sz w:val="22"/>
            <w:szCs w:val="22"/>
          </w:rPr>
          <w:tab/>
        </w:r>
        <w:r w:rsidRPr="00FD1459" w:rsidDel="00FD1459">
          <w:rPr>
            <w:rStyle w:val="Hyperlink"/>
          </w:rPr>
          <w:delText>Exercise 3: Scenario overview and new project</w:delText>
        </w:r>
        <w:r w:rsidDel="00FD1459">
          <w:rPr>
            <w:webHidden/>
          </w:rPr>
          <w:tab/>
          <w:delText>27</w:delText>
        </w:r>
      </w:del>
    </w:p>
    <w:p w14:paraId="6DE92034" w14:textId="77777777" w:rsidR="00B02819" w:rsidDel="00FD1459" w:rsidRDefault="00B02819">
      <w:pPr>
        <w:pStyle w:val="TOC3"/>
        <w:rPr>
          <w:del w:id="229" w:author="Claire Carbone" w:date="2015-01-17T19:52:00Z"/>
          <w:rFonts w:asciiTheme="minorHAnsi" w:eastAsiaTheme="minorEastAsia" w:hAnsiTheme="minorHAnsi" w:cstheme="minorBidi"/>
          <w:color w:val="auto"/>
          <w:sz w:val="22"/>
          <w:szCs w:val="22"/>
        </w:rPr>
      </w:pPr>
      <w:del w:id="230" w:author="Claire Carbone" w:date="2015-01-17T19:52:00Z">
        <w:r w:rsidRPr="00FD1459" w:rsidDel="00FD1459">
          <w:rPr>
            <w:rStyle w:val="Hyperlink"/>
          </w:rPr>
          <w:delText>5.2.1</w:delText>
        </w:r>
        <w:r w:rsidDel="00FD1459">
          <w:rPr>
            <w:rFonts w:asciiTheme="minorHAnsi" w:eastAsiaTheme="minorEastAsia" w:hAnsiTheme="minorHAnsi" w:cstheme="minorBidi"/>
            <w:color w:val="auto"/>
            <w:sz w:val="22"/>
            <w:szCs w:val="22"/>
          </w:rPr>
          <w:tab/>
        </w:r>
        <w:r w:rsidRPr="00FD1459" w:rsidDel="00FD1459">
          <w:rPr>
            <w:rStyle w:val="Hyperlink"/>
          </w:rPr>
          <w:delText>Scenario overview for Catalog Manager exercises</w:delText>
        </w:r>
        <w:r w:rsidDel="00FD1459">
          <w:rPr>
            <w:webHidden/>
          </w:rPr>
          <w:tab/>
          <w:delText>27</w:delText>
        </w:r>
      </w:del>
    </w:p>
    <w:p w14:paraId="238565C7" w14:textId="77777777" w:rsidR="00B02819" w:rsidDel="00FD1459" w:rsidRDefault="00B02819">
      <w:pPr>
        <w:pStyle w:val="TOC3"/>
        <w:rPr>
          <w:del w:id="231" w:author="Claire Carbone" w:date="2015-01-17T19:52:00Z"/>
          <w:rFonts w:asciiTheme="minorHAnsi" w:eastAsiaTheme="minorEastAsia" w:hAnsiTheme="minorHAnsi" w:cstheme="minorBidi"/>
          <w:color w:val="auto"/>
          <w:sz w:val="22"/>
          <w:szCs w:val="22"/>
        </w:rPr>
      </w:pPr>
      <w:del w:id="232" w:author="Claire Carbone" w:date="2015-01-17T19:52:00Z">
        <w:r w:rsidRPr="00FD1459" w:rsidDel="00FD1459">
          <w:rPr>
            <w:rStyle w:val="Hyperlink"/>
          </w:rPr>
          <w:delText>5.2.2</w:delText>
        </w:r>
        <w:r w:rsidDel="00FD1459">
          <w:rPr>
            <w:rFonts w:asciiTheme="minorHAnsi" w:eastAsiaTheme="minorEastAsia" w:hAnsiTheme="minorHAnsi" w:cstheme="minorBidi"/>
            <w:color w:val="auto"/>
            <w:sz w:val="22"/>
            <w:szCs w:val="22"/>
          </w:rPr>
          <w:tab/>
        </w:r>
        <w:r w:rsidRPr="00FD1459" w:rsidDel="00FD1459">
          <w:rPr>
            <w:rStyle w:val="Hyperlink"/>
          </w:rPr>
          <w:delText>Create new project and add detail</w:delText>
        </w:r>
        <w:r w:rsidDel="00FD1459">
          <w:rPr>
            <w:webHidden/>
          </w:rPr>
          <w:tab/>
          <w:delText>28</w:delText>
        </w:r>
      </w:del>
    </w:p>
    <w:p w14:paraId="4F9E40F5" w14:textId="77777777" w:rsidR="00B02819" w:rsidDel="00FD1459" w:rsidRDefault="00B02819">
      <w:pPr>
        <w:pStyle w:val="TOC3"/>
        <w:rPr>
          <w:del w:id="233" w:author="Claire Carbone" w:date="2015-01-17T19:52:00Z"/>
          <w:rFonts w:asciiTheme="minorHAnsi" w:eastAsiaTheme="minorEastAsia" w:hAnsiTheme="minorHAnsi" w:cstheme="minorBidi"/>
          <w:color w:val="auto"/>
          <w:sz w:val="22"/>
          <w:szCs w:val="22"/>
        </w:rPr>
      </w:pPr>
      <w:del w:id="234" w:author="Claire Carbone" w:date="2015-01-17T19:52:00Z">
        <w:r w:rsidRPr="00FD1459" w:rsidDel="00FD1459">
          <w:rPr>
            <w:rStyle w:val="Hyperlink"/>
          </w:rPr>
          <w:delText>5.2.3</w:delText>
        </w:r>
        <w:r w:rsidDel="00FD1459">
          <w:rPr>
            <w:rFonts w:asciiTheme="minorHAnsi" w:eastAsiaTheme="minorEastAsia" w:hAnsiTheme="minorHAnsi" w:cstheme="minorBidi"/>
            <w:color w:val="auto"/>
            <w:sz w:val="22"/>
            <w:szCs w:val="22"/>
          </w:rPr>
          <w:tab/>
        </w:r>
        <w:r w:rsidRPr="00FD1459" w:rsidDel="00FD1459">
          <w:rPr>
            <w:rStyle w:val="Hyperlink"/>
          </w:rPr>
          <w:delText>Open project</w:delText>
        </w:r>
        <w:r w:rsidDel="00FD1459">
          <w:rPr>
            <w:webHidden/>
          </w:rPr>
          <w:tab/>
          <w:delText>30</w:delText>
        </w:r>
      </w:del>
    </w:p>
    <w:p w14:paraId="052EE3A7" w14:textId="77777777" w:rsidR="00B02819" w:rsidDel="00FD1459" w:rsidRDefault="00B02819">
      <w:pPr>
        <w:pStyle w:val="TOC1"/>
        <w:rPr>
          <w:del w:id="235" w:author="Claire Carbone" w:date="2015-01-17T19:52:00Z"/>
          <w:rFonts w:asciiTheme="minorHAnsi" w:eastAsiaTheme="minorEastAsia" w:hAnsiTheme="minorHAnsi" w:cstheme="minorBidi"/>
          <w:b w:val="0"/>
          <w:color w:val="auto"/>
          <w:sz w:val="22"/>
          <w:szCs w:val="22"/>
          <w:lang w:val="en-US"/>
        </w:rPr>
      </w:pPr>
      <w:del w:id="236" w:author="Claire Carbone" w:date="2015-01-17T19:52:00Z">
        <w:r w:rsidRPr="00FD1459" w:rsidDel="00FD1459">
          <w:rPr>
            <w:rStyle w:val="Hyperlink"/>
            <w:b w:val="0"/>
          </w:rPr>
          <w:delText>6</w:delText>
        </w:r>
        <w:r w:rsidDel="00FD1459">
          <w:rPr>
            <w:rFonts w:asciiTheme="minorHAnsi" w:eastAsiaTheme="minorEastAsia" w:hAnsiTheme="minorHAnsi" w:cstheme="minorBidi"/>
            <w:b w:val="0"/>
            <w:color w:val="auto"/>
            <w:sz w:val="22"/>
            <w:szCs w:val="22"/>
            <w:lang w:val="en-US"/>
          </w:rPr>
          <w:tab/>
        </w:r>
        <w:r w:rsidRPr="00FD1459" w:rsidDel="00FD1459">
          <w:rPr>
            <w:rStyle w:val="Hyperlink"/>
            <w:b w:val="0"/>
          </w:rPr>
          <w:delText>Module 4: Code Tables and Attribute Types</w:delText>
        </w:r>
        <w:r w:rsidDel="00FD1459">
          <w:rPr>
            <w:webHidden/>
          </w:rPr>
          <w:tab/>
          <w:delText>32</w:delText>
        </w:r>
      </w:del>
    </w:p>
    <w:p w14:paraId="72E03FAD" w14:textId="77777777" w:rsidR="00B02819" w:rsidDel="00FD1459" w:rsidRDefault="00B02819">
      <w:pPr>
        <w:pStyle w:val="TOC2"/>
        <w:rPr>
          <w:del w:id="237" w:author="Claire Carbone" w:date="2015-01-17T19:52:00Z"/>
          <w:rFonts w:asciiTheme="minorHAnsi" w:eastAsiaTheme="minorEastAsia" w:hAnsiTheme="minorHAnsi" w:cstheme="minorBidi"/>
          <w:color w:val="auto"/>
          <w:sz w:val="22"/>
          <w:szCs w:val="22"/>
        </w:rPr>
      </w:pPr>
      <w:del w:id="238" w:author="Claire Carbone" w:date="2015-01-17T19:52:00Z">
        <w:r w:rsidRPr="00FD1459" w:rsidDel="00FD1459">
          <w:rPr>
            <w:rStyle w:val="Hyperlink"/>
            <w:lang w:val="fr-FR"/>
          </w:rPr>
          <w:delText>6.1</w:delText>
        </w:r>
        <w:r w:rsidDel="00FD1459">
          <w:rPr>
            <w:rFonts w:asciiTheme="minorHAnsi" w:eastAsiaTheme="minorEastAsia" w:hAnsiTheme="minorHAnsi" w:cstheme="minorBidi"/>
            <w:color w:val="auto"/>
            <w:sz w:val="22"/>
            <w:szCs w:val="22"/>
          </w:rPr>
          <w:tab/>
        </w:r>
        <w:r w:rsidRPr="00FD1459" w:rsidDel="00FD1459">
          <w:rPr>
            <w:rStyle w:val="Hyperlink"/>
            <w:lang w:val="fr-FR"/>
          </w:rPr>
          <w:delText>Exercise 4: Code tables and attribute types</w:delText>
        </w:r>
        <w:r w:rsidDel="00FD1459">
          <w:rPr>
            <w:webHidden/>
          </w:rPr>
          <w:tab/>
          <w:delText>32</w:delText>
        </w:r>
      </w:del>
    </w:p>
    <w:p w14:paraId="1FF7D107" w14:textId="77777777" w:rsidR="00B02819" w:rsidDel="00FD1459" w:rsidRDefault="00B02819">
      <w:pPr>
        <w:pStyle w:val="TOC3"/>
        <w:rPr>
          <w:del w:id="239" w:author="Claire Carbone" w:date="2015-01-17T19:52:00Z"/>
          <w:rFonts w:asciiTheme="minorHAnsi" w:eastAsiaTheme="minorEastAsia" w:hAnsiTheme="minorHAnsi" w:cstheme="minorBidi"/>
          <w:color w:val="auto"/>
          <w:sz w:val="22"/>
          <w:szCs w:val="22"/>
        </w:rPr>
      </w:pPr>
      <w:del w:id="240" w:author="Claire Carbone" w:date="2015-01-17T19:52:00Z">
        <w:r w:rsidRPr="00FD1459" w:rsidDel="00FD1459">
          <w:rPr>
            <w:rStyle w:val="Hyperlink"/>
          </w:rPr>
          <w:delText>6.1.1</w:delText>
        </w:r>
        <w:r w:rsidDel="00FD1459">
          <w:rPr>
            <w:rFonts w:asciiTheme="minorHAnsi" w:eastAsiaTheme="minorEastAsia" w:hAnsiTheme="minorHAnsi" w:cstheme="minorBidi"/>
            <w:color w:val="auto"/>
            <w:sz w:val="22"/>
            <w:szCs w:val="22"/>
          </w:rPr>
          <w:tab/>
        </w:r>
        <w:r w:rsidRPr="00FD1459" w:rsidDel="00FD1459">
          <w:rPr>
            <w:rStyle w:val="Hyperlink"/>
          </w:rPr>
          <w:delText>Create code table</w:delText>
        </w:r>
        <w:r w:rsidDel="00FD1459">
          <w:rPr>
            <w:webHidden/>
          </w:rPr>
          <w:tab/>
          <w:delText>32</w:delText>
        </w:r>
      </w:del>
    </w:p>
    <w:p w14:paraId="011AB2B8" w14:textId="77777777" w:rsidR="00B02819" w:rsidDel="00FD1459" w:rsidRDefault="00B02819">
      <w:pPr>
        <w:pStyle w:val="TOC3"/>
        <w:rPr>
          <w:del w:id="241" w:author="Claire Carbone" w:date="2015-01-17T19:52:00Z"/>
          <w:rFonts w:asciiTheme="minorHAnsi" w:eastAsiaTheme="minorEastAsia" w:hAnsiTheme="minorHAnsi" w:cstheme="minorBidi"/>
          <w:color w:val="auto"/>
          <w:sz w:val="22"/>
          <w:szCs w:val="22"/>
        </w:rPr>
      </w:pPr>
      <w:del w:id="242" w:author="Claire Carbone" w:date="2015-01-17T19:52:00Z">
        <w:r w:rsidRPr="00FD1459" w:rsidDel="00FD1459">
          <w:rPr>
            <w:rStyle w:val="Hyperlink"/>
          </w:rPr>
          <w:delText>6.1.2</w:delText>
        </w:r>
        <w:r w:rsidDel="00FD1459">
          <w:rPr>
            <w:rFonts w:asciiTheme="minorHAnsi" w:eastAsiaTheme="minorEastAsia" w:hAnsiTheme="minorHAnsi" w:cstheme="minorBidi"/>
            <w:color w:val="auto"/>
            <w:sz w:val="22"/>
            <w:szCs w:val="22"/>
          </w:rPr>
          <w:tab/>
        </w:r>
        <w:r w:rsidRPr="00FD1459" w:rsidDel="00FD1459">
          <w:rPr>
            <w:rStyle w:val="Hyperlink"/>
          </w:rPr>
          <w:delText>Export and view code tables</w:delText>
        </w:r>
        <w:r w:rsidDel="00FD1459">
          <w:rPr>
            <w:webHidden/>
          </w:rPr>
          <w:tab/>
          <w:delText>34</w:delText>
        </w:r>
      </w:del>
    </w:p>
    <w:p w14:paraId="7846E0A8" w14:textId="77777777" w:rsidR="00B02819" w:rsidDel="00FD1459" w:rsidRDefault="00B02819">
      <w:pPr>
        <w:pStyle w:val="TOC3"/>
        <w:rPr>
          <w:del w:id="243" w:author="Claire Carbone" w:date="2015-01-17T19:52:00Z"/>
          <w:rFonts w:asciiTheme="minorHAnsi" w:eastAsiaTheme="minorEastAsia" w:hAnsiTheme="minorHAnsi" w:cstheme="minorBidi"/>
          <w:color w:val="auto"/>
          <w:sz w:val="22"/>
          <w:szCs w:val="22"/>
        </w:rPr>
      </w:pPr>
      <w:del w:id="244" w:author="Claire Carbone" w:date="2015-01-17T19:52:00Z">
        <w:r w:rsidRPr="00FD1459" w:rsidDel="00FD1459">
          <w:rPr>
            <w:rStyle w:val="Hyperlink"/>
          </w:rPr>
          <w:delText>6.1.3</w:delText>
        </w:r>
        <w:r w:rsidDel="00FD1459">
          <w:rPr>
            <w:rFonts w:asciiTheme="minorHAnsi" w:eastAsiaTheme="minorEastAsia" w:hAnsiTheme="minorHAnsi" w:cstheme="minorBidi"/>
            <w:color w:val="auto"/>
            <w:sz w:val="22"/>
            <w:szCs w:val="22"/>
          </w:rPr>
          <w:tab/>
        </w:r>
        <w:r w:rsidRPr="00FD1459" w:rsidDel="00FD1459">
          <w:rPr>
            <w:rStyle w:val="Hyperlink"/>
          </w:rPr>
          <w:delText>Create bandwidth and string attribute types</w:delText>
        </w:r>
        <w:r w:rsidDel="00FD1459">
          <w:rPr>
            <w:webHidden/>
          </w:rPr>
          <w:tab/>
          <w:delText>37</w:delText>
        </w:r>
      </w:del>
    </w:p>
    <w:p w14:paraId="5225867E" w14:textId="77777777" w:rsidR="00B02819" w:rsidDel="00FD1459" w:rsidRDefault="00B02819">
      <w:pPr>
        <w:pStyle w:val="TOC1"/>
        <w:rPr>
          <w:del w:id="245" w:author="Claire Carbone" w:date="2015-01-17T19:52:00Z"/>
          <w:rFonts w:asciiTheme="minorHAnsi" w:eastAsiaTheme="minorEastAsia" w:hAnsiTheme="minorHAnsi" w:cstheme="minorBidi"/>
          <w:b w:val="0"/>
          <w:color w:val="auto"/>
          <w:sz w:val="22"/>
          <w:szCs w:val="22"/>
          <w:lang w:val="en-US"/>
        </w:rPr>
      </w:pPr>
      <w:del w:id="246" w:author="Claire Carbone" w:date="2015-01-17T19:52:00Z">
        <w:r w:rsidRPr="00FD1459" w:rsidDel="00FD1459">
          <w:rPr>
            <w:rStyle w:val="Hyperlink"/>
            <w:b w:val="0"/>
          </w:rPr>
          <w:delText>7</w:delText>
        </w:r>
        <w:r w:rsidDel="00FD1459">
          <w:rPr>
            <w:rFonts w:asciiTheme="minorHAnsi" w:eastAsiaTheme="minorEastAsia" w:hAnsiTheme="minorHAnsi" w:cstheme="minorBidi"/>
            <w:b w:val="0"/>
            <w:color w:val="auto"/>
            <w:sz w:val="22"/>
            <w:szCs w:val="22"/>
            <w:lang w:val="en-US"/>
          </w:rPr>
          <w:tab/>
        </w:r>
        <w:r w:rsidRPr="00FD1459" w:rsidDel="00FD1459">
          <w:rPr>
            <w:rStyle w:val="Hyperlink"/>
            <w:b w:val="0"/>
          </w:rPr>
          <w:delText>Module 5: Component Items and Associations</w:delText>
        </w:r>
        <w:r w:rsidDel="00FD1459">
          <w:rPr>
            <w:webHidden/>
          </w:rPr>
          <w:tab/>
          <w:delText>41</w:delText>
        </w:r>
      </w:del>
    </w:p>
    <w:p w14:paraId="04A55F93" w14:textId="77777777" w:rsidR="00B02819" w:rsidDel="00FD1459" w:rsidRDefault="00B02819">
      <w:pPr>
        <w:pStyle w:val="TOC2"/>
        <w:rPr>
          <w:del w:id="247" w:author="Claire Carbone" w:date="2015-01-17T19:52:00Z"/>
          <w:rFonts w:asciiTheme="minorHAnsi" w:eastAsiaTheme="minorEastAsia" w:hAnsiTheme="minorHAnsi" w:cstheme="minorBidi"/>
          <w:color w:val="auto"/>
          <w:sz w:val="22"/>
          <w:szCs w:val="22"/>
        </w:rPr>
      </w:pPr>
      <w:del w:id="248" w:author="Claire Carbone" w:date="2015-01-17T19:52:00Z">
        <w:r w:rsidRPr="00FD1459" w:rsidDel="00FD1459">
          <w:rPr>
            <w:rStyle w:val="Hyperlink"/>
          </w:rPr>
          <w:delText>7.1</w:delText>
        </w:r>
        <w:r w:rsidDel="00FD1459">
          <w:rPr>
            <w:rFonts w:asciiTheme="minorHAnsi" w:eastAsiaTheme="minorEastAsia" w:hAnsiTheme="minorHAnsi" w:cstheme="minorBidi"/>
            <w:color w:val="auto"/>
            <w:sz w:val="22"/>
            <w:szCs w:val="22"/>
          </w:rPr>
          <w:tab/>
        </w:r>
        <w:r w:rsidRPr="00FD1459" w:rsidDel="00FD1459">
          <w:rPr>
            <w:rStyle w:val="Hyperlink"/>
          </w:rPr>
          <w:delText>Exercise 5: Component items and bandwidths</w:delText>
        </w:r>
        <w:r w:rsidDel="00FD1459">
          <w:rPr>
            <w:webHidden/>
          </w:rPr>
          <w:tab/>
          <w:delText>41</w:delText>
        </w:r>
      </w:del>
    </w:p>
    <w:p w14:paraId="57504F09" w14:textId="77777777" w:rsidR="00B02819" w:rsidDel="00FD1459" w:rsidRDefault="00B02819">
      <w:pPr>
        <w:pStyle w:val="TOC3"/>
        <w:rPr>
          <w:del w:id="249" w:author="Claire Carbone" w:date="2015-01-17T19:52:00Z"/>
          <w:rFonts w:asciiTheme="minorHAnsi" w:eastAsiaTheme="minorEastAsia" w:hAnsiTheme="minorHAnsi" w:cstheme="minorBidi"/>
          <w:color w:val="auto"/>
          <w:sz w:val="22"/>
          <w:szCs w:val="22"/>
        </w:rPr>
      </w:pPr>
      <w:del w:id="250" w:author="Claire Carbone" w:date="2015-01-17T19:52:00Z">
        <w:r w:rsidRPr="00FD1459" w:rsidDel="00FD1459">
          <w:rPr>
            <w:rStyle w:val="Hyperlink"/>
          </w:rPr>
          <w:delText>7.1.1</w:delText>
        </w:r>
        <w:r w:rsidDel="00FD1459">
          <w:rPr>
            <w:rFonts w:asciiTheme="minorHAnsi" w:eastAsiaTheme="minorEastAsia" w:hAnsiTheme="minorHAnsi" w:cstheme="minorBidi"/>
            <w:color w:val="auto"/>
            <w:sz w:val="22"/>
            <w:szCs w:val="22"/>
          </w:rPr>
          <w:tab/>
        </w:r>
        <w:r w:rsidRPr="00FD1459" w:rsidDel="00FD1459">
          <w:rPr>
            <w:rStyle w:val="Hyperlink"/>
          </w:rPr>
          <w:delText>Create component item and add detail</w:delText>
        </w:r>
        <w:r w:rsidDel="00FD1459">
          <w:rPr>
            <w:webHidden/>
          </w:rPr>
          <w:tab/>
          <w:delText>41</w:delText>
        </w:r>
      </w:del>
    </w:p>
    <w:p w14:paraId="3EF4F4CB" w14:textId="77777777" w:rsidR="00B02819" w:rsidDel="00FD1459" w:rsidRDefault="00B02819">
      <w:pPr>
        <w:pStyle w:val="TOC3"/>
        <w:rPr>
          <w:del w:id="251" w:author="Claire Carbone" w:date="2015-01-17T19:52:00Z"/>
          <w:rFonts w:asciiTheme="minorHAnsi" w:eastAsiaTheme="minorEastAsia" w:hAnsiTheme="minorHAnsi" w:cstheme="minorBidi"/>
          <w:color w:val="auto"/>
          <w:sz w:val="22"/>
          <w:szCs w:val="22"/>
        </w:rPr>
      </w:pPr>
      <w:del w:id="252" w:author="Claire Carbone" w:date="2015-01-17T19:52:00Z">
        <w:r w:rsidRPr="00FD1459" w:rsidDel="00FD1459">
          <w:rPr>
            <w:rStyle w:val="Hyperlink"/>
          </w:rPr>
          <w:delText>7.1.2</w:delText>
        </w:r>
        <w:r w:rsidDel="00FD1459">
          <w:rPr>
            <w:rFonts w:asciiTheme="minorHAnsi" w:eastAsiaTheme="minorEastAsia" w:hAnsiTheme="minorHAnsi" w:cstheme="minorBidi"/>
            <w:color w:val="auto"/>
            <w:sz w:val="22"/>
            <w:szCs w:val="22"/>
          </w:rPr>
          <w:tab/>
        </w:r>
        <w:r w:rsidRPr="00FD1459" w:rsidDel="00FD1459">
          <w:rPr>
            <w:rStyle w:val="Hyperlink"/>
          </w:rPr>
          <w:delText>Create bandwidth attributes, and associate with component item</w:delText>
        </w:r>
        <w:r w:rsidDel="00FD1459">
          <w:rPr>
            <w:webHidden/>
          </w:rPr>
          <w:tab/>
          <w:delText>45</w:delText>
        </w:r>
      </w:del>
    </w:p>
    <w:p w14:paraId="565FF87F" w14:textId="77777777" w:rsidR="00B02819" w:rsidDel="00FD1459" w:rsidRDefault="00B02819">
      <w:pPr>
        <w:pStyle w:val="TOC3"/>
        <w:rPr>
          <w:del w:id="253" w:author="Claire Carbone" w:date="2015-01-17T19:52:00Z"/>
          <w:rFonts w:asciiTheme="minorHAnsi" w:eastAsiaTheme="minorEastAsia" w:hAnsiTheme="minorHAnsi" w:cstheme="minorBidi"/>
          <w:color w:val="auto"/>
          <w:sz w:val="22"/>
          <w:szCs w:val="22"/>
        </w:rPr>
      </w:pPr>
      <w:del w:id="254" w:author="Claire Carbone" w:date="2015-01-17T19:52:00Z">
        <w:r w:rsidRPr="00FD1459" w:rsidDel="00FD1459">
          <w:rPr>
            <w:rStyle w:val="Hyperlink"/>
          </w:rPr>
          <w:delText>7.1.3</w:delText>
        </w:r>
        <w:r w:rsidDel="00FD1459">
          <w:rPr>
            <w:rFonts w:asciiTheme="minorHAnsi" w:eastAsiaTheme="minorEastAsia" w:hAnsiTheme="minorHAnsi" w:cstheme="minorBidi"/>
            <w:color w:val="auto"/>
            <w:sz w:val="22"/>
            <w:szCs w:val="22"/>
          </w:rPr>
          <w:tab/>
        </w:r>
        <w:r w:rsidRPr="00FD1459" w:rsidDel="00FD1459">
          <w:rPr>
            <w:rStyle w:val="Hyperlink"/>
            <w:highlight w:val="yellow"/>
          </w:rPr>
          <w:delText>Create more components items, and add attribute restrictions</w:delText>
        </w:r>
        <w:r w:rsidDel="00FD1459">
          <w:rPr>
            <w:webHidden/>
          </w:rPr>
          <w:tab/>
          <w:delText>49</w:delText>
        </w:r>
      </w:del>
    </w:p>
    <w:p w14:paraId="3ACCF76E" w14:textId="77777777" w:rsidR="00B02819" w:rsidDel="00FD1459" w:rsidRDefault="00B02819">
      <w:pPr>
        <w:pStyle w:val="TOC2"/>
        <w:rPr>
          <w:del w:id="255" w:author="Claire Carbone" w:date="2015-01-17T19:52:00Z"/>
          <w:rFonts w:asciiTheme="minorHAnsi" w:eastAsiaTheme="minorEastAsia" w:hAnsiTheme="minorHAnsi" w:cstheme="minorBidi"/>
          <w:color w:val="auto"/>
          <w:sz w:val="22"/>
          <w:szCs w:val="22"/>
        </w:rPr>
      </w:pPr>
      <w:del w:id="256" w:author="Claire Carbone" w:date="2015-01-17T19:52:00Z">
        <w:r w:rsidRPr="00FD1459" w:rsidDel="00FD1459">
          <w:rPr>
            <w:rStyle w:val="Hyperlink"/>
          </w:rPr>
          <w:delText>7.2</w:delText>
        </w:r>
        <w:r w:rsidDel="00FD1459">
          <w:rPr>
            <w:rFonts w:asciiTheme="minorHAnsi" w:eastAsiaTheme="minorEastAsia" w:hAnsiTheme="minorHAnsi" w:cstheme="minorBidi"/>
            <w:color w:val="auto"/>
            <w:sz w:val="22"/>
            <w:szCs w:val="22"/>
          </w:rPr>
          <w:tab/>
        </w:r>
        <w:r w:rsidRPr="00FD1459" w:rsidDel="00FD1459">
          <w:rPr>
            <w:rStyle w:val="Hyperlink"/>
          </w:rPr>
          <w:delText>Exercise 6: Item relations and groups</w:delText>
        </w:r>
        <w:r w:rsidDel="00FD1459">
          <w:rPr>
            <w:webHidden/>
          </w:rPr>
          <w:tab/>
          <w:delText>56</w:delText>
        </w:r>
      </w:del>
    </w:p>
    <w:p w14:paraId="643D01E3" w14:textId="77777777" w:rsidR="00B02819" w:rsidDel="00FD1459" w:rsidRDefault="00B02819">
      <w:pPr>
        <w:pStyle w:val="TOC3"/>
        <w:rPr>
          <w:del w:id="257" w:author="Claire Carbone" w:date="2015-01-17T19:52:00Z"/>
          <w:rFonts w:asciiTheme="minorHAnsi" w:eastAsiaTheme="minorEastAsia" w:hAnsiTheme="minorHAnsi" w:cstheme="minorBidi"/>
          <w:color w:val="auto"/>
          <w:sz w:val="22"/>
          <w:szCs w:val="22"/>
        </w:rPr>
      </w:pPr>
      <w:del w:id="258" w:author="Claire Carbone" w:date="2015-01-17T19:52:00Z">
        <w:r w:rsidRPr="00FD1459" w:rsidDel="00FD1459">
          <w:rPr>
            <w:rStyle w:val="Hyperlink"/>
          </w:rPr>
          <w:delText>7.2.1</w:delText>
        </w:r>
        <w:r w:rsidDel="00FD1459">
          <w:rPr>
            <w:rFonts w:asciiTheme="minorHAnsi" w:eastAsiaTheme="minorEastAsia" w:hAnsiTheme="minorHAnsi" w:cstheme="minorBidi"/>
            <w:color w:val="auto"/>
            <w:sz w:val="22"/>
            <w:szCs w:val="22"/>
          </w:rPr>
          <w:tab/>
        </w:r>
        <w:r w:rsidRPr="00FD1459" w:rsidDel="00FD1459">
          <w:rPr>
            <w:rStyle w:val="Hyperlink"/>
          </w:rPr>
          <w:delText>Create association type and relate items</w:delText>
        </w:r>
        <w:r w:rsidDel="00FD1459">
          <w:rPr>
            <w:webHidden/>
          </w:rPr>
          <w:tab/>
          <w:delText>56</w:delText>
        </w:r>
      </w:del>
    </w:p>
    <w:p w14:paraId="137E53E2" w14:textId="77777777" w:rsidR="00B02819" w:rsidDel="00FD1459" w:rsidRDefault="00B02819">
      <w:pPr>
        <w:pStyle w:val="TOC3"/>
        <w:rPr>
          <w:del w:id="259" w:author="Claire Carbone" w:date="2015-01-17T19:52:00Z"/>
          <w:rFonts w:asciiTheme="minorHAnsi" w:eastAsiaTheme="minorEastAsia" w:hAnsiTheme="minorHAnsi" w:cstheme="minorBidi"/>
          <w:color w:val="auto"/>
          <w:sz w:val="22"/>
          <w:szCs w:val="22"/>
        </w:rPr>
      </w:pPr>
      <w:del w:id="260" w:author="Claire Carbone" w:date="2015-01-17T19:52:00Z">
        <w:r w:rsidRPr="00FD1459" w:rsidDel="00FD1459">
          <w:rPr>
            <w:rStyle w:val="Hyperlink"/>
          </w:rPr>
          <w:delText>7.2.2</w:delText>
        </w:r>
        <w:r w:rsidDel="00FD1459">
          <w:rPr>
            <w:rFonts w:asciiTheme="minorHAnsi" w:eastAsiaTheme="minorEastAsia" w:hAnsiTheme="minorHAnsi" w:cstheme="minorBidi"/>
            <w:color w:val="auto"/>
            <w:sz w:val="22"/>
            <w:szCs w:val="22"/>
          </w:rPr>
          <w:tab/>
        </w:r>
        <w:r w:rsidRPr="00FD1459" w:rsidDel="00FD1459">
          <w:rPr>
            <w:rStyle w:val="Hyperlink"/>
          </w:rPr>
          <w:delText>Create item group and add members</w:delText>
        </w:r>
        <w:r w:rsidDel="00FD1459">
          <w:rPr>
            <w:webHidden/>
          </w:rPr>
          <w:tab/>
          <w:delText>64</w:delText>
        </w:r>
      </w:del>
    </w:p>
    <w:p w14:paraId="7064C696" w14:textId="77777777" w:rsidR="00B02819" w:rsidDel="00FD1459" w:rsidRDefault="00B02819">
      <w:pPr>
        <w:pStyle w:val="TOC1"/>
        <w:rPr>
          <w:del w:id="261" w:author="Claire Carbone" w:date="2015-01-17T19:52:00Z"/>
          <w:rFonts w:asciiTheme="minorHAnsi" w:eastAsiaTheme="minorEastAsia" w:hAnsiTheme="minorHAnsi" w:cstheme="minorBidi"/>
          <w:b w:val="0"/>
          <w:color w:val="auto"/>
          <w:sz w:val="22"/>
          <w:szCs w:val="22"/>
          <w:lang w:val="en-US"/>
        </w:rPr>
      </w:pPr>
      <w:del w:id="262" w:author="Claire Carbone" w:date="2015-01-17T19:52:00Z">
        <w:r w:rsidRPr="00FD1459" w:rsidDel="00FD1459">
          <w:rPr>
            <w:rStyle w:val="Hyperlink"/>
            <w:b w:val="0"/>
          </w:rPr>
          <w:delText>8</w:delText>
        </w:r>
        <w:r w:rsidDel="00FD1459">
          <w:rPr>
            <w:rFonts w:asciiTheme="minorHAnsi" w:eastAsiaTheme="minorEastAsia" w:hAnsiTheme="minorHAnsi" w:cstheme="minorBidi"/>
            <w:b w:val="0"/>
            <w:color w:val="auto"/>
            <w:sz w:val="22"/>
            <w:szCs w:val="22"/>
            <w:lang w:val="en-US"/>
          </w:rPr>
          <w:tab/>
        </w:r>
        <w:r w:rsidRPr="00FD1459" w:rsidDel="00FD1459">
          <w:rPr>
            <w:rStyle w:val="Hyperlink"/>
            <w:b w:val="0"/>
          </w:rPr>
          <w:delText>Module 6: Catalog Hierarchy</w:delText>
        </w:r>
        <w:r w:rsidDel="00FD1459">
          <w:rPr>
            <w:webHidden/>
          </w:rPr>
          <w:tab/>
          <w:delText>68</w:delText>
        </w:r>
      </w:del>
    </w:p>
    <w:p w14:paraId="65235F40" w14:textId="77777777" w:rsidR="00B02819" w:rsidDel="00FD1459" w:rsidRDefault="00B02819">
      <w:pPr>
        <w:pStyle w:val="TOC2"/>
        <w:rPr>
          <w:del w:id="263" w:author="Claire Carbone" w:date="2015-01-17T19:52:00Z"/>
          <w:rFonts w:asciiTheme="minorHAnsi" w:eastAsiaTheme="minorEastAsia" w:hAnsiTheme="minorHAnsi" w:cstheme="minorBidi"/>
          <w:color w:val="auto"/>
          <w:sz w:val="22"/>
          <w:szCs w:val="22"/>
        </w:rPr>
      </w:pPr>
      <w:del w:id="264" w:author="Claire Carbone" w:date="2015-01-17T19:52:00Z">
        <w:r w:rsidRPr="00FD1459" w:rsidDel="00FD1459">
          <w:rPr>
            <w:rStyle w:val="Hyperlink"/>
          </w:rPr>
          <w:delText>8.1</w:delText>
        </w:r>
        <w:r w:rsidDel="00FD1459">
          <w:rPr>
            <w:rFonts w:asciiTheme="minorHAnsi" w:eastAsiaTheme="minorEastAsia" w:hAnsiTheme="minorHAnsi" w:cstheme="minorBidi"/>
            <w:color w:val="auto"/>
            <w:sz w:val="22"/>
            <w:szCs w:val="22"/>
          </w:rPr>
          <w:tab/>
        </w:r>
        <w:r w:rsidRPr="00FD1459" w:rsidDel="00FD1459">
          <w:rPr>
            <w:rStyle w:val="Hyperlink"/>
          </w:rPr>
          <w:delText>Exercise 7: Catalog hierarchy and testing</w:delText>
        </w:r>
        <w:r w:rsidDel="00FD1459">
          <w:rPr>
            <w:webHidden/>
          </w:rPr>
          <w:tab/>
          <w:delText>68</w:delText>
        </w:r>
      </w:del>
    </w:p>
    <w:p w14:paraId="190A16B5" w14:textId="77777777" w:rsidR="00B02819" w:rsidDel="00FD1459" w:rsidRDefault="00B02819">
      <w:pPr>
        <w:pStyle w:val="TOC3"/>
        <w:rPr>
          <w:del w:id="265" w:author="Claire Carbone" w:date="2015-01-17T19:52:00Z"/>
          <w:rFonts w:asciiTheme="minorHAnsi" w:eastAsiaTheme="minorEastAsia" w:hAnsiTheme="minorHAnsi" w:cstheme="minorBidi"/>
          <w:color w:val="auto"/>
          <w:sz w:val="22"/>
          <w:szCs w:val="22"/>
        </w:rPr>
      </w:pPr>
      <w:del w:id="266" w:author="Claire Carbone" w:date="2015-01-17T19:52:00Z">
        <w:r w:rsidRPr="00FD1459" w:rsidDel="00FD1459">
          <w:rPr>
            <w:rStyle w:val="Hyperlink"/>
          </w:rPr>
          <w:delText>8.1.1</w:delText>
        </w:r>
        <w:r w:rsidDel="00FD1459">
          <w:rPr>
            <w:rFonts w:asciiTheme="minorHAnsi" w:eastAsiaTheme="minorEastAsia" w:hAnsiTheme="minorHAnsi" w:cstheme="minorBidi"/>
            <w:color w:val="auto"/>
            <w:sz w:val="22"/>
            <w:szCs w:val="22"/>
          </w:rPr>
          <w:tab/>
        </w:r>
        <w:r w:rsidRPr="00FD1459" w:rsidDel="00FD1459">
          <w:rPr>
            <w:rStyle w:val="Hyperlink"/>
          </w:rPr>
          <w:delText>Create catalog hierarchy</w:delText>
        </w:r>
        <w:r w:rsidDel="00FD1459">
          <w:rPr>
            <w:webHidden/>
          </w:rPr>
          <w:tab/>
          <w:delText>68</w:delText>
        </w:r>
      </w:del>
    </w:p>
    <w:p w14:paraId="3315EC48" w14:textId="77777777" w:rsidR="00B02819" w:rsidDel="00FD1459" w:rsidRDefault="00B02819">
      <w:pPr>
        <w:pStyle w:val="TOC3"/>
        <w:rPr>
          <w:del w:id="267" w:author="Claire Carbone" w:date="2015-01-17T19:52:00Z"/>
          <w:rFonts w:asciiTheme="minorHAnsi" w:eastAsiaTheme="minorEastAsia" w:hAnsiTheme="minorHAnsi" w:cstheme="minorBidi"/>
          <w:color w:val="auto"/>
          <w:sz w:val="22"/>
          <w:szCs w:val="22"/>
        </w:rPr>
      </w:pPr>
      <w:del w:id="268" w:author="Claire Carbone" w:date="2015-01-17T19:52:00Z">
        <w:r w:rsidRPr="00FD1459" w:rsidDel="00FD1459">
          <w:rPr>
            <w:rStyle w:val="Hyperlink"/>
          </w:rPr>
          <w:delText>8.1.2</w:delText>
        </w:r>
        <w:r w:rsidDel="00FD1459">
          <w:rPr>
            <w:rFonts w:asciiTheme="minorHAnsi" w:eastAsiaTheme="minorEastAsia" w:hAnsiTheme="minorHAnsi" w:cstheme="minorBidi"/>
            <w:color w:val="auto"/>
            <w:sz w:val="22"/>
            <w:szCs w:val="22"/>
          </w:rPr>
          <w:tab/>
        </w:r>
        <w:r w:rsidRPr="00FD1459" w:rsidDel="00FD1459">
          <w:rPr>
            <w:rStyle w:val="Hyperlink"/>
          </w:rPr>
          <w:delText>Add item to hierarchy node</w:delText>
        </w:r>
        <w:r w:rsidDel="00FD1459">
          <w:rPr>
            <w:webHidden/>
          </w:rPr>
          <w:tab/>
          <w:delText>72</w:delText>
        </w:r>
      </w:del>
    </w:p>
    <w:p w14:paraId="6B16476B" w14:textId="77777777" w:rsidR="00B02819" w:rsidDel="00FD1459" w:rsidRDefault="00B02819">
      <w:pPr>
        <w:pStyle w:val="TOC3"/>
        <w:rPr>
          <w:del w:id="269" w:author="Claire Carbone" w:date="2015-01-17T19:52:00Z"/>
          <w:rFonts w:asciiTheme="minorHAnsi" w:eastAsiaTheme="minorEastAsia" w:hAnsiTheme="minorHAnsi" w:cstheme="minorBidi"/>
          <w:color w:val="auto"/>
          <w:sz w:val="22"/>
          <w:szCs w:val="22"/>
        </w:rPr>
      </w:pPr>
      <w:del w:id="270" w:author="Claire Carbone" w:date="2015-01-17T19:52:00Z">
        <w:r w:rsidRPr="00FD1459" w:rsidDel="00FD1459">
          <w:rPr>
            <w:rStyle w:val="Hyperlink"/>
            <w:highlight w:val="red"/>
          </w:rPr>
          <w:delText>8.1.3</w:delText>
        </w:r>
        <w:r w:rsidDel="00FD1459">
          <w:rPr>
            <w:rFonts w:asciiTheme="minorHAnsi" w:eastAsiaTheme="minorEastAsia" w:hAnsiTheme="minorHAnsi" w:cstheme="minorBidi"/>
            <w:color w:val="auto"/>
            <w:sz w:val="22"/>
            <w:szCs w:val="22"/>
          </w:rPr>
          <w:tab/>
        </w:r>
        <w:r w:rsidRPr="00FD1459" w:rsidDel="00FD1459">
          <w:rPr>
            <w:rStyle w:val="Hyperlink"/>
            <w:highlight w:val="red"/>
          </w:rPr>
          <w:delText>Test catalog hierarchy</w:delText>
        </w:r>
        <w:r w:rsidDel="00FD1459">
          <w:rPr>
            <w:webHidden/>
          </w:rPr>
          <w:tab/>
          <w:delText>76</w:delText>
        </w:r>
      </w:del>
    </w:p>
    <w:p w14:paraId="50BEB5BA" w14:textId="77777777" w:rsidR="00B02819" w:rsidDel="00FD1459" w:rsidRDefault="00B02819">
      <w:pPr>
        <w:pStyle w:val="TOC1"/>
        <w:rPr>
          <w:del w:id="271" w:author="Claire Carbone" w:date="2015-01-17T19:52:00Z"/>
          <w:rFonts w:asciiTheme="minorHAnsi" w:eastAsiaTheme="minorEastAsia" w:hAnsiTheme="minorHAnsi" w:cstheme="minorBidi"/>
          <w:b w:val="0"/>
          <w:color w:val="auto"/>
          <w:sz w:val="22"/>
          <w:szCs w:val="22"/>
          <w:lang w:val="en-US"/>
        </w:rPr>
      </w:pPr>
      <w:del w:id="272" w:author="Claire Carbone" w:date="2015-01-17T19:52:00Z">
        <w:r w:rsidRPr="00FD1459" w:rsidDel="00FD1459">
          <w:rPr>
            <w:rStyle w:val="Hyperlink"/>
            <w:b w:val="0"/>
          </w:rPr>
          <w:delText>9</w:delText>
        </w:r>
        <w:r w:rsidDel="00FD1459">
          <w:rPr>
            <w:rFonts w:asciiTheme="minorHAnsi" w:eastAsiaTheme="minorEastAsia" w:hAnsiTheme="minorHAnsi" w:cstheme="minorBidi"/>
            <w:b w:val="0"/>
            <w:color w:val="auto"/>
            <w:sz w:val="22"/>
            <w:szCs w:val="22"/>
            <w:lang w:val="en-US"/>
          </w:rPr>
          <w:tab/>
        </w:r>
        <w:r w:rsidRPr="00FD1459" w:rsidDel="00FD1459">
          <w:rPr>
            <w:rStyle w:val="Hyperlink"/>
            <w:b w:val="0"/>
          </w:rPr>
          <w:delText>Module 7: Pricing</w:delText>
        </w:r>
        <w:r w:rsidDel="00FD1459">
          <w:rPr>
            <w:webHidden/>
          </w:rPr>
          <w:tab/>
          <w:delText>81</w:delText>
        </w:r>
      </w:del>
    </w:p>
    <w:p w14:paraId="3F4E82F4" w14:textId="77777777" w:rsidR="00B02819" w:rsidDel="00FD1459" w:rsidRDefault="00B02819">
      <w:pPr>
        <w:pStyle w:val="TOC2"/>
        <w:rPr>
          <w:del w:id="273" w:author="Claire Carbone" w:date="2015-01-17T19:52:00Z"/>
          <w:rFonts w:asciiTheme="minorHAnsi" w:eastAsiaTheme="minorEastAsia" w:hAnsiTheme="minorHAnsi" w:cstheme="minorBidi"/>
          <w:color w:val="auto"/>
          <w:sz w:val="22"/>
          <w:szCs w:val="22"/>
        </w:rPr>
      </w:pPr>
      <w:del w:id="274" w:author="Claire Carbone" w:date="2015-01-17T19:52:00Z">
        <w:r w:rsidRPr="00FD1459" w:rsidDel="00FD1459">
          <w:rPr>
            <w:rStyle w:val="Hyperlink"/>
          </w:rPr>
          <w:delText>9.1</w:delText>
        </w:r>
        <w:r w:rsidDel="00FD1459">
          <w:rPr>
            <w:rFonts w:asciiTheme="minorHAnsi" w:eastAsiaTheme="minorEastAsia" w:hAnsiTheme="minorHAnsi" w:cstheme="minorBidi"/>
            <w:color w:val="auto"/>
            <w:sz w:val="22"/>
            <w:szCs w:val="22"/>
          </w:rPr>
          <w:tab/>
        </w:r>
        <w:r w:rsidRPr="00FD1459" w:rsidDel="00FD1459">
          <w:rPr>
            <w:rStyle w:val="Hyperlink"/>
          </w:rPr>
          <w:delText>Exercise 8: Charge types</w:delText>
        </w:r>
        <w:r w:rsidDel="00FD1459">
          <w:rPr>
            <w:webHidden/>
          </w:rPr>
          <w:tab/>
          <w:delText>81</w:delText>
        </w:r>
      </w:del>
    </w:p>
    <w:p w14:paraId="42029113" w14:textId="77777777" w:rsidR="00B02819" w:rsidDel="00FD1459" w:rsidRDefault="00B02819">
      <w:pPr>
        <w:pStyle w:val="TOC3"/>
        <w:rPr>
          <w:del w:id="275" w:author="Claire Carbone" w:date="2015-01-17T19:52:00Z"/>
          <w:rFonts w:asciiTheme="minorHAnsi" w:eastAsiaTheme="minorEastAsia" w:hAnsiTheme="minorHAnsi" w:cstheme="minorBidi"/>
          <w:color w:val="auto"/>
          <w:sz w:val="22"/>
          <w:szCs w:val="22"/>
        </w:rPr>
      </w:pPr>
      <w:del w:id="276" w:author="Claire Carbone" w:date="2015-01-17T19:52:00Z">
        <w:r w:rsidRPr="00FD1459" w:rsidDel="00FD1459">
          <w:rPr>
            <w:rStyle w:val="Hyperlink"/>
          </w:rPr>
          <w:delText>9.1.1</w:delText>
        </w:r>
        <w:r w:rsidDel="00FD1459">
          <w:rPr>
            <w:rFonts w:asciiTheme="minorHAnsi" w:eastAsiaTheme="minorEastAsia" w:hAnsiTheme="minorHAnsi" w:cstheme="minorBidi"/>
            <w:color w:val="auto"/>
            <w:sz w:val="22"/>
            <w:szCs w:val="22"/>
          </w:rPr>
          <w:tab/>
        </w:r>
        <w:r w:rsidRPr="00FD1459" w:rsidDel="00FD1459">
          <w:rPr>
            <w:rStyle w:val="Hyperlink"/>
          </w:rPr>
          <w:delText>Create charge types</w:delText>
        </w:r>
        <w:r w:rsidDel="00FD1459">
          <w:rPr>
            <w:webHidden/>
          </w:rPr>
          <w:tab/>
          <w:delText>81</w:delText>
        </w:r>
      </w:del>
    </w:p>
    <w:p w14:paraId="778455D9" w14:textId="77777777" w:rsidR="00B02819" w:rsidDel="00FD1459" w:rsidRDefault="00B02819">
      <w:pPr>
        <w:pStyle w:val="TOC3"/>
        <w:rPr>
          <w:del w:id="277" w:author="Claire Carbone" w:date="2015-01-17T19:52:00Z"/>
          <w:rFonts w:asciiTheme="minorHAnsi" w:eastAsiaTheme="minorEastAsia" w:hAnsiTheme="minorHAnsi" w:cstheme="minorBidi"/>
          <w:color w:val="auto"/>
          <w:sz w:val="22"/>
          <w:szCs w:val="22"/>
        </w:rPr>
      </w:pPr>
      <w:del w:id="278" w:author="Claire Carbone" w:date="2015-01-17T19:52:00Z">
        <w:r w:rsidRPr="00FD1459" w:rsidDel="00FD1459">
          <w:rPr>
            <w:rStyle w:val="Hyperlink"/>
          </w:rPr>
          <w:delText>9.1.2</w:delText>
        </w:r>
        <w:r w:rsidDel="00FD1459">
          <w:rPr>
            <w:rFonts w:asciiTheme="minorHAnsi" w:eastAsiaTheme="minorEastAsia" w:hAnsiTheme="minorHAnsi" w:cstheme="minorBidi"/>
            <w:color w:val="auto"/>
            <w:sz w:val="22"/>
            <w:szCs w:val="22"/>
          </w:rPr>
          <w:tab/>
        </w:r>
        <w:r w:rsidRPr="00FD1459" w:rsidDel="00FD1459">
          <w:rPr>
            <w:rStyle w:val="Hyperlink"/>
          </w:rPr>
          <w:delText>Associate charge types with items</w:delText>
        </w:r>
        <w:r w:rsidDel="00FD1459">
          <w:rPr>
            <w:webHidden/>
          </w:rPr>
          <w:tab/>
          <w:delText>86</w:delText>
        </w:r>
      </w:del>
    </w:p>
    <w:p w14:paraId="2ADE5EC5" w14:textId="77777777" w:rsidR="00B02819" w:rsidDel="00FD1459" w:rsidRDefault="00B02819">
      <w:pPr>
        <w:pStyle w:val="TOC3"/>
        <w:rPr>
          <w:del w:id="279" w:author="Claire Carbone" w:date="2015-01-17T19:52:00Z"/>
          <w:rFonts w:asciiTheme="minorHAnsi" w:eastAsiaTheme="minorEastAsia" w:hAnsiTheme="minorHAnsi" w:cstheme="minorBidi"/>
          <w:color w:val="auto"/>
          <w:sz w:val="22"/>
          <w:szCs w:val="22"/>
        </w:rPr>
      </w:pPr>
      <w:del w:id="280" w:author="Claire Carbone" w:date="2015-01-17T19:52:00Z">
        <w:r w:rsidRPr="00FD1459" w:rsidDel="00FD1459">
          <w:rPr>
            <w:rStyle w:val="Hyperlink"/>
            <w:highlight w:val="red"/>
          </w:rPr>
          <w:delText>9.1.3</w:delText>
        </w:r>
        <w:r w:rsidDel="00FD1459">
          <w:rPr>
            <w:rFonts w:asciiTheme="minorHAnsi" w:eastAsiaTheme="minorEastAsia" w:hAnsiTheme="minorHAnsi" w:cstheme="minorBidi"/>
            <w:color w:val="auto"/>
            <w:sz w:val="22"/>
            <w:szCs w:val="22"/>
          </w:rPr>
          <w:tab/>
        </w:r>
        <w:r w:rsidRPr="00FD1459" w:rsidDel="00FD1459">
          <w:rPr>
            <w:rStyle w:val="Hyperlink"/>
            <w:highlight w:val="red"/>
          </w:rPr>
          <w:delText>Test basket pricing</w:delText>
        </w:r>
        <w:r w:rsidDel="00FD1459">
          <w:rPr>
            <w:webHidden/>
          </w:rPr>
          <w:tab/>
          <w:delText>89</w:delText>
        </w:r>
      </w:del>
    </w:p>
    <w:p w14:paraId="2FE6657D" w14:textId="77777777" w:rsidR="00B02819" w:rsidDel="00FD1459" w:rsidRDefault="00B02819">
      <w:pPr>
        <w:pStyle w:val="TOC1"/>
        <w:rPr>
          <w:del w:id="281" w:author="Claire Carbone" w:date="2015-01-17T19:52:00Z"/>
          <w:rFonts w:asciiTheme="minorHAnsi" w:eastAsiaTheme="minorEastAsia" w:hAnsiTheme="minorHAnsi" w:cstheme="minorBidi"/>
          <w:b w:val="0"/>
          <w:color w:val="auto"/>
          <w:sz w:val="22"/>
          <w:szCs w:val="22"/>
          <w:lang w:val="en-US"/>
        </w:rPr>
      </w:pPr>
      <w:del w:id="282" w:author="Claire Carbone" w:date="2015-01-17T19:52:00Z">
        <w:r w:rsidRPr="00FD1459" w:rsidDel="00FD1459">
          <w:rPr>
            <w:rStyle w:val="Hyperlink"/>
            <w:b w:val="0"/>
          </w:rPr>
          <w:delText>10</w:delText>
        </w:r>
        <w:r w:rsidDel="00FD1459">
          <w:rPr>
            <w:rFonts w:asciiTheme="minorHAnsi" w:eastAsiaTheme="minorEastAsia" w:hAnsiTheme="minorHAnsi" w:cstheme="minorBidi"/>
            <w:b w:val="0"/>
            <w:color w:val="auto"/>
            <w:sz w:val="22"/>
            <w:szCs w:val="22"/>
            <w:lang w:val="en-US"/>
          </w:rPr>
          <w:tab/>
        </w:r>
        <w:r w:rsidRPr="00FD1459" w:rsidDel="00FD1459">
          <w:rPr>
            <w:rStyle w:val="Hyperlink"/>
            <w:b w:val="0"/>
          </w:rPr>
          <w:delText>Module 8: Context Attributes and Rules</w:delText>
        </w:r>
        <w:r w:rsidDel="00FD1459">
          <w:rPr>
            <w:webHidden/>
          </w:rPr>
          <w:tab/>
          <w:delText>92</w:delText>
        </w:r>
      </w:del>
    </w:p>
    <w:p w14:paraId="34D02F8C" w14:textId="77777777" w:rsidR="00B02819" w:rsidDel="00FD1459" w:rsidRDefault="00B02819">
      <w:pPr>
        <w:pStyle w:val="TOC2"/>
        <w:rPr>
          <w:del w:id="283" w:author="Claire Carbone" w:date="2015-01-17T19:52:00Z"/>
          <w:rFonts w:asciiTheme="minorHAnsi" w:eastAsiaTheme="minorEastAsia" w:hAnsiTheme="minorHAnsi" w:cstheme="minorBidi"/>
          <w:color w:val="auto"/>
          <w:sz w:val="22"/>
          <w:szCs w:val="22"/>
        </w:rPr>
      </w:pPr>
      <w:del w:id="284" w:author="Claire Carbone" w:date="2015-01-17T19:52:00Z">
        <w:r w:rsidRPr="00FD1459" w:rsidDel="00FD1459">
          <w:rPr>
            <w:rStyle w:val="Hyperlink"/>
          </w:rPr>
          <w:delText>10.1</w:delText>
        </w:r>
        <w:r w:rsidDel="00FD1459">
          <w:rPr>
            <w:rFonts w:asciiTheme="minorHAnsi" w:eastAsiaTheme="minorEastAsia" w:hAnsiTheme="minorHAnsi" w:cstheme="minorBidi"/>
            <w:color w:val="auto"/>
            <w:sz w:val="22"/>
            <w:szCs w:val="22"/>
          </w:rPr>
          <w:tab/>
        </w:r>
        <w:r w:rsidRPr="00FD1459" w:rsidDel="00FD1459">
          <w:rPr>
            <w:rStyle w:val="Hyperlink"/>
          </w:rPr>
          <w:delText>Exercise 9: Context, context attributes and rules</w:delText>
        </w:r>
        <w:r w:rsidDel="00FD1459">
          <w:rPr>
            <w:webHidden/>
          </w:rPr>
          <w:tab/>
          <w:delText>92</w:delText>
        </w:r>
      </w:del>
    </w:p>
    <w:p w14:paraId="31BCDE1C" w14:textId="77777777" w:rsidR="00B02819" w:rsidDel="00FD1459" w:rsidRDefault="00B02819">
      <w:pPr>
        <w:pStyle w:val="TOC3"/>
        <w:rPr>
          <w:del w:id="285" w:author="Claire Carbone" w:date="2015-01-17T19:52:00Z"/>
          <w:rFonts w:asciiTheme="minorHAnsi" w:eastAsiaTheme="minorEastAsia" w:hAnsiTheme="minorHAnsi" w:cstheme="minorBidi"/>
          <w:color w:val="auto"/>
          <w:sz w:val="22"/>
          <w:szCs w:val="22"/>
        </w:rPr>
      </w:pPr>
      <w:del w:id="286" w:author="Claire Carbone" w:date="2015-01-17T19:52:00Z">
        <w:r w:rsidRPr="00FD1459" w:rsidDel="00FD1459">
          <w:rPr>
            <w:rStyle w:val="Hyperlink"/>
          </w:rPr>
          <w:delText>10.1.1</w:delText>
        </w:r>
        <w:r w:rsidDel="00FD1459">
          <w:rPr>
            <w:rFonts w:asciiTheme="minorHAnsi" w:eastAsiaTheme="minorEastAsia" w:hAnsiTheme="minorHAnsi" w:cstheme="minorBidi"/>
            <w:color w:val="auto"/>
            <w:sz w:val="22"/>
            <w:szCs w:val="22"/>
          </w:rPr>
          <w:tab/>
        </w:r>
        <w:r w:rsidRPr="00FD1459" w:rsidDel="00FD1459">
          <w:rPr>
            <w:rStyle w:val="Hyperlink"/>
          </w:rPr>
          <w:delText>Create new context and context attributes</w:delText>
        </w:r>
        <w:r w:rsidDel="00FD1459">
          <w:rPr>
            <w:webHidden/>
          </w:rPr>
          <w:tab/>
          <w:delText>92</w:delText>
        </w:r>
      </w:del>
    </w:p>
    <w:p w14:paraId="35A1A041" w14:textId="77777777" w:rsidR="00B02819" w:rsidDel="00FD1459" w:rsidRDefault="00B02819">
      <w:pPr>
        <w:pStyle w:val="TOC3"/>
        <w:rPr>
          <w:del w:id="287" w:author="Claire Carbone" w:date="2015-01-17T19:52:00Z"/>
          <w:rFonts w:asciiTheme="minorHAnsi" w:eastAsiaTheme="minorEastAsia" w:hAnsiTheme="minorHAnsi" w:cstheme="minorBidi"/>
          <w:color w:val="auto"/>
          <w:sz w:val="22"/>
          <w:szCs w:val="22"/>
        </w:rPr>
      </w:pPr>
      <w:del w:id="288" w:author="Claire Carbone" w:date="2015-01-17T19:52:00Z">
        <w:r w:rsidRPr="00FD1459" w:rsidDel="00FD1459">
          <w:rPr>
            <w:rStyle w:val="Hyperlink"/>
          </w:rPr>
          <w:delText>10.1.2</w:delText>
        </w:r>
        <w:r w:rsidDel="00FD1459">
          <w:rPr>
            <w:rFonts w:asciiTheme="minorHAnsi" w:eastAsiaTheme="minorEastAsia" w:hAnsiTheme="minorHAnsi" w:cstheme="minorBidi"/>
            <w:color w:val="auto"/>
            <w:sz w:val="22"/>
            <w:szCs w:val="22"/>
          </w:rPr>
          <w:tab/>
        </w:r>
        <w:r w:rsidRPr="00FD1459" w:rsidDel="00FD1459">
          <w:rPr>
            <w:rStyle w:val="Hyperlink"/>
          </w:rPr>
          <w:delText>Create rule and associate with context attribute</w:delText>
        </w:r>
        <w:r w:rsidDel="00FD1459">
          <w:rPr>
            <w:webHidden/>
          </w:rPr>
          <w:tab/>
          <w:delText>96</w:delText>
        </w:r>
      </w:del>
    </w:p>
    <w:p w14:paraId="148DAD6A" w14:textId="77777777" w:rsidR="00B02819" w:rsidDel="00FD1459" w:rsidRDefault="00B02819">
      <w:pPr>
        <w:pStyle w:val="TOC1"/>
        <w:rPr>
          <w:del w:id="289" w:author="Claire Carbone" w:date="2015-01-17T19:52:00Z"/>
          <w:rFonts w:asciiTheme="minorHAnsi" w:eastAsiaTheme="minorEastAsia" w:hAnsiTheme="minorHAnsi" w:cstheme="minorBidi"/>
          <w:b w:val="0"/>
          <w:color w:val="auto"/>
          <w:sz w:val="22"/>
          <w:szCs w:val="22"/>
          <w:lang w:val="en-US"/>
        </w:rPr>
      </w:pPr>
      <w:del w:id="290" w:author="Claire Carbone" w:date="2015-01-17T19:52:00Z">
        <w:r w:rsidRPr="00FD1459" w:rsidDel="00FD1459">
          <w:rPr>
            <w:rStyle w:val="Hyperlink"/>
            <w:b w:val="0"/>
          </w:rPr>
          <w:delText>11</w:delText>
        </w:r>
        <w:r w:rsidDel="00FD1459">
          <w:rPr>
            <w:rFonts w:asciiTheme="minorHAnsi" w:eastAsiaTheme="minorEastAsia" w:hAnsiTheme="minorHAnsi" w:cstheme="minorBidi"/>
            <w:b w:val="0"/>
            <w:color w:val="auto"/>
            <w:sz w:val="22"/>
            <w:szCs w:val="22"/>
            <w:lang w:val="en-US"/>
          </w:rPr>
          <w:tab/>
        </w:r>
        <w:r w:rsidRPr="00FD1459" w:rsidDel="00FD1459">
          <w:rPr>
            <w:rStyle w:val="Hyperlink"/>
            <w:b w:val="0"/>
          </w:rPr>
          <w:delText>Module 9: Conditional Charges</w:delText>
        </w:r>
        <w:r w:rsidDel="00FD1459">
          <w:rPr>
            <w:webHidden/>
          </w:rPr>
          <w:tab/>
          <w:delText>101</w:delText>
        </w:r>
      </w:del>
    </w:p>
    <w:p w14:paraId="1A428025" w14:textId="77777777" w:rsidR="00B02819" w:rsidDel="00FD1459" w:rsidRDefault="00B02819">
      <w:pPr>
        <w:pStyle w:val="TOC2"/>
        <w:rPr>
          <w:del w:id="291" w:author="Claire Carbone" w:date="2015-01-17T19:52:00Z"/>
          <w:rFonts w:asciiTheme="minorHAnsi" w:eastAsiaTheme="minorEastAsia" w:hAnsiTheme="minorHAnsi" w:cstheme="minorBidi"/>
          <w:color w:val="auto"/>
          <w:sz w:val="22"/>
          <w:szCs w:val="22"/>
        </w:rPr>
      </w:pPr>
      <w:del w:id="292" w:author="Claire Carbone" w:date="2015-01-17T19:52:00Z">
        <w:r w:rsidRPr="00FD1459" w:rsidDel="00FD1459">
          <w:rPr>
            <w:rStyle w:val="Hyperlink"/>
          </w:rPr>
          <w:delText>11.1</w:delText>
        </w:r>
        <w:r w:rsidDel="00FD1459">
          <w:rPr>
            <w:rFonts w:asciiTheme="minorHAnsi" w:eastAsiaTheme="minorEastAsia" w:hAnsiTheme="minorHAnsi" w:cstheme="minorBidi"/>
            <w:color w:val="auto"/>
            <w:sz w:val="22"/>
            <w:szCs w:val="22"/>
          </w:rPr>
          <w:tab/>
        </w:r>
        <w:r w:rsidRPr="00FD1459" w:rsidDel="00FD1459">
          <w:rPr>
            <w:rStyle w:val="Hyperlink"/>
          </w:rPr>
          <w:delText>Exercise 10: Conditional charges and testing</w:delText>
        </w:r>
        <w:r w:rsidDel="00FD1459">
          <w:rPr>
            <w:webHidden/>
          </w:rPr>
          <w:tab/>
          <w:delText>101</w:delText>
        </w:r>
      </w:del>
    </w:p>
    <w:p w14:paraId="043ACD9B" w14:textId="77777777" w:rsidR="00B02819" w:rsidDel="00FD1459" w:rsidRDefault="00B02819">
      <w:pPr>
        <w:pStyle w:val="TOC3"/>
        <w:rPr>
          <w:del w:id="293" w:author="Claire Carbone" w:date="2015-01-17T19:52:00Z"/>
          <w:rFonts w:asciiTheme="minorHAnsi" w:eastAsiaTheme="minorEastAsia" w:hAnsiTheme="minorHAnsi" w:cstheme="minorBidi"/>
          <w:color w:val="auto"/>
          <w:sz w:val="22"/>
          <w:szCs w:val="22"/>
        </w:rPr>
      </w:pPr>
      <w:del w:id="294" w:author="Claire Carbone" w:date="2015-01-17T19:52:00Z">
        <w:r w:rsidRPr="00FD1459" w:rsidDel="00FD1459">
          <w:rPr>
            <w:rStyle w:val="Hyperlink"/>
          </w:rPr>
          <w:delText>11.1.1</w:delText>
        </w:r>
        <w:r w:rsidDel="00FD1459">
          <w:rPr>
            <w:rFonts w:asciiTheme="minorHAnsi" w:eastAsiaTheme="minorEastAsia" w:hAnsiTheme="minorHAnsi" w:cstheme="minorBidi"/>
            <w:color w:val="auto"/>
            <w:sz w:val="22"/>
            <w:szCs w:val="22"/>
          </w:rPr>
          <w:tab/>
        </w:r>
        <w:r w:rsidRPr="00FD1459" w:rsidDel="00FD1459">
          <w:rPr>
            <w:rStyle w:val="Hyperlink"/>
          </w:rPr>
          <w:delText>Create new rule and associate with charge type</w:delText>
        </w:r>
        <w:r w:rsidDel="00FD1459">
          <w:rPr>
            <w:webHidden/>
          </w:rPr>
          <w:tab/>
          <w:delText>101</w:delText>
        </w:r>
      </w:del>
    </w:p>
    <w:p w14:paraId="5EEE75B2" w14:textId="77777777" w:rsidR="00B02819" w:rsidDel="00FD1459" w:rsidRDefault="00B02819">
      <w:pPr>
        <w:pStyle w:val="TOC3"/>
        <w:rPr>
          <w:del w:id="295" w:author="Claire Carbone" w:date="2015-01-17T19:52:00Z"/>
          <w:rFonts w:asciiTheme="minorHAnsi" w:eastAsiaTheme="minorEastAsia" w:hAnsiTheme="minorHAnsi" w:cstheme="minorBidi"/>
          <w:color w:val="auto"/>
          <w:sz w:val="22"/>
          <w:szCs w:val="22"/>
        </w:rPr>
      </w:pPr>
      <w:del w:id="296" w:author="Claire Carbone" w:date="2015-01-17T19:52:00Z">
        <w:r w:rsidRPr="00FD1459" w:rsidDel="00FD1459">
          <w:rPr>
            <w:rStyle w:val="Hyperlink"/>
            <w:highlight w:val="red"/>
          </w:rPr>
          <w:delText>11.1.2</w:delText>
        </w:r>
        <w:r w:rsidDel="00FD1459">
          <w:rPr>
            <w:rFonts w:asciiTheme="minorHAnsi" w:eastAsiaTheme="minorEastAsia" w:hAnsiTheme="minorHAnsi" w:cstheme="minorBidi"/>
            <w:color w:val="auto"/>
            <w:sz w:val="22"/>
            <w:szCs w:val="22"/>
          </w:rPr>
          <w:tab/>
        </w:r>
        <w:r w:rsidRPr="00FD1459" w:rsidDel="00FD1459">
          <w:rPr>
            <w:rStyle w:val="Hyperlink"/>
            <w:highlight w:val="red"/>
          </w:rPr>
          <w:delText>Test rule logic</w:delText>
        </w:r>
        <w:r w:rsidDel="00FD1459">
          <w:rPr>
            <w:webHidden/>
          </w:rPr>
          <w:tab/>
          <w:delText>106</w:delText>
        </w:r>
      </w:del>
    </w:p>
    <w:p w14:paraId="7D2604F4" w14:textId="77777777" w:rsidR="00B02819" w:rsidDel="00FD1459" w:rsidRDefault="00B02819">
      <w:pPr>
        <w:pStyle w:val="TOC2"/>
        <w:rPr>
          <w:del w:id="297" w:author="Claire Carbone" w:date="2015-01-17T19:52:00Z"/>
          <w:rFonts w:asciiTheme="minorHAnsi" w:eastAsiaTheme="minorEastAsia" w:hAnsiTheme="minorHAnsi" w:cstheme="minorBidi"/>
          <w:color w:val="auto"/>
          <w:sz w:val="22"/>
          <w:szCs w:val="22"/>
        </w:rPr>
      </w:pPr>
      <w:del w:id="298" w:author="Claire Carbone" w:date="2015-01-17T19:52:00Z">
        <w:r w:rsidRPr="00FD1459" w:rsidDel="00FD1459">
          <w:rPr>
            <w:rStyle w:val="Hyperlink"/>
          </w:rPr>
          <w:delText>11.2</w:delText>
        </w:r>
        <w:r w:rsidDel="00FD1459">
          <w:rPr>
            <w:rFonts w:asciiTheme="minorHAnsi" w:eastAsiaTheme="minorEastAsia" w:hAnsiTheme="minorHAnsi" w:cstheme="minorBidi"/>
            <w:color w:val="auto"/>
            <w:sz w:val="22"/>
            <w:szCs w:val="22"/>
          </w:rPr>
          <w:tab/>
        </w:r>
        <w:r w:rsidRPr="00FD1459" w:rsidDel="00FD1459">
          <w:rPr>
            <w:rStyle w:val="Hyperlink"/>
          </w:rPr>
          <w:delText>Extension exercise 11 (OPTIONAL): Introduce setup discount for residential customers</w:delText>
        </w:r>
        <w:r w:rsidDel="00FD1459">
          <w:rPr>
            <w:webHidden/>
          </w:rPr>
          <w:tab/>
          <w:delText>110</w:delText>
        </w:r>
      </w:del>
    </w:p>
    <w:p w14:paraId="3698F5EF" w14:textId="77777777" w:rsidR="00B02819" w:rsidDel="00FD1459" w:rsidRDefault="00B02819">
      <w:pPr>
        <w:pStyle w:val="TOC2"/>
        <w:rPr>
          <w:del w:id="299" w:author="Claire Carbone" w:date="2015-01-17T19:52:00Z"/>
          <w:rFonts w:asciiTheme="minorHAnsi" w:eastAsiaTheme="minorEastAsia" w:hAnsiTheme="minorHAnsi" w:cstheme="minorBidi"/>
          <w:color w:val="auto"/>
          <w:sz w:val="22"/>
          <w:szCs w:val="22"/>
        </w:rPr>
      </w:pPr>
      <w:del w:id="300" w:author="Claire Carbone" w:date="2015-01-17T19:52:00Z">
        <w:r w:rsidRPr="00FD1459" w:rsidDel="00FD1459">
          <w:rPr>
            <w:rStyle w:val="Hyperlink"/>
          </w:rPr>
          <w:delText>11.3</w:delText>
        </w:r>
        <w:r w:rsidDel="00FD1459">
          <w:rPr>
            <w:rFonts w:asciiTheme="minorHAnsi" w:eastAsiaTheme="minorEastAsia" w:hAnsiTheme="minorHAnsi" w:cstheme="minorBidi"/>
            <w:color w:val="auto"/>
            <w:sz w:val="22"/>
            <w:szCs w:val="22"/>
          </w:rPr>
          <w:tab/>
        </w:r>
        <w:r w:rsidRPr="00FD1459" w:rsidDel="00FD1459">
          <w:rPr>
            <w:rStyle w:val="Hyperlink"/>
          </w:rPr>
          <w:delText>Extension exercise 12 (OPTIONAL): Resolve subscription charge issue</w:delText>
        </w:r>
        <w:r w:rsidDel="00FD1459">
          <w:rPr>
            <w:webHidden/>
          </w:rPr>
          <w:tab/>
          <w:delText>110</w:delText>
        </w:r>
      </w:del>
    </w:p>
    <w:p w14:paraId="193BFF2A" w14:textId="77777777" w:rsidR="00F103E6" w:rsidRPr="001B3DE8" w:rsidRDefault="00D26706" w:rsidP="00834478">
      <w:pPr>
        <w:pStyle w:val="TOC2"/>
        <w:rPr>
          <w:noProof w:val="0"/>
        </w:rPr>
      </w:pPr>
      <w:r w:rsidRPr="001B3DE8">
        <w:rPr>
          <w:noProof w:val="0"/>
        </w:rPr>
        <w:fldChar w:fldCharType="end"/>
      </w:r>
      <w:bookmarkEnd w:id="14"/>
      <w:bookmarkEnd w:id="15"/>
    </w:p>
    <w:p w14:paraId="193BFF2B" w14:textId="77777777" w:rsidR="00F103E6" w:rsidRPr="001B3DE8" w:rsidRDefault="00F103E6" w:rsidP="00F103E6">
      <w:pPr>
        <w:pStyle w:val="BodyText"/>
        <w:rPr>
          <w:rFonts w:cs="Arial"/>
          <w:color w:val="000000" w:themeColor="text1"/>
          <w:sz w:val="20"/>
          <w:lang w:val="en-US"/>
        </w:rPr>
      </w:pPr>
      <w:r w:rsidRPr="001B3DE8">
        <w:rPr>
          <w:lang w:val="en-US"/>
        </w:rPr>
        <w:br w:type="page"/>
      </w:r>
    </w:p>
    <w:p w14:paraId="193BFF2C" w14:textId="77777777" w:rsidR="00D2149D" w:rsidRPr="001B3DE8" w:rsidRDefault="00D2149D" w:rsidP="00834478">
      <w:pPr>
        <w:pStyle w:val="TOC2"/>
        <w:rPr>
          <w:noProof w:val="0"/>
        </w:rPr>
        <w:sectPr w:rsidR="00D2149D" w:rsidRPr="001B3DE8" w:rsidSect="00D2149D">
          <w:headerReference w:type="default" r:id="rId19"/>
          <w:footerReference w:type="default" r:id="rId20"/>
          <w:type w:val="continuous"/>
          <w:pgSz w:w="11906" w:h="16838" w:code="9"/>
          <w:pgMar w:top="567" w:right="1134" w:bottom="1928" w:left="1418" w:header="567" w:footer="454" w:gutter="0"/>
          <w:cols w:space="708"/>
          <w:docGrid w:linePitch="360"/>
        </w:sectPr>
      </w:pPr>
    </w:p>
    <w:p w14:paraId="193BFF2D" w14:textId="77777777" w:rsidR="00897101" w:rsidRPr="001B3DE8" w:rsidRDefault="00EB28C0" w:rsidP="000308A3">
      <w:pPr>
        <w:pStyle w:val="Heading1"/>
        <w:numPr>
          <w:ilvl w:val="0"/>
          <w:numId w:val="14"/>
        </w:numPr>
        <w:tabs>
          <w:tab w:val="clear" w:pos="1701"/>
        </w:tabs>
        <w:spacing w:line="276" w:lineRule="auto"/>
        <w:ind w:left="851" w:hanging="851"/>
        <w:rPr>
          <w:color w:val="000000" w:themeColor="text1"/>
        </w:rPr>
      </w:pPr>
      <w:bookmarkStart w:id="301" w:name="_Ref222913186"/>
      <w:bookmarkStart w:id="302" w:name="_Toc232829125"/>
      <w:bookmarkStart w:id="303" w:name="_Toc232829211"/>
      <w:bookmarkStart w:id="304" w:name="_Toc239071210"/>
      <w:bookmarkStart w:id="305" w:name="_Toc318978361"/>
      <w:bookmarkStart w:id="306" w:name="_Toc381178505"/>
      <w:bookmarkStart w:id="307" w:name="_Toc409616975"/>
      <w:r w:rsidRPr="001B3DE8">
        <w:rPr>
          <w:color w:val="000000" w:themeColor="text1"/>
        </w:rPr>
        <w:t>About this D</w:t>
      </w:r>
      <w:r w:rsidR="00897101" w:rsidRPr="001B3DE8">
        <w:rPr>
          <w:color w:val="000000" w:themeColor="text1"/>
        </w:rPr>
        <w:t>ocument</w:t>
      </w:r>
      <w:bookmarkEnd w:id="301"/>
      <w:bookmarkEnd w:id="302"/>
      <w:bookmarkEnd w:id="303"/>
      <w:bookmarkEnd w:id="304"/>
      <w:bookmarkEnd w:id="305"/>
      <w:bookmarkEnd w:id="306"/>
      <w:bookmarkEnd w:id="307"/>
    </w:p>
    <w:p w14:paraId="193BFF2E" w14:textId="77777777" w:rsidR="00897101" w:rsidRPr="001B3DE8" w:rsidRDefault="00D91338" w:rsidP="00897101">
      <w:pPr>
        <w:pStyle w:val="1NIMTrgMainText"/>
        <w:rPr>
          <w:color w:val="000000" w:themeColor="text1"/>
        </w:rPr>
      </w:pPr>
      <w:r w:rsidRPr="001B3DE8">
        <w:rPr>
          <w:color w:val="000000" w:themeColor="text1"/>
        </w:rPr>
        <w:t>The two sections which follow provide a summary description of this ‘</w:t>
      </w:r>
      <w:r w:rsidR="00E71B7D" w:rsidRPr="001B3DE8">
        <w:rPr>
          <w:i/>
          <w:color w:val="000000" w:themeColor="text1"/>
        </w:rPr>
        <w:t>Ericsson Catalog Manager (ECM100)</w:t>
      </w:r>
      <w:r w:rsidRPr="001B3DE8">
        <w:rPr>
          <w:color w:val="000000" w:themeColor="text1"/>
        </w:rPr>
        <w:t xml:space="preserve">’ course and the intended audience for whom it was produced. This </w:t>
      </w:r>
      <w:r w:rsidR="00725682" w:rsidRPr="001B3DE8">
        <w:rPr>
          <w:color w:val="000000" w:themeColor="text1"/>
        </w:rPr>
        <w:t>one</w:t>
      </w:r>
      <w:r w:rsidRPr="001B3DE8">
        <w:rPr>
          <w:color w:val="000000" w:themeColor="text1"/>
        </w:rPr>
        <w:t xml:space="preserve">-day course is </w:t>
      </w:r>
      <w:r w:rsidR="00725682" w:rsidRPr="001B3DE8">
        <w:rPr>
          <w:color w:val="000000" w:themeColor="text1"/>
        </w:rPr>
        <w:t>the first component of</w:t>
      </w:r>
      <w:r w:rsidRPr="001B3DE8">
        <w:rPr>
          <w:color w:val="000000" w:themeColor="text1"/>
        </w:rPr>
        <w:t xml:space="preserve"> the five-day </w:t>
      </w:r>
      <w:r w:rsidRPr="001B3DE8">
        <w:rPr>
          <w:i/>
          <w:color w:val="000000" w:themeColor="text1"/>
        </w:rPr>
        <w:t>‘</w:t>
      </w:r>
      <w:r w:rsidR="00725682" w:rsidRPr="001B3DE8">
        <w:rPr>
          <w:i/>
          <w:color w:val="000000" w:themeColor="text1"/>
        </w:rPr>
        <w:t xml:space="preserve">Ericsson Basic Catalog Manager/Order Care’ </w:t>
      </w:r>
      <w:r w:rsidR="00725682" w:rsidRPr="001B3DE8">
        <w:rPr>
          <w:color w:val="000000" w:themeColor="text1"/>
        </w:rPr>
        <w:t>training week,</w:t>
      </w:r>
      <w:r w:rsidRPr="001B3DE8">
        <w:rPr>
          <w:color w:val="000000" w:themeColor="text1"/>
        </w:rPr>
        <w:t xml:space="preserve"> leading to</w:t>
      </w:r>
      <w:r w:rsidR="00725682" w:rsidRPr="001B3DE8">
        <w:rPr>
          <w:color w:val="000000" w:themeColor="text1"/>
        </w:rPr>
        <w:t xml:space="preserve"> (if required) </w:t>
      </w:r>
      <w:r w:rsidR="00725682" w:rsidRPr="001B3DE8">
        <w:rPr>
          <w:i/>
          <w:color w:val="000000" w:themeColor="text1"/>
        </w:rPr>
        <w:t xml:space="preserve">‘Ericsson Advanced Catalog Manager/Order Care’ </w:t>
      </w:r>
      <w:r w:rsidR="00725682" w:rsidRPr="001B3DE8">
        <w:rPr>
          <w:color w:val="000000" w:themeColor="text1"/>
        </w:rPr>
        <w:t>training week</w:t>
      </w:r>
      <w:r w:rsidRPr="001B3DE8">
        <w:rPr>
          <w:color w:val="000000" w:themeColor="text1"/>
        </w:rPr>
        <w:t xml:space="preserve">. </w:t>
      </w:r>
    </w:p>
    <w:p w14:paraId="193BFF2F" w14:textId="77777777" w:rsidR="00897101" w:rsidRPr="001B3DE8" w:rsidRDefault="00897101" w:rsidP="00897101">
      <w:pPr>
        <w:pStyle w:val="Heading2"/>
        <w:tabs>
          <w:tab w:val="clear" w:pos="1701"/>
        </w:tabs>
        <w:spacing w:line="276" w:lineRule="auto"/>
        <w:ind w:left="851" w:hanging="851"/>
        <w:rPr>
          <w:color w:val="000000" w:themeColor="text1"/>
        </w:rPr>
      </w:pPr>
      <w:bookmarkStart w:id="308" w:name="_Toc232829126"/>
      <w:bookmarkStart w:id="309" w:name="_Toc232829212"/>
      <w:bookmarkStart w:id="310" w:name="_Toc239071211"/>
      <w:bookmarkStart w:id="311" w:name="_Toc318978362"/>
      <w:bookmarkStart w:id="312" w:name="_Toc381178506"/>
      <w:bookmarkStart w:id="313" w:name="_Toc409616976"/>
      <w:r w:rsidRPr="001B3DE8">
        <w:rPr>
          <w:color w:val="000000" w:themeColor="text1"/>
        </w:rPr>
        <w:t>Description</w:t>
      </w:r>
      <w:bookmarkEnd w:id="308"/>
      <w:bookmarkEnd w:id="309"/>
      <w:bookmarkEnd w:id="310"/>
      <w:bookmarkEnd w:id="311"/>
      <w:bookmarkEnd w:id="312"/>
      <w:bookmarkEnd w:id="313"/>
    </w:p>
    <w:p w14:paraId="193BFF30" w14:textId="77777777" w:rsidR="00D91338" w:rsidRPr="001B3DE8" w:rsidRDefault="00D91338" w:rsidP="00897101">
      <w:pPr>
        <w:pStyle w:val="1NIMTrgMainText"/>
        <w:rPr>
          <w:color w:val="000000" w:themeColor="text1"/>
        </w:rPr>
      </w:pPr>
      <w:r w:rsidRPr="001B3DE8">
        <w:rPr>
          <w:color w:val="000000" w:themeColor="text1"/>
        </w:rPr>
        <w:t>This document provides detailed information about the topics discussed in this course, and instructions for how to carry out the prescribed activities</w:t>
      </w:r>
      <w:r w:rsidR="00725682" w:rsidRPr="001B3DE8">
        <w:rPr>
          <w:color w:val="000000" w:themeColor="text1"/>
        </w:rPr>
        <w:t xml:space="preserve"> related to those topics</w:t>
      </w:r>
      <w:r w:rsidRPr="001B3DE8">
        <w:rPr>
          <w:color w:val="000000" w:themeColor="text1"/>
        </w:rPr>
        <w:t xml:space="preserve">. The </w:t>
      </w:r>
      <w:r w:rsidR="00725682" w:rsidRPr="001B3DE8">
        <w:rPr>
          <w:color w:val="000000" w:themeColor="text1"/>
        </w:rPr>
        <w:t xml:space="preserve">course content </w:t>
      </w:r>
      <w:r w:rsidRPr="001B3DE8">
        <w:rPr>
          <w:color w:val="000000" w:themeColor="text1"/>
        </w:rPr>
        <w:t xml:space="preserve">will be managed by the instructor, who </w:t>
      </w:r>
      <w:r w:rsidR="00725682" w:rsidRPr="001B3DE8">
        <w:rPr>
          <w:color w:val="000000" w:themeColor="text1"/>
        </w:rPr>
        <w:t xml:space="preserve">will </w:t>
      </w:r>
      <w:r w:rsidRPr="001B3DE8">
        <w:rPr>
          <w:color w:val="000000" w:themeColor="text1"/>
        </w:rPr>
        <w:t xml:space="preserve">ask students to </w:t>
      </w:r>
      <w:r w:rsidR="00725682" w:rsidRPr="001B3DE8">
        <w:rPr>
          <w:color w:val="000000" w:themeColor="text1"/>
        </w:rPr>
        <w:t xml:space="preserve">follow demos provided by the instructor and work on predefined activities in this exercise document, </w:t>
      </w:r>
      <w:r w:rsidR="00982A3F" w:rsidRPr="001B3DE8">
        <w:rPr>
          <w:color w:val="000000" w:themeColor="text1"/>
        </w:rPr>
        <w:t xml:space="preserve">sometimes with detailed document support, and sometimes with only high-level guidance. </w:t>
      </w:r>
      <w:r w:rsidRPr="001B3DE8">
        <w:rPr>
          <w:color w:val="000000" w:themeColor="text1"/>
        </w:rPr>
        <w:t>The entire document will</w:t>
      </w:r>
      <w:r w:rsidR="00982A3F" w:rsidRPr="001B3DE8">
        <w:rPr>
          <w:color w:val="000000" w:themeColor="text1"/>
        </w:rPr>
        <w:t xml:space="preserve"> also be available to </w:t>
      </w:r>
      <w:r w:rsidRPr="001B3DE8">
        <w:rPr>
          <w:color w:val="000000" w:themeColor="text1"/>
        </w:rPr>
        <w:t>students after the course</w:t>
      </w:r>
      <w:r w:rsidR="00A869B0" w:rsidRPr="001B3DE8">
        <w:rPr>
          <w:color w:val="000000" w:themeColor="text1"/>
        </w:rPr>
        <w:t>, along with a copy of the presentation slides</w:t>
      </w:r>
      <w:r w:rsidR="00982A3F" w:rsidRPr="001B3DE8">
        <w:rPr>
          <w:color w:val="000000" w:themeColor="text1"/>
        </w:rPr>
        <w:t xml:space="preserve"> used by the instructor.</w:t>
      </w:r>
    </w:p>
    <w:p w14:paraId="193BFF31" w14:textId="77777777" w:rsidR="00982A3F" w:rsidRPr="001B3DE8" w:rsidRDefault="00982A3F" w:rsidP="00897101">
      <w:pPr>
        <w:pStyle w:val="1NIMTrgMainText"/>
        <w:rPr>
          <w:color w:val="000000" w:themeColor="text1"/>
        </w:rPr>
      </w:pPr>
      <w:r w:rsidRPr="001B3DE8">
        <w:rPr>
          <w:color w:val="000000" w:themeColor="text1"/>
        </w:rPr>
        <w:t>The information contained in this document is the sole property of Ericsson and should not be reproduced or distributed in any form without prior written permission.</w:t>
      </w:r>
    </w:p>
    <w:p w14:paraId="193BFF32" w14:textId="77777777" w:rsidR="00897101" w:rsidRPr="001B3DE8" w:rsidRDefault="00897101" w:rsidP="00897101">
      <w:pPr>
        <w:pStyle w:val="Heading2"/>
        <w:tabs>
          <w:tab w:val="clear" w:pos="1701"/>
        </w:tabs>
        <w:spacing w:line="276" w:lineRule="auto"/>
        <w:ind w:left="851" w:hanging="851"/>
        <w:rPr>
          <w:color w:val="000000" w:themeColor="text1"/>
        </w:rPr>
      </w:pPr>
      <w:bookmarkStart w:id="314" w:name="_Toc232829127"/>
      <w:bookmarkStart w:id="315" w:name="_Toc232829213"/>
      <w:bookmarkStart w:id="316" w:name="_Toc239071212"/>
      <w:bookmarkStart w:id="317" w:name="_Toc318978363"/>
      <w:bookmarkStart w:id="318" w:name="_Toc381178507"/>
      <w:bookmarkStart w:id="319" w:name="_Toc409616977"/>
      <w:r w:rsidRPr="001B3DE8">
        <w:rPr>
          <w:color w:val="000000" w:themeColor="text1"/>
        </w:rPr>
        <w:t>Intended audience</w:t>
      </w:r>
      <w:bookmarkEnd w:id="314"/>
      <w:bookmarkEnd w:id="315"/>
      <w:bookmarkEnd w:id="316"/>
      <w:bookmarkEnd w:id="317"/>
      <w:bookmarkEnd w:id="318"/>
      <w:bookmarkEnd w:id="319"/>
    </w:p>
    <w:p w14:paraId="193BFF33" w14:textId="77777777" w:rsidR="0068333E" w:rsidRPr="001B3DE8" w:rsidRDefault="00897101" w:rsidP="00897101">
      <w:pPr>
        <w:pStyle w:val="1NIMTrgMainText"/>
        <w:rPr>
          <w:color w:val="000000" w:themeColor="text1"/>
        </w:rPr>
      </w:pPr>
      <w:bookmarkStart w:id="320" w:name="_Course_objectives"/>
      <w:bookmarkEnd w:id="320"/>
      <w:r w:rsidRPr="001B3DE8">
        <w:rPr>
          <w:color w:val="000000" w:themeColor="text1"/>
        </w:rPr>
        <w:t xml:space="preserve">The </w:t>
      </w:r>
      <w:r w:rsidR="00A869B0" w:rsidRPr="001B3DE8">
        <w:rPr>
          <w:color w:val="000000" w:themeColor="text1"/>
        </w:rPr>
        <w:t>‘</w:t>
      </w:r>
      <w:r w:rsidR="00982A3F" w:rsidRPr="001B3DE8">
        <w:rPr>
          <w:i/>
          <w:color w:val="000000" w:themeColor="text1"/>
        </w:rPr>
        <w:t>Ericsson Catalog Manager (ECM100)</w:t>
      </w:r>
      <w:r w:rsidR="00A869B0" w:rsidRPr="001B3DE8">
        <w:rPr>
          <w:color w:val="000000" w:themeColor="text1"/>
        </w:rPr>
        <w:t xml:space="preserve">’ </w:t>
      </w:r>
      <w:r w:rsidRPr="001B3DE8">
        <w:rPr>
          <w:color w:val="000000" w:themeColor="text1"/>
        </w:rPr>
        <w:t>t</w:t>
      </w:r>
      <w:r w:rsidR="00A869B0" w:rsidRPr="001B3DE8">
        <w:rPr>
          <w:color w:val="000000" w:themeColor="text1"/>
        </w:rPr>
        <w:t xml:space="preserve">raining course is intended for </w:t>
      </w:r>
      <w:r w:rsidR="00982A3F" w:rsidRPr="001B3DE8">
        <w:rPr>
          <w:color w:val="000000" w:themeColor="text1"/>
        </w:rPr>
        <w:t>anyone wishing to have an introduction and overview of the ‘Ericsson Catalog Manager’ product, and is suitable for people in many different roles such as Managers, End Users, Administrators, Project Managers, Solution Architects, Developers, Database Administrators, etc.</w:t>
      </w:r>
    </w:p>
    <w:p w14:paraId="193BFF34" w14:textId="77777777" w:rsidR="00897101" w:rsidRPr="001B3DE8" w:rsidRDefault="00F103E6" w:rsidP="00897101">
      <w:pPr>
        <w:pStyle w:val="1NIMTrgMainText"/>
        <w:rPr>
          <w:color w:val="000000" w:themeColor="text1"/>
        </w:rPr>
      </w:pPr>
      <w:r w:rsidRPr="001B3DE8">
        <w:rPr>
          <w:color w:val="000000" w:themeColor="text1"/>
        </w:rPr>
        <w:t>A</w:t>
      </w:r>
      <w:r w:rsidR="00982A3F" w:rsidRPr="001B3DE8">
        <w:rPr>
          <w:color w:val="000000" w:themeColor="text1"/>
        </w:rPr>
        <w:t xml:space="preserve"> basic knowledge of BSS applications and processes (such as billing and charging) is desirable but not essential.</w:t>
      </w:r>
    </w:p>
    <w:p w14:paraId="193BFF35" w14:textId="77777777" w:rsidR="00D2149D" w:rsidRPr="001B3DE8" w:rsidRDefault="00897101" w:rsidP="00897101">
      <w:pPr>
        <w:rPr>
          <w:rFonts w:asciiTheme="minorHAnsi" w:hAnsiTheme="minorHAnsi"/>
          <w:color w:val="000000" w:themeColor="text1"/>
        </w:rPr>
        <w:sectPr w:rsidR="00D2149D" w:rsidRPr="001B3DE8" w:rsidSect="00D2149D">
          <w:type w:val="continuous"/>
          <w:pgSz w:w="11906" w:h="16838" w:code="9"/>
          <w:pgMar w:top="567" w:right="1134" w:bottom="1928" w:left="1418" w:header="567" w:footer="454" w:gutter="0"/>
          <w:cols w:space="708"/>
          <w:docGrid w:linePitch="360"/>
        </w:sectPr>
      </w:pPr>
      <w:r w:rsidRPr="001B3DE8">
        <w:rPr>
          <w:rFonts w:asciiTheme="minorHAnsi" w:hAnsiTheme="minorHAnsi"/>
          <w:color w:val="000000" w:themeColor="text1"/>
        </w:rPr>
        <w:br w:type="page"/>
      </w:r>
    </w:p>
    <w:p w14:paraId="193BFF36" w14:textId="77777777" w:rsidR="00897101" w:rsidRPr="001B3DE8" w:rsidRDefault="00EB28C0" w:rsidP="000308A3">
      <w:pPr>
        <w:pStyle w:val="StyleHeading1AsianSimSun"/>
        <w:tabs>
          <w:tab w:val="clear" w:pos="1701"/>
        </w:tabs>
        <w:spacing w:line="276" w:lineRule="auto"/>
        <w:ind w:left="851" w:hanging="851"/>
        <w:rPr>
          <w:color w:val="000000" w:themeColor="text1"/>
        </w:rPr>
      </w:pPr>
      <w:bookmarkStart w:id="321" w:name="_This_document"/>
      <w:bookmarkStart w:id="322" w:name="_Ref219623794"/>
      <w:bookmarkStart w:id="323" w:name="_Ref219646424"/>
      <w:bookmarkStart w:id="324" w:name="_Toc232829128"/>
      <w:bookmarkStart w:id="325" w:name="_Toc232829214"/>
      <w:bookmarkStart w:id="326" w:name="_Toc239071213"/>
      <w:bookmarkStart w:id="327" w:name="_Toc318978364"/>
      <w:bookmarkStart w:id="328" w:name="_Toc381178508"/>
      <w:bookmarkStart w:id="329" w:name="_Toc409616978"/>
      <w:bookmarkEnd w:id="321"/>
      <w:r w:rsidRPr="001B3DE8">
        <w:rPr>
          <w:color w:val="000000" w:themeColor="text1"/>
        </w:rPr>
        <w:t>Notes A</w:t>
      </w:r>
      <w:r w:rsidR="00897101" w:rsidRPr="001B3DE8">
        <w:rPr>
          <w:color w:val="000000" w:themeColor="text1"/>
        </w:rPr>
        <w:t xml:space="preserve">bout the </w:t>
      </w:r>
      <w:bookmarkEnd w:id="322"/>
      <w:bookmarkEnd w:id="323"/>
      <w:bookmarkEnd w:id="324"/>
      <w:bookmarkEnd w:id="325"/>
      <w:bookmarkEnd w:id="326"/>
      <w:bookmarkEnd w:id="327"/>
      <w:bookmarkEnd w:id="328"/>
      <w:r w:rsidRPr="001B3DE8">
        <w:rPr>
          <w:color w:val="000000" w:themeColor="text1"/>
        </w:rPr>
        <w:t>Content</w:t>
      </w:r>
      <w:bookmarkEnd w:id="329"/>
    </w:p>
    <w:p w14:paraId="193BFF37" w14:textId="77777777" w:rsidR="00897101" w:rsidRPr="001B3DE8" w:rsidRDefault="00897101" w:rsidP="00897101">
      <w:pPr>
        <w:pStyle w:val="1NIMTrgMainText"/>
        <w:rPr>
          <w:color w:val="000000" w:themeColor="text1"/>
        </w:rPr>
      </w:pPr>
      <w:r w:rsidRPr="001B3DE8">
        <w:rPr>
          <w:color w:val="000000" w:themeColor="text1"/>
        </w:rPr>
        <w:t>The following notes summarize the content structure, describing its main objectives. They also provide a few guidelines on how best to use this document.</w:t>
      </w:r>
    </w:p>
    <w:p w14:paraId="193BFF38" w14:textId="77777777" w:rsidR="00897101" w:rsidRPr="001B3DE8" w:rsidRDefault="00E409E0" w:rsidP="00897101">
      <w:pPr>
        <w:pStyle w:val="Heading2"/>
        <w:tabs>
          <w:tab w:val="clear" w:pos="1701"/>
        </w:tabs>
        <w:spacing w:line="276" w:lineRule="auto"/>
        <w:ind w:left="851" w:hanging="851"/>
        <w:rPr>
          <w:color w:val="000000" w:themeColor="text1"/>
        </w:rPr>
      </w:pPr>
      <w:bookmarkStart w:id="330" w:name="_Toc409616979"/>
      <w:r w:rsidRPr="001B3DE8">
        <w:rPr>
          <w:color w:val="000000" w:themeColor="text1"/>
        </w:rPr>
        <w:t>O</w:t>
      </w:r>
      <w:r w:rsidR="00897101" w:rsidRPr="001B3DE8">
        <w:rPr>
          <w:color w:val="000000" w:themeColor="text1"/>
        </w:rPr>
        <w:t>bjectives</w:t>
      </w:r>
      <w:r w:rsidRPr="001B3DE8">
        <w:rPr>
          <w:color w:val="000000" w:themeColor="text1"/>
        </w:rPr>
        <w:t xml:space="preserve"> and content structure</w:t>
      </w:r>
      <w:bookmarkEnd w:id="330"/>
    </w:p>
    <w:p w14:paraId="193BFF39" w14:textId="77777777" w:rsidR="00E409E0" w:rsidRPr="001B3DE8" w:rsidRDefault="00E409E0" w:rsidP="00654BA4">
      <w:pPr>
        <w:pStyle w:val="1NIMTrgMainText"/>
        <w:rPr>
          <w:color w:val="000000" w:themeColor="text1"/>
        </w:rPr>
      </w:pPr>
      <w:r w:rsidRPr="001B3DE8">
        <w:rPr>
          <w:color w:val="000000" w:themeColor="text1"/>
        </w:rPr>
        <w:t>The main objectives of this course are to:</w:t>
      </w:r>
    </w:p>
    <w:p w14:paraId="193BFF3A" w14:textId="77777777" w:rsidR="00E409E0" w:rsidRPr="001B3DE8" w:rsidRDefault="00E409E0" w:rsidP="00E409E0">
      <w:pPr>
        <w:pStyle w:val="WOSSbulletlist"/>
        <w:ind w:left="567" w:hanging="283"/>
        <w:rPr>
          <w:color w:val="000000" w:themeColor="text1"/>
          <w:sz w:val="20"/>
          <w:szCs w:val="20"/>
        </w:rPr>
      </w:pPr>
      <w:r w:rsidRPr="001B3DE8">
        <w:rPr>
          <w:color w:val="000000" w:themeColor="text1"/>
          <w:sz w:val="20"/>
          <w:szCs w:val="20"/>
        </w:rPr>
        <w:t>Do some basic catalog configurations</w:t>
      </w:r>
    </w:p>
    <w:p w14:paraId="193BFF3B" w14:textId="77777777" w:rsidR="00E409E0" w:rsidRPr="001B3DE8" w:rsidRDefault="00E409E0" w:rsidP="00E409E0">
      <w:pPr>
        <w:pStyle w:val="WOSSbulletlist"/>
        <w:ind w:left="567" w:hanging="283"/>
        <w:rPr>
          <w:color w:val="000000" w:themeColor="text1"/>
          <w:sz w:val="20"/>
          <w:szCs w:val="20"/>
        </w:rPr>
      </w:pPr>
      <w:r w:rsidRPr="001B3DE8">
        <w:rPr>
          <w:color w:val="000000" w:themeColor="text1"/>
          <w:sz w:val="20"/>
          <w:szCs w:val="20"/>
        </w:rPr>
        <w:t>Learn how to navigate the Catalog Designer GUI</w:t>
      </w:r>
    </w:p>
    <w:p w14:paraId="193BFF3C" w14:textId="77777777" w:rsidR="00E409E0" w:rsidRPr="001B3DE8" w:rsidRDefault="00E409E0" w:rsidP="00E409E0">
      <w:pPr>
        <w:pStyle w:val="WOSSbulletlist"/>
        <w:ind w:left="567" w:hanging="283"/>
        <w:rPr>
          <w:color w:val="000000" w:themeColor="text1"/>
          <w:sz w:val="20"/>
          <w:szCs w:val="20"/>
        </w:rPr>
      </w:pPr>
      <w:r w:rsidRPr="001B3DE8">
        <w:rPr>
          <w:color w:val="000000" w:themeColor="text1"/>
          <w:sz w:val="20"/>
          <w:szCs w:val="20"/>
        </w:rPr>
        <w:t>Work with design projects</w:t>
      </w:r>
    </w:p>
    <w:p w14:paraId="193BFF3D" w14:textId="77777777" w:rsidR="00E409E0" w:rsidRPr="001B3DE8" w:rsidRDefault="00E409E0" w:rsidP="00E409E0">
      <w:pPr>
        <w:pStyle w:val="WOSSbulletlist"/>
        <w:ind w:left="567" w:hanging="283"/>
        <w:rPr>
          <w:color w:val="000000" w:themeColor="text1"/>
          <w:sz w:val="20"/>
          <w:szCs w:val="20"/>
        </w:rPr>
      </w:pPr>
      <w:r w:rsidRPr="001B3DE8">
        <w:rPr>
          <w:color w:val="000000" w:themeColor="text1"/>
          <w:sz w:val="20"/>
          <w:szCs w:val="20"/>
        </w:rPr>
        <w:t>Work with code tables and attribute types</w:t>
      </w:r>
    </w:p>
    <w:p w14:paraId="193BFF3E" w14:textId="77777777" w:rsidR="00E409E0" w:rsidRPr="001B3DE8" w:rsidRDefault="00E409E0" w:rsidP="00E409E0">
      <w:pPr>
        <w:pStyle w:val="WOSSbulletlist"/>
        <w:ind w:left="567" w:hanging="283"/>
        <w:rPr>
          <w:color w:val="000000" w:themeColor="text1"/>
          <w:sz w:val="20"/>
          <w:szCs w:val="20"/>
        </w:rPr>
      </w:pPr>
      <w:r w:rsidRPr="001B3DE8">
        <w:rPr>
          <w:color w:val="000000" w:themeColor="text1"/>
          <w:sz w:val="20"/>
          <w:szCs w:val="20"/>
        </w:rPr>
        <w:t>Create bandwidths and component items</w:t>
      </w:r>
    </w:p>
    <w:p w14:paraId="193BFF3F" w14:textId="77777777" w:rsidR="00E409E0" w:rsidRPr="001B3DE8" w:rsidRDefault="00E409E0" w:rsidP="00E409E0">
      <w:pPr>
        <w:pStyle w:val="WOSSbulletlist"/>
        <w:ind w:left="567" w:hanging="283"/>
        <w:rPr>
          <w:color w:val="000000" w:themeColor="text1"/>
          <w:sz w:val="20"/>
          <w:szCs w:val="20"/>
        </w:rPr>
      </w:pPr>
      <w:r w:rsidRPr="001B3DE8">
        <w:rPr>
          <w:color w:val="000000" w:themeColor="text1"/>
          <w:sz w:val="20"/>
          <w:szCs w:val="20"/>
        </w:rPr>
        <w:t>Work with item relations and groups</w:t>
      </w:r>
    </w:p>
    <w:p w14:paraId="193BFF40" w14:textId="77777777" w:rsidR="00E409E0" w:rsidRPr="001B3DE8" w:rsidRDefault="00E409E0" w:rsidP="00E409E0">
      <w:pPr>
        <w:pStyle w:val="WOSSbulletlist"/>
        <w:ind w:left="567" w:hanging="283"/>
        <w:rPr>
          <w:color w:val="000000" w:themeColor="text1"/>
          <w:sz w:val="20"/>
          <w:szCs w:val="20"/>
        </w:rPr>
      </w:pPr>
      <w:r w:rsidRPr="001B3DE8">
        <w:rPr>
          <w:color w:val="000000" w:themeColor="text1"/>
          <w:sz w:val="20"/>
          <w:szCs w:val="20"/>
        </w:rPr>
        <w:t>Create and test a new catalog hierarchy</w:t>
      </w:r>
    </w:p>
    <w:p w14:paraId="193BFF41" w14:textId="77777777" w:rsidR="00E409E0" w:rsidRPr="001B3DE8" w:rsidRDefault="00E409E0" w:rsidP="00E409E0">
      <w:pPr>
        <w:pStyle w:val="WOSSbulletlist"/>
        <w:ind w:left="567" w:hanging="283"/>
        <w:rPr>
          <w:color w:val="000000" w:themeColor="text1"/>
          <w:sz w:val="20"/>
          <w:szCs w:val="20"/>
        </w:rPr>
      </w:pPr>
      <w:r w:rsidRPr="001B3DE8">
        <w:rPr>
          <w:color w:val="000000" w:themeColor="text1"/>
          <w:sz w:val="20"/>
          <w:szCs w:val="20"/>
        </w:rPr>
        <w:t>Create product items and groups</w:t>
      </w:r>
    </w:p>
    <w:p w14:paraId="193BFF42" w14:textId="77777777" w:rsidR="00B2278B" w:rsidRPr="001B3DE8" w:rsidRDefault="00B2278B" w:rsidP="00E409E0">
      <w:pPr>
        <w:pStyle w:val="WOSSbulletlist"/>
        <w:ind w:left="567" w:hanging="283"/>
        <w:rPr>
          <w:color w:val="000000" w:themeColor="text1"/>
          <w:sz w:val="20"/>
          <w:szCs w:val="20"/>
        </w:rPr>
      </w:pPr>
      <w:r w:rsidRPr="001B3DE8">
        <w:rPr>
          <w:color w:val="000000" w:themeColor="text1"/>
          <w:sz w:val="20"/>
          <w:szCs w:val="20"/>
        </w:rPr>
        <w:t>Work with contexts and context attributes</w:t>
      </w:r>
    </w:p>
    <w:p w14:paraId="193BFF43" w14:textId="77777777" w:rsidR="00E409E0" w:rsidRPr="001B3DE8" w:rsidRDefault="00E409E0" w:rsidP="00E409E0">
      <w:pPr>
        <w:pStyle w:val="WOSSbulletlist"/>
        <w:ind w:left="567" w:hanging="283"/>
        <w:rPr>
          <w:color w:val="000000" w:themeColor="text1"/>
          <w:sz w:val="20"/>
          <w:szCs w:val="20"/>
        </w:rPr>
      </w:pPr>
      <w:r w:rsidRPr="001B3DE8">
        <w:rPr>
          <w:color w:val="000000" w:themeColor="text1"/>
          <w:sz w:val="20"/>
          <w:szCs w:val="20"/>
        </w:rPr>
        <w:t>Understand and use pricing</w:t>
      </w:r>
    </w:p>
    <w:p w14:paraId="193BFF44" w14:textId="77777777" w:rsidR="00E409E0" w:rsidRPr="001B3DE8" w:rsidRDefault="00E409E0" w:rsidP="00E409E0">
      <w:pPr>
        <w:pStyle w:val="WOSSbulletlist"/>
        <w:ind w:left="567" w:hanging="283"/>
        <w:rPr>
          <w:color w:val="000000" w:themeColor="text1"/>
          <w:sz w:val="20"/>
          <w:szCs w:val="20"/>
        </w:rPr>
      </w:pPr>
      <w:r w:rsidRPr="001B3DE8">
        <w:rPr>
          <w:color w:val="000000" w:themeColor="text1"/>
          <w:sz w:val="20"/>
          <w:szCs w:val="20"/>
        </w:rPr>
        <w:t>Work with conditional charges</w:t>
      </w:r>
    </w:p>
    <w:p w14:paraId="193BFF45" w14:textId="77777777" w:rsidR="00897101" w:rsidRPr="001B3DE8" w:rsidRDefault="00897101" w:rsidP="00897101">
      <w:pPr>
        <w:pStyle w:val="1NIMTrgMainText"/>
        <w:rPr>
          <w:color w:val="000000" w:themeColor="text1"/>
        </w:rPr>
      </w:pPr>
      <w:r w:rsidRPr="001B3DE8">
        <w:rPr>
          <w:color w:val="000000" w:themeColor="text1"/>
        </w:rPr>
        <w:t>The document’s contents break down into the following logical structure:</w:t>
      </w:r>
    </w:p>
    <w:p w14:paraId="193BFF46" w14:textId="77777777" w:rsidR="00D2149D" w:rsidRPr="001B3DE8" w:rsidRDefault="00D2149D" w:rsidP="00D2149D">
      <w:pPr>
        <w:pStyle w:val="WOSSbulletlist"/>
        <w:spacing w:after="0"/>
        <w:ind w:left="568" w:hanging="284"/>
        <w:contextualSpacing w:val="0"/>
        <w:rPr>
          <w:color w:val="000000" w:themeColor="text1"/>
          <w:sz w:val="20"/>
          <w:szCs w:val="20"/>
        </w:rPr>
      </w:pPr>
      <w:r w:rsidRPr="001B3DE8">
        <w:rPr>
          <w:color w:val="000000" w:themeColor="text1"/>
          <w:sz w:val="20"/>
          <w:szCs w:val="20"/>
        </w:rPr>
        <w:t>Catalog configuration</w:t>
      </w:r>
    </w:p>
    <w:p w14:paraId="193BFF47" w14:textId="77777777" w:rsidR="00D2149D" w:rsidRPr="001B3DE8" w:rsidRDefault="00D2149D" w:rsidP="001928BD">
      <w:pPr>
        <w:pStyle w:val="WOSSbulletlist"/>
        <w:numPr>
          <w:ilvl w:val="1"/>
          <w:numId w:val="12"/>
        </w:numPr>
        <w:ind w:left="993" w:hanging="284"/>
        <w:rPr>
          <w:color w:val="000000" w:themeColor="text1"/>
          <w:sz w:val="20"/>
          <w:szCs w:val="20"/>
        </w:rPr>
      </w:pPr>
      <w:r w:rsidRPr="001B3DE8">
        <w:rPr>
          <w:color w:val="000000" w:themeColor="text1"/>
          <w:sz w:val="20"/>
          <w:szCs w:val="20"/>
        </w:rPr>
        <w:t xml:space="preserve">Creating </w:t>
      </w:r>
      <w:r w:rsidR="00CD6079" w:rsidRPr="001B3DE8">
        <w:rPr>
          <w:color w:val="000000" w:themeColor="text1"/>
          <w:sz w:val="20"/>
          <w:szCs w:val="20"/>
        </w:rPr>
        <w:t xml:space="preserve">an </w:t>
      </w:r>
      <w:r w:rsidR="003E2521" w:rsidRPr="001B3DE8">
        <w:rPr>
          <w:color w:val="000000" w:themeColor="text1"/>
          <w:sz w:val="20"/>
          <w:szCs w:val="20"/>
        </w:rPr>
        <w:t>o</w:t>
      </w:r>
      <w:r w:rsidR="00B5557E" w:rsidRPr="001B3DE8">
        <w:rPr>
          <w:color w:val="000000" w:themeColor="text1"/>
          <w:sz w:val="20"/>
          <w:szCs w:val="20"/>
        </w:rPr>
        <w:t>rganizat</w:t>
      </w:r>
      <w:r w:rsidR="003E2521" w:rsidRPr="001B3DE8">
        <w:rPr>
          <w:color w:val="000000" w:themeColor="text1"/>
          <w:sz w:val="20"/>
          <w:szCs w:val="20"/>
        </w:rPr>
        <w:t>ional c</w:t>
      </w:r>
      <w:r w:rsidRPr="001B3DE8">
        <w:rPr>
          <w:color w:val="000000" w:themeColor="text1"/>
          <w:sz w:val="20"/>
          <w:szCs w:val="20"/>
        </w:rPr>
        <w:t>hart</w:t>
      </w:r>
    </w:p>
    <w:p w14:paraId="193BFF48" w14:textId="77777777" w:rsidR="00D2149D" w:rsidRPr="001B3DE8" w:rsidRDefault="00B5557E" w:rsidP="001928BD">
      <w:pPr>
        <w:pStyle w:val="WOSSbulletlist"/>
        <w:numPr>
          <w:ilvl w:val="1"/>
          <w:numId w:val="12"/>
        </w:numPr>
        <w:ind w:left="993" w:hanging="284"/>
        <w:rPr>
          <w:color w:val="000000" w:themeColor="text1"/>
          <w:sz w:val="20"/>
          <w:szCs w:val="20"/>
        </w:rPr>
      </w:pPr>
      <w:r w:rsidRPr="001B3DE8">
        <w:rPr>
          <w:color w:val="000000" w:themeColor="text1"/>
          <w:sz w:val="20"/>
          <w:szCs w:val="20"/>
        </w:rPr>
        <w:t>Assigning u</w:t>
      </w:r>
      <w:r w:rsidR="00D2149D" w:rsidRPr="001B3DE8">
        <w:rPr>
          <w:color w:val="000000" w:themeColor="text1"/>
          <w:sz w:val="20"/>
          <w:szCs w:val="20"/>
        </w:rPr>
        <w:t xml:space="preserve">sers to chart </w:t>
      </w:r>
      <w:r w:rsidR="00E90465" w:rsidRPr="001B3DE8">
        <w:rPr>
          <w:color w:val="000000" w:themeColor="text1"/>
          <w:sz w:val="20"/>
          <w:szCs w:val="20"/>
        </w:rPr>
        <w:t>positions</w:t>
      </w:r>
    </w:p>
    <w:p w14:paraId="193BFF49" w14:textId="77777777" w:rsidR="00D2149D" w:rsidRPr="001B3DE8" w:rsidRDefault="00D2149D" w:rsidP="001928BD">
      <w:pPr>
        <w:pStyle w:val="WOSSbulletlist"/>
        <w:numPr>
          <w:ilvl w:val="1"/>
          <w:numId w:val="12"/>
        </w:numPr>
        <w:ind w:left="993" w:hanging="284"/>
        <w:contextualSpacing w:val="0"/>
        <w:rPr>
          <w:color w:val="000000" w:themeColor="text1"/>
          <w:sz w:val="20"/>
          <w:szCs w:val="20"/>
        </w:rPr>
      </w:pPr>
      <w:r w:rsidRPr="001B3DE8">
        <w:rPr>
          <w:color w:val="000000" w:themeColor="text1"/>
          <w:sz w:val="20"/>
          <w:szCs w:val="20"/>
        </w:rPr>
        <w:t>Configuring default settings</w:t>
      </w:r>
    </w:p>
    <w:p w14:paraId="193BFF4A" w14:textId="77777777" w:rsidR="00D2149D" w:rsidRPr="001B3DE8" w:rsidRDefault="008D6CA9" w:rsidP="00D2149D">
      <w:pPr>
        <w:pStyle w:val="WOSSbulletlist"/>
        <w:spacing w:after="0"/>
        <w:ind w:left="568" w:hanging="284"/>
        <w:contextualSpacing w:val="0"/>
        <w:rPr>
          <w:color w:val="000000" w:themeColor="text1"/>
          <w:sz w:val="20"/>
          <w:szCs w:val="20"/>
        </w:rPr>
      </w:pPr>
      <w:r w:rsidRPr="001B3DE8">
        <w:rPr>
          <w:color w:val="000000" w:themeColor="text1"/>
          <w:sz w:val="20"/>
          <w:szCs w:val="20"/>
        </w:rPr>
        <w:t>Getting to know the Catalog Designer GUI</w:t>
      </w:r>
    </w:p>
    <w:p w14:paraId="193BFF4B" w14:textId="77777777" w:rsidR="002D5B20" w:rsidRPr="001B3DE8" w:rsidRDefault="002D5B20" w:rsidP="001928BD">
      <w:pPr>
        <w:pStyle w:val="WOSSbulletlist"/>
        <w:numPr>
          <w:ilvl w:val="1"/>
          <w:numId w:val="12"/>
        </w:numPr>
        <w:ind w:left="993" w:hanging="284"/>
        <w:rPr>
          <w:color w:val="000000" w:themeColor="text1"/>
          <w:sz w:val="20"/>
          <w:szCs w:val="20"/>
        </w:rPr>
      </w:pPr>
      <w:r w:rsidRPr="001B3DE8">
        <w:rPr>
          <w:color w:val="000000" w:themeColor="text1"/>
          <w:sz w:val="20"/>
          <w:szCs w:val="20"/>
        </w:rPr>
        <w:t>Benefits of using Catalog Designer</w:t>
      </w:r>
    </w:p>
    <w:p w14:paraId="193BFF4C" w14:textId="77777777" w:rsidR="009A1D70" w:rsidRPr="001B3DE8" w:rsidRDefault="008D6CA9" w:rsidP="001928BD">
      <w:pPr>
        <w:pStyle w:val="WOSSbulletlist"/>
        <w:numPr>
          <w:ilvl w:val="1"/>
          <w:numId w:val="12"/>
        </w:numPr>
        <w:ind w:left="993" w:hanging="284"/>
        <w:rPr>
          <w:color w:val="000000" w:themeColor="text1"/>
          <w:sz w:val="20"/>
          <w:szCs w:val="20"/>
        </w:rPr>
      </w:pPr>
      <w:r w:rsidRPr="001B3DE8">
        <w:rPr>
          <w:color w:val="000000" w:themeColor="text1"/>
          <w:sz w:val="20"/>
          <w:szCs w:val="20"/>
        </w:rPr>
        <w:t>Navigating the GUI</w:t>
      </w:r>
    </w:p>
    <w:p w14:paraId="193BFF4D" w14:textId="77777777" w:rsidR="00F103E6" w:rsidRPr="001B3DE8" w:rsidRDefault="009A1D70" w:rsidP="00F103E6">
      <w:pPr>
        <w:pStyle w:val="WOSSbulletlist"/>
        <w:numPr>
          <w:ilvl w:val="1"/>
          <w:numId w:val="12"/>
        </w:numPr>
        <w:ind w:left="993" w:hanging="284"/>
        <w:contextualSpacing w:val="0"/>
        <w:rPr>
          <w:color w:val="000000" w:themeColor="text1"/>
          <w:sz w:val="20"/>
          <w:szCs w:val="20"/>
        </w:rPr>
      </w:pPr>
      <w:r w:rsidRPr="001B3DE8">
        <w:rPr>
          <w:color w:val="000000" w:themeColor="text1"/>
          <w:sz w:val="20"/>
          <w:szCs w:val="20"/>
        </w:rPr>
        <w:t>Finding information in the GUI</w:t>
      </w:r>
    </w:p>
    <w:p w14:paraId="193BFF4E" w14:textId="77777777" w:rsidR="00D2149D" w:rsidRPr="001B3DE8" w:rsidRDefault="00D2149D" w:rsidP="00F103E6">
      <w:pPr>
        <w:pStyle w:val="WOSSbulletlist"/>
        <w:spacing w:after="0"/>
        <w:ind w:left="568" w:hanging="284"/>
        <w:contextualSpacing w:val="0"/>
        <w:rPr>
          <w:color w:val="000000" w:themeColor="text1"/>
          <w:sz w:val="20"/>
          <w:szCs w:val="20"/>
        </w:rPr>
      </w:pPr>
      <w:r w:rsidRPr="001B3DE8">
        <w:rPr>
          <w:color w:val="000000" w:themeColor="text1"/>
          <w:sz w:val="20"/>
          <w:szCs w:val="20"/>
        </w:rPr>
        <w:t>Exercise scenario and project build</w:t>
      </w:r>
    </w:p>
    <w:p w14:paraId="193BFF4F" w14:textId="77777777" w:rsidR="00D2149D" w:rsidRPr="001B3DE8" w:rsidRDefault="00D2149D" w:rsidP="001928BD">
      <w:pPr>
        <w:pStyle w:val="WOSSbulletlist"/>
        <w:numPr>
          <w:ilvl w:val="1"/>
          <w:numId w:val="12"/>
        </w:numPr>
        <w:ind w:left="993" w:hanging="284"/>
        <w:rPr>
          <w:color w:val="000000" w:themeColor="text1"/>
          <w:sz w:val="20"/>
          <w:szCs w:val="20"/>
        </w:rPr>
      </w:pPr>
      <w:r w:rsidRPr="001B3DE8">
        <w:rPr>
          <w:color w:val="000000" w:themeColor="text1"/>
          <w:sz w:val="20"/>
          <w:szCs w:val="20"/>
        </w:rPr>
        <w:t>Overview of exercise scenario</w:t>
      </w:r>
    </w:p>
    <w:p w14:paraId="193BFF50" w14:textId="77777777" w:rsidR="00D2149D" w:rsidRPr="001B3DE8" w:rsidRDefault="00D2149D" w:rsidP="001928BD">
      <w:pPr>
        <w:pStyle w:val="WOSSbulletlist"/>
        <w:numPr>
          <w:ilvl w:val="1"/>
          <w:numId w:val="12"/>
        </w:numPr>
        <w:ind w:left="993" w:hanging="284"/>
        <w:rPr>
          <w:color w:val="000000" w:themeColor="text1"/>
          <w:sz w:val="20"/>
          <w:szCs w:val="20"/>
        </w:rPr>
      </w:pPr>
      <w:r w:rsidRPr="001B3DE8">
        <w:rPr>
          <w:color w:val="000000" w:themeColor="text1"/>
          <w:sz w:val="20"/>
          <w:szCs w:val="20"/>
        </w:rPr>
        <w:t xml:space="preserve">Creating </w:t>
      </w:r>
      <w:r w:rsidR="00BF4A3D" w:rsidRPr="001B3DE8">
        <w:rPr>
          <w:color w:val="000000" w:themeColor="text1"/>
          <w:sz w:val="20"/>
          <w:szCs w:val="20"/>
        </w:rPr>
        <w:t>a project and adding detail</w:t>
      </w:r>
    </w:p>
    <w:p w14:paraId="193BFF51" w14:textId="77777777" w:rsidR="00D2149D" w:rsidRPr="001B3DE8" w:rsidRDefault="00BF4A3D" w:rsidP="001928BD">
      <w:pPr>
        <w:pStyle w:val="WOSSbulletlist"/>
        <w:numPr>
          <w:ilvl w:val="1"/>
          <w:numId w:val="12"/>
        </w:numPr>
        <w:ind w:left="993" w:hanging="284"/>
        <w:contextualSpacing w:val="0"/>
        <w:rPr>
          <w:color w:val="000000" w:themeColor="text1"/>
          <w:sz w:val="20"/>
          <w:szCs w:val="20"/>
        </w:rPr>
      </w:pPr>
      <w:r w:rsidRPr="001B3DE8">
        <w:rPr>
          <w:color w:val="000000" w:themeColor="text1"/>
          <w:sz w:val="20"/>
          <w:szCs w:val="20"/>
        </w:rPr>
        <w:t>Opening a</w:t>
      </w:r>
      <w:r w:rsidR="00D2149D" w:rsidRPr="001B3DE8">
        <w:rPr>
          <w:color w:val="000000" w:themeColor="text1"/>
          <w:sz w:val="20"/>
          <w:szCs w:val="20"/>
        </w:rPr>
        <w:t xml:space="preserve"> project</w:t>
      </w:r>
    </w:p>
    <w:p w14:paraId="193BFF52" w14:textId="77777777" w:rsidR="00D2149D" w:rsidRPr="001B3DE8" w:rsidRDefault="00D2149D" w:rsidP="00D2149D">
      <w:pPr>
        <w:pStyle w:val="WOSSbulletlist"/>
        <w:spacing w:after="0"/>
        <w:ind w:left="568" w:hanging="284"/>
        <w:contextualSpacing w:val="0"/>
        <w:rPr>
          <w:color w:val="000000" w:themeColor="text1"/>
          <w:sz w:val="20"/>
          <w:szCs w:val="20"/>
        </w:rPr>
      </w:pPr>
      <w:r w:rsidRPr="001B3DE8">
        <w:rPr>
          <w:color w:val="000000" w:themeColor="text1"/>
          <w:sz w:val="20"/>
          <w:szCs w:val="20"/>
        </w:rPr>
        <w:t>Code table and attribute types</w:t>
      </w:r>
    </w:p>
    <w:p w14:paraId="193BFF53" w14:textId="77777777" w:rsidR="00D2149D" w:rsidRPr="001B3DE8" w:rsidRDefault="00D2149D" w:rsidP="001928BD">
      <w:pPr>
        <w:pStyle w:val="WOSSbulletlist"/>
        <w:numPr>
          <w:ilvl w:val="1"/>
          <w:numId w:val="12"/>
        </w:numPr>
        <w:ind w:left="993" w:hanging="284"/>
        <w:rPr>
          <w:color w:val="000000" w:themeColor="text1"/>
          <w:sz w:val="20"/>
          <w:szCs w:val="20"/>
        </w:rPr>
      </w:pPr>
      <w:r w:rsidRPr="001B3DE8">
        <w:rPr>
          <w:color w:val="000000" w:themeColor="text1"/>
          <w:sz w:val="20"/>
          <w:szCs w:val="20"/>
        </w:rPr>
        <w:t xml:space="preserve">Creating and exporting </w:t>
      </w:r>
      <w:r w:rsidR="00D05034" w:rsidRPr="001B3DE8">
        <w:rPr>
          <w:color w:val="000000" w:themeColor="text1"/>
          <w:sz w:val="20"/>
          <w:szCs w:val="20"/>
        </w:rPr>
        <w:t xml:space="preserve">code </w:t>
      </w:r>
      <w:r w:rsidRPr="001B3DE8">
        <w:rPr>
          <w:color w:val="000000" w:themeColor="text1"/>
          <w:sz w:val="20"/>
          <w:szCs w:val="20"/>
        </w:rPr>
        <w:t>table</w:t>
      </w:r>
      <w:r w:rsidR="00D05034" w:rsidRPr="001B3DE8">
        <w:rPr>
          <w:color w:val="000000" w:themeColor="text1"/>
          <w:sz w:val="20"/>
          <w:szCs w:val="20"/>
        </w:rPr>
        <w:t>s</w:t>
      </w:r>
    </w:p>
    <w:p w14:paraId="193BFF54" w14:textId="77777777" w:rsidR="00D2149D" w:rsidRPr="001B3DE8" w:rsidRDefault="00D2149D" w:rsidP="001928BD">
      <w:pPr>
        <w:pStyle w:val="WOSSbulletlist"/>
        <w:numPr>
          <w:ilvl w:val="1"/>
          <w:numId w:val="12"/>
        </w:numPr>
        <w:ind w:left="993" w:hanging="284"/>
        <w:contextualSpacing w:val="0"/>
        <w:rPr>
          <w:color w:val="000000" w:themeColor="text1"/>
          <w:sz w:val="20"/>
          <w:szCs w:val="20"/>
        </w:rPr>
      </w:pPr>
      <w:r w:rsidRPr="001B3DE8">
        <w:rPr>
          <w:color w:val="000000" w:themeColor="text1"/>
          <w:sz w:val="20"/>
          <w:szCs w:val="20"/>
        </w:rPr>
        <w:t>Creating attribute types</w:t>
      </w:r>
    </w:p>
    <w:p w14:paraId="193BFF55" w14:textId="77777777" w:rsidR="00D2149D" w:rsidRPr="001B3DE8" w:rsidRDefault="00D2149D" w:rsidP="00D2149D">
      <w:pPr>
        <w:pStyle w:val="WOSSbulletlist"/>
        <w:spacing w:after="0"/>
        <w:ind w:left="568" w:hanging="284"/>
        <w:contextualSpacing w:val="0"/>
        <w:rPr>
          <w:color w:val="000000" w:themeColor="text1"/>
          <w:sz w:val="20"/>
          <w:szCs w:val="20"/>
        </w:rPr>
      </w:pPr>
      <w:r w:rsidRPr="001B3DE8">
        <w:rPr>
          <w:color w:val="000000" w:themeColor="text1"/>
          <w:sz w:val="20"/>
          <w:szCs w:val="20"/>
        </w:rPr>
        <w:t>Bandwidths and component items</w:t>
      </w:r>
    </w:p>
    <w:p w14:paraId="193BFF56" w14:textId="77777777" w:rsidR="00D2149D" w:rsidRPr="001B3DE8" w:rsidRDefault="00D2149D" w:rsidP="001928BD">
      <w:pPr>
        <w:pStyle w:val="WOSSbulletlist"/>
        <w:numPr>
          <w:ilvl w:val="1"/>
          <w:numId w:val="12"/>
        </w:numPr>
        <w:ind w:left="993" w:hanging="284"/>
        <w:rPr>
          <w:color w:val="000000" w:themeColor="text1"/>
          <w:sz w:val="20"/>
          <w:szCs w:val="20"/>
        </w:rPr>
      </w:pPr>
      <w:r w:rsidRPr="001B3DE8">
        <w:rPr>
          <w:color w:val="000000" w:themeColor="text1"/>
          <w:sz w:val="20"/>
          <w:szCs w:val="20"/>
        </w:rPr>
        <w:t>Creating bandwidths</w:t>
      </w:r>
    </w:p>
    <w:p w14:paraId="193BFF57" w14:textId="77777777" w:rsidR="00D2149D" w:rsidRPr="001B3DE8" w:rsidRDefault="00D2149D" w:rsidP="001928BD">
      <w:pPr>
        <w:pStyle w:val="WOSSbulletlist"/>
        <w:numPr>
          <w:ilvl w:val="1"/>
          <w:numId w:val="12"/>
        </w:numPr>
        <w:spacing w:after="0"/>
        <w:ind w:left="993" w:hanging="284"/>
        <w:contextualSpacing w:val="0"/>
        <w:rPr>
          <w:color w:val="000000" w:themeColor="text1"/>
          <w:sz w:val="20"/>
          <w:szCs w:val="20"/>
        </w:rPr>
      </w:pPr>
      <w:r w:rsidRPr="001B3DE8">
        <w:rPr>
          <w:color w:val="000000" w:themeColor="text1"/>
          <w:sz w:val="20"/>
          <w:szCs w:val="20"/>
        </w:rPr>
        <w:t>Relating bandwidths to attribute types</w:t>
      </w:r>
    </w:p>
    <w:p w14:paraId="193BFF58" w14:textId="77777777" w:rsidR="00D2149D" w:rsidRPr="001B3DE8" w:rsidRDefault="00D2149D" w:rsidP="001928BD">
      <w:pPr>
        <w:pStyle w:val="WOSSbulletlist"/>
        <w:numPr>
          <w:ilvl w:val="1"/>
          <w:numId w:val="12"/>
        </w:numPr>
        <w:spacing w:after="0"/>
        <w:ind w:left="993" w:hanging="284"/>
        <w:contextualSpacing w:val="0"/>
        <w:rPr>
          <w:color w:val="000000" w:themeColor="text1"/>
          <w:sz w:val="20"/>
          <w:szCs w:val="20"/>
        </w:rPr>
      </w:pPr>
      <w:r w:rsidRPr="001B3DE8">
        <w:rPr>
          <w:color w:val="000000" w:themeColor="text1"/>
          <w:sz w:val="20"/>
          <w:szCs w:val="20"/>
        </w:rPr>
        <w:t>Creating component items with detail</w:t>
      </w:r>
    </w:p>
    <w:p w14:paraId="193BFF59" w14:textId="77777777" w:rsidR="00D2149D" w:rsidRPr="001B3DE8" w:rsidRDefault="00D2149D" w:rsidP="001928BD">
      <w:pPr>
        <w:pStyle w:val="WOSSbulletlist"/>
        <w:numPr>
          <w:ilvl w:val="1"/>
          <w:numId w:val="12"/>
        </w:numPr>
        <w:spacing w:after="0"/>
        <w:ind w:left="993" w:hanging="284"/>
        <w:contextualSpacing w:val="0"/>
        <w:rPr>
          <w:color w:val="000000" w:themeColor="text1"/>
          <w:sz w:val="20"/>
          <w:szCs w:val="20"/>
        </w:rPr>
      </w:pPr>
      <w:r w:rsidRPr="001B3DE8">
        <w:rPr>
          <w:color w:val="000000" w:themeColor="text1"/>
          <w:sz w:val="20"/>
          <w:szCs w:val="20"/>
        </w:rPr>
        <w:t>Restricting attribute values</w:t>
      </w:r>
    </w:p>
    <w:p w14:paraId="193BFF5A" w14:textId="77777777" w:rsidR="00D2149D" w:rsidRPr="001B3DE8" w:rsidRDefault="00D2149D" w:rsidP="001928BD">
      <w:pPr>
        <w:pStyle w:val="WOSSbulletlist"/>
        <w:numPr>
          <w:ilvl w:val="1"/>
          <w:numId w:val="12"/>
        </w:numPr>
        <w:ind w:left="993" w:hanging="284"/>
        <w:contextualSpacing w:val="0"/>
        <w:rPr>
          <w:color w:val="000000" w:themeColor="text1"/>
          <w:sz w:val="20"/>
          <w:szCs w:val="20"/>
        </w:rPr>
      </w:pPr>
      <w:r w:rsidRPr="001B3DE8">
        <w:rPr>
          <w:color w:val="000000" w:themeColor="text1"/>
          <w:sz w:val="20"/>
          <w:szCs w:val="20"/>
        </w:rPr>
        <w:t>Viewing hierarchy</w:t>
      </w:r>
    </w:p>
    <w:p w14:paraId="193BFF5B" w14:textId="77777777" w:rsidR="00D2149D" w:rsidRPr="001B3DE8" w:rsidRDefault="00D2149D" w:rsidP="00D2149D">
      <w:pPr>
        <w:pStyle w:val="WOSSbulletlist"/>
        <w:spacing w:after="0"/>
        <w:ind w:left="568" w:hanging="284"/>
        <w:contextualSpacing w:val="0"/>
        <w:rPr>
          <w:color w:val="000000" w:themeColor="text1"/>
          <w:sz w:val="20"/>
          <w:szCs w:val="20"/>
        </w:rPr>
      </w:pPr>
      <w:r w:rsidRPr="001B3DE8">
        <w:rPr>
          <w:color w:val="000000" w:themeColor="text1"/>
          <w:sz w:val="20"/>
          <w:szCs w:val="20"/>
        </w:rPr>
        <w:t>Item relations and groups</w:t>
      </w:r>
    </w:p>
    <w:p w14:paraId="193BFF5C" w14:textId="77777777" w:rsidR="00D2149D" w:rsidRPr="001B3DE8" w:rsidRDefault="00D2149D" w:rsidP="001928BD">
      <w:pPr>
        <w:pStyle w:val="WOSSbulletlist"/>
        <w:numPr>
          <w:ilvl w:val="1"/>
          <w:numId w:val="12"/>
        </w:numPr>
        <w:ind w:left="993" w:hanging="284"/>
        <w:rPr>
          <w:color w:val="000000" w:themeColor="text1"/>
          <w:sz w:val="20"/>
          <w:szCs w:val="20"/>
        </w:rPr>
      </w:pPr>
      <w:r w:rsidRPr="001B3DE8">
        <w:rPr>
          <w:color w:val="000000" w:themeColor="text1"/>
          <w:sz w:val="20"/>
          <w:szCs w:val="20"/>
        </w:rPr>
        <w:t>Creating association type</w:t>
      </w:r>
    </w:p>
    <w:p w14:paraId="193BFF5D" w14:textId="77777777" w:rsidR="00D2149D" w:rsidRPr="001B3DE8" w:rsidRDefault="00D2149D" w:rsidP="001928BD">
      <w:pPr>
        <w:pStyle w:val="WOSSbulletlist"/>
        <w:numPr>
          <w:ilvl w:val="1"/>
          <w:numId w:val="12"/>
        </w:numPr>
        <w:ind w:left="993" w:hanging="284"/>
        <w:rPr>
          <w:color w:val="000000" w:themeColor="text1"/>
          <w:sz w:val="20"/>
          <w:szCs w:val="20"/>
        </w:rPr>
      </w:pPr>
      <w:r w:rsidRPr="001B3DE8">
        <w:rPr>
          <w:color w:val="000000" w:themeColor="text1"/>
          <w:sz w:val="20"/>
          <w:szCs w:val="20"/>
        </w:rPr>
        <w:t>Relating items to association type</w:t>
      </w:r>
    </w:p>
    <w:p w14:paraId="193BFF5E" w14:textId="77777777" w:rsidR="00D2149D" w:rsidRPr="001B3DE8" w:rsidRDefault="00D2149D" w:rsidP="001928BD">
      <w:pPr>
        <w:pStyle w:val="WOSSbulletlist"/>
        <w:numPr>
          <w:ilvl w:val="1"/>
          <w:numId w:val="12"/>
        </w:numPr>
        <w:ind w:left="993" w:hanging="284"/>
        <w:contextualSpacing w:val="0"/>
        <w:rPr>
          <w:color w:val="000000" w:themeColor="text1"/>
          <w:sz w:val="20"/>
          <w:szCs w:val="20"/>
        </w:rPr>
      </w:pPr>
      <w:r w:rsidRPr="001B3DE8">
        <w:rPr>
          <w:color w:val="000000" w:themeColor="text1"/>
          <w:sz w:val="20"/>
          <w:szCs w:val="20"/>
        </w:rPr>
        <w:t>Creating item group with detail</w:t>
      </w:r>
    </w:p>
    <w:p w14:paraId="193BFF5F" w14:textId="77777777" w:rsidR="00D2149D" w:rsidRPr="001B3DE8" w:rsidRDefault="00D2149D" w:rsidP="00D2149D">
      <w:pPr>
        <w:pStyle w:val="WOSSbulletlist"/>
        <w:spacing w:after="0"/>
        <w:ind w:left="568" w:hanging="284"/>
        <w:contextualSpacing w:val="0"/>
        <w:rPr>
          <w:color w:val="000000" w:themeColor="text1"/>
          <w:sz w:val="20"/>
          <w:szCs w:val="20"/>
        </w:rPr>
      </w:pPr>
      <w:r w:rsidRPr="001B3DE8">
        <w:rPr>
          <w:color w:val="000000" w:themeColor="text1"/>
          <w:sz w:val="20"/>
          <w:szCs w:val="20"/>
        </w:rPr>
        <w:t>Catalog hierarchy</w:t>
      </w:r>
    </w:p>
    <w:p w14:paraId="193BFF60" w14:textId="77777777" w:rsidR="00D2149D" w:rsidRPr="001B3DE8" w:rsidRDefault="00D2149D" w:rsidP="001928BD">
      <w:pPr>
        <w:pStyle w:val="WOSSbulletlist"/>
        <w:numPr>
          <w:ilvl w:val="1"/>
          <w:numId w:val="12"/>
        </w:numPr>
        <w:ind w:left="993" w:hanging="284"/>
        <w:rPr>
          <w:color w:val="000000" w:themeColor="text1"/>
          <w:sz w:val="20"/>
          <w:szCs w:val="20"/>
        </w:rPr>
      </w:pPr>
      <w:r w:rsidRPr="001B3DE8">
        <w:rPr>
          <w:color w:val="000000" w:themeColor="text1"/>
          <w:sz w:val="20"/>
          <w:szCs w:val="20"/>
        </w:rPr>
        <w:t>Creating nodes</w:t>
      </w:r>
    </w:p>
    <w:p w14:paraId="193BFF61" w14:textId="77777777" w:rsidR="00D2149D" w:rsidRPr="001B3DE8" w:rsidRDefault="00D2149D" w:rsidP="001928BD">
      <w:pPr>
        <w:pStyle w:val="WOSSbulletlist"/>
        <w:numPr>
          <w:ilvl w:val="1"/>
          <w:numId w:val="12"/>
        </w:numPr>
        <w:ind w:left="993" w:hanging="284"/>
        <w:rPr>
          <w:color w:val="000000" w:themeColor="text1"/>
          <w:sz w:val="20"/>
          <w:szCs w:val="20"/>
        </w:rPr>
      </w:pPr>
      <w:r w:rsidRPr="001B3DE8">
        <w:rPr>
          <w:color w:val="000000" w:themeColor="text1"/>
          <w:sz w:val="20"/>
          <w:szCs w:val="20"/>
        </w:rPr>
        <w:t>Adding items to nodes</w:t>
      </w:r>
    </w:p>
    <w:p w14:paraId="193BFF62" w14:textId="77777777" w:rsidR="00D2149D" w:rsidRPr="001B3DE8" w:rsidRDefault="00D2149D" w:rsidP="001928BD">
      <w:pPr>
        <w:pStyle w:val="WOSSbulletlist"/>
        <w:numPr>
          <w:ilvl w:val="1"/>
          <w:numId w:val="12"/>
        </w:numPr>
        <w:ind w:left="993" w:hanging="284"/>
        <w:contextualSpacing w:val="0"/>
        <w:rPr>
          <w:color w:val="000000" w:themeColor="text1"/>
          <w:sz w:val="20"/>
          <w:szCs w:val="20"/>
        </w:rPr>
      </w:pPr>
      <w:r w:rsidRPr="001B3DE8">
        <w:rPr>
          <w:color w:val="000000" w:themeColor="text1"/>
          <w:sz w:val="20"/>
          <w:szCs w:val="20"/>
        </w:rPr>
        <w:t>Testing</w:t>
      </w:r>
    </w:p>
    <w:p w14:paraId="193BFF63" w14:textId="77777777" w:rsidR="00D2149D" w:rsidRPr="001B3DE8" w:rsidRDefault="00D2149D" w:rsidP="00D2149D">
      <w:pPr>
        <w:pStyle w:val="WOSSbulletlist"/>
        <w:spacing w:after="0"/>
        <w:ind w:left="568" w:hanging="284"/>
        <w:contextualSpacing w:val="0"/>
        <w:rPr>
          <w:color w:val="000000" w:themeColor="text1"/>
          <w:sz w:val="20"/>
          <w:szCs w:val="20"/>
        </w:rPr>
      </w:pPr>
      <w:r w:rsidRPr="001B3DE8">
        <w:rPr>
          <w:color w:val="000000" w:themeColor="text1"/>
          <w:sz w:val="20"/>
          <w:szCs w:val="20"/>
        </w:rPr>
        <w:t>Pricing</w:t>
      </w:r>
    </w:p>
    <w:p w14:paraId="193BFF64" w14:textId="77777777" w:rsidR="00D2149D" w:rsidRPr="001B3DE8" w:rsidRDefault="00D2149D" w:rsidP="001928BD">
      <w:pPr>
        <w:pStyle w:val="WOSSbulletlist"/>
        <w:numPr>
          <w:ilvl w:val="1"/>
          <w:numId w:val="12"/>
        </w:numPr>
        <w:ind w:left="993" w:hanging="284"/>
        <w:rPr>
          <w:color w:val="000000" w:themeColor="text1"/>
          <w:sz w:val="20"/>
          <w:szCs w:val="20"/>
        </w:rPr>
      </w:pPr>
      <w:r w:rsidRPr="001B3DE8">
        <w:rPr>
          <w:color w:val="000000" w:themeColor="text1"/>
          <w:sz w:val="20"/>
          <w:szCs w:val="20"/>
        </w:rPr>
        <w:t>Creating new charge types</w:t>
      </w:r>
    </w:p>
    <w:p w14:paraId="193BFF65" w14:textId="77777777" w:rsidR="00D2149D" w:rsidRPr="001B3DE8" w:rsidRDefault="00D2149D" w:rsidP="001928BD">
      <w:pPr>
        <w:pStyle w:val="WOSSbulletlist"/>
        <w:numPr>
          <w:ilvl w:val="1"/>
          <w:numId w:val="12"/>
        </w:numPr>
        <w:ind w:left="993" w:hanging="284"/>
        <w:rPr>
          <w:color w:val="000000" w:themeColor="text1"/>
          <w:sz w:val="20"/>
          <w:szCs w:val="20"/>
        </w:rPr>
      </w:pPr>
      <w:r w:rsidRPr="001B3DE8">
        <w:rPr>
          <w:color w:val="000000" w:themeColor="text1"/>
          <w:sz w:val="20"/>
          <w:szCs w:val="20"/>
        </w:rPr>
        <w:t>Associating charge types with items</w:t>
      </w:r>
    </w:p>
    <w:p w14:paraId="193BFF66" w14:textId="77777777" w:rsidR="00D2149D" w:rsidRPr="001B3DE8" w:rsidRDefault="00D2149D" w:rsidP="001928BD">
      <w:pPr>
        <w:pStyle w:val="WOSSbulletlist"/>
        <w:numPr>
          <w:ilvl w:val="1"/>
          <w:numId w:val="12"/>
        </w:numPr>
        <w:ind w:left="993" w:hanging="284"/>
        <w:contextualSpacing w:val="0"/>
        <w:rPr>
          <w:color w:val="000000" w:themeColor="text1"/>
          <w:sz w:val="20"/>
          <w:szCs w:val="20"/>
        </w:rPr>
      </w:pPr>
      <w:r w:rsidRPr="001B3DE8">
        <w:rPr>
          <w:color w:val="000000" w:themeColor="text1"/>
          <w:sz w:val="20"/>
          <w:szCs w:val="20"/>
        </w:rPr>
        <w:t>Testing</w:t>
      </w:r>
      <w:r w:rsidR="00FA1611" w:rsidRPr="001B3DE8">
        <w:rPr>
          <w:color w:val="000000" w:themeColor="text1"/>
          <w:sz w:val="20"/>
          <w:szCs w:val="20"/>
        </w:rPr>
        <w:t xml:space="preserve"> basket pricing</w:t>
      </w:r>
    </w:p>
    <w:p w14:paraId="193BFF67" w14:textId="77777777" w:rsidR="00A211D2" w:rsidRPr="001B3DE8" w:rsidRDefault="00A211D2" w:rsidP="00A211D2">
      <w:pPr>
        <w:pStyle w:val="WOSSbulletlist"/>
        <w:spacing w:after="0"/>
        <w:ind w:left="568" w:hanging="284"/>
        <w:contextualSpacing w:val="0"/>
        <w:rPr>
          <w:color w:val="000000" w:themeColor="text1"/>
          <w:sz w:val="20"/>
          <w:szCs w:val="20"/>
        </w:rPr>
      </w:pPr>
      <w:r w:rsidRPr="001B3DE8">
        <w:rPr>
          <w:color w:val="000000" w:themeColor="text1"/>
          <w:sz w:val="20"/>
          <w:szCs w:val="20"/>
        </w:rPr>
        <w:t>Contexts</w:t>
      </w:r>
    </w:p>
    <w:p w14:paraId="193BFF68" w14:textId="77777777" w:rsidR="00A211D2" w:rsidRPr="001B3DE8" w:rsidRDefault="00A211D2" w:rsidP="00A211D2">
      <w:pPr>
        <w:pStyle w:val="WOSSbulletlist"/>
        <w:numPr>
          <w:ilvl w:val="1"/>
          <w:numId w:val="12"/>
        </w:numPr>
        <w:ind w:left="993" w:hanging="284"/>
        <w:rPr>
          <w:color w:val="000000" w:themeColor="text1"/>
          <w:sz w:val="20"/>
          <w:szCs w:val="20"/>
        </w:rPr>
      </w:pPr>
      <w:r w:rsidRPr="001B3DE8">
        <w:rPr>
          <w:color w:val="000000" w:themeColor="text1"/>
          <w:sz w:val="20"/>
          <w:szCs w:val="20"/>
        </w:rPr>
        <w:t>Creating contexts and context attributes</w:t>
      </w:r>
    </w:p>
    <w:p w14:paraId="193BFF69" w14:textId="77777777" w:rsidR="00A211D2" w:rsidRPr="001B3DE8" w:rsidRDefault="00A211D2" w:rsidP="00A211D2">
      <w:pPr>
        <w:pStyle w:val="WOSSbulletlist"/>
        <w:numPr>
          <w:ilvl w:val="1"/>
          <w:numId w:val="12"/>
        </w:numPr>
        <w:ind w:left="993" w:hanging="284"/>
        <w:rPr>
          <w:color w:val="000000" w:themeColor="text1"/>
          <w:sz w:val="20"/>
          <w:szCs w:val="20"/>
        </w:rPr>
      </w:pPr>
      <w:r w:rsidRPr="001B3DE8">
        <w:rPr>
          <w:color w:val="000000" w:themeColor="text1"/>
          <w:sz w:val="20"/>
          <w:szCs w:val="20"/>
        </w:rPr>
        <w:t>Creating catalog rules</w:t>
      </w:r>
    </w:p>
    <w:p w14:paraId="193BFF6A" w14:textId="77777777" w:rsidR="00A211D2" w:rsidRPr="001B3DE8" w:rsidRDefault="00A211D2" w:rsidP="00A211D2">
      <w:pPr>
        <w:pStyle w:val="WOSSbulletlist"/>
        <w:numPr>
          <w:ilvl w:val="1"/>
          <w:numId w:val="12"/>
        </w:numPr>
        <w:ind w:left="993" w:hanging="284"/>
        <w:contextualSpacing w:val="0"/>
        <w:rPr>
          <w:color w:val="000000" w:themeColor="text1"/>
          <w:sz w:val="20"/>
          <w:szCs w:val="20"/>
        </w:rPr>
      </w:pPr>
      <w:r w:rsidRPr="001B3DE8">
        <w:rPr>
          <w:color w:val="000000" w:themeColor="text1"/>
          <w:sz w:val="20"/>
          <w:szCs w:val="20"/>
        </w:rPr>
        <w:t>Associating rules with context attributes</w:t>
      </w:r>
    </w:p>
    <w:p w14:paraId="193BFF6B" w14:textId="77777777" w:rsidR="00D2149D" w:rsidRPr="001B3DE8" w:rsidRDefault="00D2149D" w:rsidP="00D2149D">
      <w:pPr>
        <w:pStyle w:val="WOSSbulletlist"/>
        <w:spacing w:after="0"/>
        <w:ind w:left="568" w:hanging="284"/>
        <w:contextualSpacing w:val="0"/>
        <w:rPr>
          <w:color w:val="000000" w:themeColor="text1"/>
          <w:sz w:val="20"/>
          <w:szCs w:val="20"/>
        </w:rPr>
      </w:pPr>
      <w:r w:rsidRPr="001B3DE8">
        <w:rPr>
          <w:color w:val="000000" w:themeColor="text1"/>
          <w:sz w:val="20"/>
          <w:szCs w:val="20"/>
        </w:rPr>
        <w:t>Conditional charges</w:t>
      </w:r>
    </w:p>
    <w:p w14:paraId="193BFF6C" w14:textId="77777777" w:rsidR="00D2149D" w:rsidRPr="001B3DE8" w:rsidRDefault="00D2149D" w:rsidP="001928BD">
      <w:pPr>
        <w:pStyle w:val="WOSSbulletlist"/>
        <w:numPr>
          <w:ilvl w:val="1"/>
          <w:numId w:val="12"/>
        </w:numPr>
        <w:ind w:left="993" w:hanging="284"/>
        <w:rPr>
          <w:color w:val="000000" w:themeColor="text1"/>
          <w:sz w:val="20"/>
          <w:szCs w:val="20"/>
        </w:rPr>
      </w:pPr>
      <w:r w:rsidRPr="001B3DE8">
        <w:rPr>
          <w:color w:val="000000" w:themeColor="text1"/>
          <w:sz w:val="20"/>
          <w:szCs w:val="20"/>
        </w:rPr>
        <w:t>Creating new rule</w:t>
      </w:r>
    </w:p>
    <w:p w14:paraId="193BFF6D" w14:textId="77777777" w:rsidR="00D2149D" w:rsidRPr="001B3DE8" w:rsidRDefault="00D2149D" w:rsidP="001928BD">
      <w:pPr>
        <w:pStyle w:val="WOSSbulletlist"/>
        <w:numPr>
          <w:ilvl w:val="1"/>
          <w:numId w:val="12"/>
        </w:numPr>
        <w:ind w:left="993" w:hanging="284"/>
        <w:rPr>
          <w:color w:val="000000" w:themeColor="text1"/>
          <w:sz w:val="20"/>
          <w:szCs w:val="20"/>
        </w:rPr>
      </w:pPr>
      <w:r w:rsidRPr="001B3DE8">
        <w:rPr>
          <w:color w:val="000000" w:themeColor="text1"/>
          <w:sz w:val="20"/>
          <w:szCs w:val="20"/>
        </w:rPr>
        <w:t>Associating rule with charge type</w:t>
      </w:r>
    </w:p>
    <w:p w14:paraId="193BFF6E" w14:textId="77777777" w:rsidR="00D2149D" w:rsidRPr="001B3DE8" w:rsidRDefault="00D2149D" w:rsidP="007253A1">
      <w:pPr>
        <w:pStyle w:val="WOSSbulletlist"/>
        <w:numPr>
          <w:ilvl w:val="1"/>
          <w:numId w:val="12"/>
        </w:numPr>
        <w:ind w:left="993" w:hanging="284"/>
        <w:contextualSpacing w:val="0"/>
        <w:rPr>
          <w:color w:val="000000" w:themeColor="text1"/>
          <w:sz w:val="20"/>
          <w:szCs w:val="20"/>
        </w:rPr>
      </w:pPr>
      <w:r w:rsidRPr="001B3DE8">
        <w:rPr>
          <w:color w:val="000000" w:themeColor="text1"/>
          <w:sz w:val="20"/>
          <w:szCs w:val="20"/>
        </w:rPr>
        <w:t>Testing</w:t>
      </w:r>
    </w:p>
    <w:p w14:paraId="193BFF6F" w14:textId="77777777" w:rsidR="00897101" w:rsidRPr="001B3DE8" w:rsidRDefault="00897101" w:rsidP="00E13A32">
      <w:pPr>
        <w:pStyle w:val="Heading2"/>
        <w:tabs>
          <w:tab w:val="clear" w:pos="1701"/>
        </w:tabs>
        <w:spacing w:line="276" w:lineRule="auto"/>
        <w:ind w:left="851" w:hanging="851"/>
        <w:rPr>
          <w:color w:val="000000" w:themeColor="text1"/>
        </w:rPr>
      </w:pPr>
      <w:bookmarkStart w:id="331" w:name="_Toc318978366"/>
      <w:bookmarkStart w:id="332" w:name="_Toc381178510"/>
      <w:bookmarkStart w:id="333" w:name="_Toc409616980"/>
      <w:r w:rsidRPr="001B3DE8">
        <w:rPr>
          <w:color w:val="000000" w:themeColor="text1"/>
        </w:rPr>
        <w:t>Additional help</w:t>
      </w:r>
      <w:bookmarkEnd w:id="331"/>
      <w:bookmarkEnd w:id="332"/>
      <w:bookmarkEnd w:id="333"/>
    </w:p>
    <w:p w14:paraId="193BFF70" w14:textId="77777777" w:rsidR="001975A3" w:rsidRPr="001B3DE8" w:rsidRDefault="001975A3" w:rsidP="00654BA4">
      <w:pPr>
        <w:pStyle w:val="1NIMTrgMainText"/>
        <w:rPr>
          <w:color w:val="000000" w:themeColor="text1"/>
        </w:rPr>
      </w:pPr>
      <w:r w:rsidRPr="001B3DE8">
        <w:rPr>
          <w:color w:val="000000" w:themeColor="text1"/>
        </w:rPr>
        <w:t>The following guidelines aim to show how and when this document should be used, and tries to help students be efficient and productive in their work:</w:t>
      </w:r>
    </w:p>
    <w:p w14:paraId="193BFF71" w14:textId="77777777" w:rsidR="001975A3" w:rsidRPr="001B3DE8" w:rsidRDefault="001975A3" w:rsidP="00AD0927">
      <w:pPr>
        <w:pStyle w:val="WOSSbulletlist"/>
        <w:spacing w:after="100"/>
        <w:ind w:left="567" w:hanging="283"/>
        <w:contextualSpacing w:val="0"/>
        <w:rPr>
          <w:color w:val="000000" w:themeColor="text1"/>
          <w:sz w:val="20"/>
          <w:szCs w:val="20"/>
        </w:rPr>
      </w:pPr>
      <w:r w:rsidRPr="001B3DE8">
        <w:rPr>
          <w:color w:val="000000" w:themeColor="text1"/>
          <w:sz w:val="20"/>
          <w:szCs w:val="20"/>
        </w:rPr>
        <w:t>The exercises will be done at the discretion of the instructor, who will decide at which points of the course presentation they will be addressed</w:t>
      </w:r>
    </w:p>
    <w:p w14:paraId="193BFF72" w14:textId="77777777" w:rsidR="001975A3" w:rsidRPr="001B3DE8" w:rsidRDefault="001975A3" w:rsidP="00AD0927">
      <w:pPr>
        <w:pStyle w:val="WOSSbulletlist"/>
        <w:spacing w:after="100"/>
        <w:ind w:left="567" w:hanging="283"/>
        <w:contextualSpacing w:val="0"/>
        <w:rPr>
          <w:color w:val="000000" w:themeColor="text1"/>
          <w:sz w:val="20"/>
          <w:szCs w:val="20"/>
        </w:rPr>
      </w:pPr>
      <w:r w:rsidRPr="001B3DE8">
        <w:rPr>
          <w:color w:val="000000" w:themeColor="text1"/>
          <w:sz w:val="20"/>
          <w:szCs w:val="20"/>
        </w:rPr>
        <w:t xml:space="preserve">The additional information presented in this document should be studied in support of the exercise activity. Students should be given time during the course to read this information, and </w:t>
      </w:r>
      <w:r w:rsidR="00E241BF" w:rsidRPr="001B3DE8">
        <w:rPr>
          <w:color w:val="000000" w:themeColor="text1"/>
          <w:sz w:val="20"/>
          <w:szCs w:val="20"/>
        </w:rPr>
        <w:t>practice</w:t>
      </w:r>
      <w:r w:rsidRPr="001B3DE8">
        <w:rPr>
          <w:color w:val="000000" w:themeColor="text1"/>
          <w:sz w:val="20"/>
          <w:szCs w:val="20"/>
        </w:rPr>
        <w:t xml:space="preserve"> the described processes in the GUI</w:t>
      </w:r>
    </w:p>
    <w:p w14:paraId="193BFF73" w14:textId="77777777" w:rsidR="001975A3" w:rsidRPr="001B3DE8" w:rsidRDefault="001975A3" w:rsidP="00AD0927">
      <w:pPr>
        <w:pStyle w:val="WOSSbulletlist"/>
        <w:spacing w:after="100"/>
        <w:ind w:left="567" w:hanging="283"/>
        <w:contextualSpacing w:val="0"/>
        <w:rPr>
          <w:color w:val="000000" w:themeColor="text1"/>
          <w:sz w:val="20"/>
          <w:szCs w:val="20"/>
        </w:rPr>
      </w:pPr>
      <w:r w:rsidRPr="001B3DE8">
        <w:rPr>
          <w:color w:val="000000" w:themeColor="text1"/>
          <w:sz w:val="20"/>
          <w:szCs w:val="20"/>
        </w:rPr>
        <w:t>Some of the exercises are intended to be done by students entirely unsupported by the instructor. The instructor will be available to assist, but students should try to work these without help</w:t>
      </w:r>
    </w:p>
    <w:p w14:paraId="193BFF74" w14:textId="77777777" w:rsidR="00132BF2" w:rsidRPr="001B3DE8" w:rsidRDefault="001975A3" w:rsidP="00AD0927">
      <w:pPr>
        <w:pStyle w:val="WOSSbulletlist"/>
        <w:spacing w:after="100"/>
        <w:ind w:left="567" w:hanging="283"/>
        <w:contextualSpacing w:val="0"/>
        <w:rPr>
          <w:color w:val="000000" w:themeColor="text1"/>
          <w:sz w:val="20"/>
          <w:szCs w:val="20"/>
        </w:rPr>
      </w:pPr>
      <w:r w:rsidRPr="001B3DE8">
        <w:rPr>
          <w:color w:val="000000" w:themeColor="text1"/>
          <w:sz w:val="20"/>
          <w:szCs w:val="20"/>
        </w:rPr>
        <w:t>Once the exercises in this document are completed, the knowledge gained can be used in assisting with real-life projects, including customized products and processes</w:t>
      </w:r>
    </w:p>
    <w:p w14:paraId="193BFF75" w14:textId="77777777" w:rsidR="00164539" w:rsidRPr="001B3DE8" w:rsidRDefault="001975A3" w:rsidP="00AD0927">
      <w:pPr>
        <w:pStyle w:val="WOSSbulletlist"/>
        <w:spacing w:after="100"/>
        <w:ind w:left="567" w:hanging="283"/>
        <w:contextualSpacing w:val="0"/>
        <w:rPr>
          <w:sz w:val="20"/>
          <w:szCs w:val="20"/>
          <w:u w:val="single"/>
        </w:rPr>
      </w:pPr>
      <w:r w:rsidRPr="001B3DE8">
        <w:rPr>
          <w:color w:val="000000" w:themeColor="text1"/>
          <w:sz w:val="20"/>
          <w:szCs w:val="20"/>
        </w:rPr>
        <w:t xml:space="preserve">For help with any of the material included in this document, email </w:t>
      </w:r>
      <w:r w:rsidR="00164539" w:rsidRPr="001B3DE8">
        <w:rPr>
          <w:sz w:val="20"/>
          <w:szCs w:val="20"/>
          <w:u w:val="single"/>
        </w:rPr>
        <w:t>oss.bss.education@ericsson.com</w:t>
      </w:r>
    </w:p>
    <w:p w14:paraId="193BFF76" w14:textId="77777777" w:rsidR="00164539" w:rsidRPr="001B3DE8" w:rsidRDefault="00164539" w:rsidP="00164539">
      <w:pPr>
        <w:pStyle w:val="BodyText"/>
        <w:rPr>
          <w:rFonts w:eastAsiaTheme="majorEastAsia" w:cs="Arial"/>
          <w:color w:val="000000"/>
          <w:lang w:val="en-US" w:bidi="en-US"/>
        </w:rPr>
      </w:pPr>
      <w:r w:rsidRPr="001B3DE8">
        <w:rPr>
          <w:lang w:val="en-US"/>
        </w:rPr>
        <w:br w:type="page"/>
      </w:r>
    </w:p>
    <w:p w14:paraId="193BFF77" w14:textId="77777777" w:rsidR="00FC65C0" w:rsidRPr="001B3DE8" w:rsidRDefault="00DA5AF3" w:rsidP="000308A3">
      <w:pPr>
        <w:pStyle w:val="StyleHeading1AsianSimSun"/>
        <w:tabs>
          <w:tab w:val="clear" w:pos="1701"/>
        </w:tabs>
        <w:spacing w:line="276" w:lineRule="auto"/>
        <w:ind w:left="851" w:hanging="851"/>
        <w:rPr>
          <w:color w:val="000000" w:themeColor="text1"/>
        </w:rPr>
      </w:pPr>
      <w:bookmarkStart w:id="334" w:name="_Toc409616981"/>
      <w:r w:rsidRPr="001B3DE8">
        <w:rPr>
          <w:color w:val="000000" w:themeColor="text1"/>
        </w:rPr>
        <w:t xml:space="preserve">Module 1: </w:t>
      </w:r>
      <w:r w:rsidR="00CE0C4C" w:rsidRPr="001B3DE8">
        <w:rPr>
          <w:color w:val="000000" w:themeColor="text1"/>
        </w:rPr>
        <w:t>Catalog Manager Overview</w:t>
      </w:r>
      <w:bookmarkEnd w:id="334"/>
    </w:p>
    <w:p w14:paraId="193BFF78" w14:textId="77777777" w:rsidR="00744A8D" w:rsidRPr="001B3DE8" w:rsidRDefault="00AD0927" w:rsidP="00CB4987">
      <w:pPr>
        <w:pStyle w:val="1NIMTrgMainText"/>
        <w:rPr>
          <w:color w:val="000000" w:themeColor="text1"/>
        </w:rPr>
      </w:pPr>
      <w:r w:rsidRPr="001B3DE8">
        <w:rPr>
          <w:color w:val="000000" w:themeColor="text1"/>
        </w:rPr>
        <w:t>There are no exercises associated with Module 1.</w:t>
      </w:r>
    </w:p>
    <w:p w14:paraId="193BFF79" w14:textId="77777777" w:rsidR="0087543B" w:rsidRPr="001B3DE8" w:rsidRDefault="0087543B" w:rsidP="00164539">
      <w:pPr>
        <w:pStyle w:val="1NIMTrgMainText"/>
      </w:pPr>
    </w:p>
    <w:p w14:paraId="193BFF7A" w14:textId="77777777" w:rsidR="0087543B" w:rsidRPr="001B3DE8" w:rsidRDefault="0087543B" w:rsidP="00164539">
      <w:pPr>
        <w:pStyle w:val="1NIMTrgMainText"/>
      </w:pPr>
    </w:p>
    <w:p w14:paraId="193BFF7B" w14:textId="77777777" w:rsidR="0087543B" w:rsidRPr="001B3DE8" w:rsidRDefault="0087543B" w:rsidP="00164539">
      <w:pPr>
        <w:pStyle w:val="1NIMTrgMainText"/>
      </w:pPr>
    </w:p>
    <w:p w14:paraId="193BFF7C" w14:textId="77777777" w:rsidR="0087543B" w:rsidRPr="001B3DE8" w:rsidRDefault="0087543B" w:rsidP="00164539">
      <w:pPr>
        <w:pStyle w:val="1NIMTrgMainText"/>
      </w:pPr>
    </w:p>
    <w:p w14:paraId="193BFF7D" w14:textId="77777777" w:rsidR="0087543B" w:rsidRPr="001B3DE8" w:rsidRDefault="0087543B" w:rsidP="00164539">
      <w:pPr>
        <w:pStyle w:val="1NIMTrgMainText"/>
      </w:pPr>
    </w:p>
    <w:p w14:paraId="193BFF7E" w14:textId="77777777" w:rsidR="0087543B" w:rsidRPr="001B3DE8" w:rsidRDefault="0087543B" w:rsidP="00164539">
      <w:pPr>
        <w:pStyle w:val="1NIMTrgMainText"/>
      </w:pPr>
    </w:p>
    <w:p w14:paraId="193BFF7F" w14:textId="77777777" w:rsidR="0087543B" w:rsidRPr="001B3DE8" w:rsidRDefault="0087543B" w:rsidP="00164539">
      <w:pPr>
        <w:pStyle w:val="1NIMTrgMainText"/>
      </w:pPr>
    </w:p>
    <w:p w14:paraId="193BFF80" w14:textId="77777777" w:rsidR="0087543B" w:rsidRPr="001B3DE8" w:rsidRDefault="0087543B" w:rsidP="00164539">
      <w:pPr>
        <w:pStyle w:val="1NIMTrgMainText"/>
      </w:pPr>
    </w:p>
    <w:p w14:paraId="193BFF81" w14:textId="77777777" w:rsidR="00AE0A5A" w:rsidRPr="001B3DE8" w:rsidRDefault="00AE0A5A" w:rsidP="00164539">
      <w:pPr>
        <w:pStyle w:val="1NIMTrgMainText"/>
      </w:pPr>
    </w:p>
    <w:p w14:paraId="193BFF82" w14:textId="77777777" w:rsidR="00CE28EE" w:rsidRPr="001B3DE8" w:rsidRDefault="00CE28EE" w:rsidP="00164539">
      <w:pPr>
        <w:pStyle w:val="1NIMTrgMainText"/>
      </w:pPr>
    </w:p>
    <w:p w14:paraId="193BFF83" w14:textId="77777777" w:rsidR="00CE28EE" w:rsidRPr="001B3DE8" w:rsidRDefault="00CE28EE" w:rsidP="00164539">
      <w:pPr>
        <w:pStyle w:val="1NIMTrgMainText"/>
      </w:pPr>
    </w:p>
    <w:p w14:paraId="193BFF84" w14:textId="77777777" w:rsidR="00CE28EE" w:rsidRPr="001B3DE8" w:rsidRDefault="00CE28EE" w:rsidP="00164539">
      <w:pPr>
        <w:pStyle w:val="1NIMTrgMainText"/>
      </w:pPr>
    </w:p>
    <w:p w14:paraId="193BFF85" w14:textId="77777777" w:rsidR="00164539" w:rsidRPr="001B3DE8" w:rsidRDefault="00164539">
      <w:pPr>
        <w:rPr>
          <w:szCs w:val="20"/>
          <w:lang w:eastAsia="en-US"/>
        </w:rPr>
      </w:pPr>
      <w:bookmarkStart w:id="335" w:name="_Toc382913815"/>
      <w:r w:rsidRPr="001B3DE8">
        <w:br w:type="page"/>
      </w:r>
    </w:p>
    <w:p w14:paraId="193BFF86" w14:textId="77777777" w:rsidR="00CE28EE" w:rsidRPr="001B3DE8" w:rsidRDefault="00CE28EE" w:rsidP="000308A3">
      <w:pPr>
        <w:pStyle w:val="1levelCW"/>
        <w:ind w:left="851" w:hanging="851"/>
      </w:pPr>
      <w:bookmarkStart w:id="336" w:name="_Toc409616982"/>
      <w:r w:rsidRPr="001B3DE8">
        <w:t xml:space="preserve">Module </w:t>
      </w:r>
      <w:r w:rsidR="00AD0927" w:rsidRPr="001B3DE8">
        <w:t>2</w:t>
      </w:r>
      <w:r w:rsidRPr="001B3DE8">
        <w:t xml:space="preserve">: </w:t>
      </w:r>
      <w:bookmarkEnd w:id="335"/>
      <w:r w:rsidR="00AD0927" w:rsidRPr="001B3DE8">
        <w:t xml:space="preserve">Catalog </w:t>
      </w:r>
      <w:r w:rsidR="00CE0C4C" w:rsidRPr="001B3DE8">
        <w:t>Manager C</w:t>
      </w:r>
      <w:r w:rsidR="00AD0927" w:rsidRPr="001B3DE8">
        <w:t>onfiguration</w:t>
      </w:r>
      <w:bookmarkEnd w:id="336"/>
    </w:p>
    <w:p w14:paraId="193BFF87" w14:textId="77777777" w:rsidR="00856BB6" w:rsidRPr="001B3DE8" w:rsidRDefault="00A03C5F" w:rsidP="00CE28EE">
      <w:pPr>
        <w:pStyle w:val="1NIMTrgMainText"/>
        <w:rPr>
          <w:color w:val="000000" w:themeColor="text1"/>
        </w:rPr>
      </w:pPr>
      <w:r w:rsidRPr="001B3DE8">
        <w:rPr>
          <w:color w:val="000000" w:themeColor="text1"/>
        </w:rPr>
        <w:t xml:space="preserve">In this exercise </w:t>
      </w:r>
      <w:r w:rsidR="00856BB6" w:rsidRPr="001B3DE8">
        <w:rPr>
          <w:color w:val="000000" w:themeColor="text1"/>
        </w:rPr>
        <w:t xml:space="preserve">only a </w:t>
      </w:r>
      <w:r w:rsidRPr="001B3DE8">
        <w:rPr>
          <w:color w:val="000000" w:themeColor="text1"/>
        </w:rPr>
        <w:t xml:space="preserve">small </w:t>
      </w:r>
      <w:r w:rsidR="00856BB6" w:rsidRPr="001B3DE8">
        <w:rPr>
          <w:color w:val="000000" w:themeColor="text1"/>
        </w:rPr>
        <w:t xml:space="preserve">amount of configuration is done in the </w:t>
      </w:r>
      <w:r w:rsidR="00856BB6" w:rsidRPr="001B3DE8">
        <w:rPr>
          <w:b/>
          <w:color w:val="000000" w:themeColor="text1"/>
        </w:rPr>
        <w:t>Administration</w:t>
      </w:r>
      <w:r w:rsidR="00856BB6" w:rsidRPr="001B3DE8">
        <w:rPr>
          <w:color w:val="000000" w:themeColor="text1"/>
        </w:rPr>
        <w:t xml:space="preserve"> GUI as a prerequisite for our user-based exercise activity. Exercise 1 covers this configuration activity, whilst all the remaining exercises focus on user issues in the </w:t>
      </w:r>
      <w:r w:rsidR="00856BB6" w:rsidRPr="001B3DE8">
        <w:rPr>
          <w:b/>
          <w:color w:val="000000" w:themeColor="text1"/>
        </w:rPr>
        <w:t>Catalog Designer</w:t>
      </w:r>
      <w:r w:rsidR="00856BB6" w:rsidRPr="001B3DE8">
        <w:rPr>
          <w:color w:val="000000" w:themeColor="text1"/>
        </w:rPr>
        <w:t xml:space="preserve"> GUI.</w:t>
      </w:r>
    </w:p>
    <w:p w14:paraId="193BFF88" w14:textId="77777777" w:rsidR="00CE28EE" w:rsidRPr="001B3DE8" w:rsidRDefault="00AD0927" w:rsidP="00CE28EE">
      <w:pPr>
        <w:pStyle w:val="Heading2"/>
        <w:tabs>
          <w:tab w:val="clear" w:pos="1701"/>
        </w:tabs>
        <w:spacing w:line="276" w:lineRule="auto"/>
        <w:ind w:left="851" w:hanging="851"/>
        <w:rPr>
          <w:color w:val="000000" w:themeColor="text1"/>
        </w:rPr>
      </w:pPr>
      <w:bookmarkStart w:id="337" w:name="_Toc409616983"/>
      <w:r w:rsidRPr="001B3DE8">
        <w:rPr>
          <w:color w:val="000000" w:themeColor="text1"/>
        </w:rPr>
        <w:t>Exercise 1</w:t>
      </w:r>
      <w:r w:rsidR="00E031A7" w:rsidRPr="001B3DE8">
        <w:rPr>
          <w:color w:val="000000" w:themeColor="text1"/>
        </w:rPr>
        <w:t>: Catalog configuration</w:t>
      </w:r>
      <w:bookmarkEnd w:id="337"/>
    </w:p>
    <w:p w14:paraId="193BFF89" w14:textId="77777777" w:rsidR="00AD0927" w:rsidRPr="001B3DE8" w:rsidRDefault="00AD0927" w:rsidP="00654BA4">
      <w:pPr>
        <w:pStyle w:val="1NIMTrgMainText"/>
        <w:rPr>
          <w:color w:val="000000" w:themeColor="text1"/>
        </w:rPr>
      </w:pPr>
      <w:r w:rsidRPr="001B3DE8">
        <w:rPr>
          <w:color w:val="000000" w:themeColor="text1"/>
        </w:rPr>
        <w:t>In this exercise we perform some simple configurations required before starting work on a new project:</w:t>
      </w:r>
    </w:p>
    <w:p w14:paraId="193BFF8A" w14:textId="77777777" w:rsidR="00AD0927" w:rsidRPr="001B3DE8" w:rsidRDefault="00AD0927" w:rsidP="00917A5F">
      <w:pPr>
        <w:pStyle w:val="ListParagraph"/>
        <w:numPr>
          <w:ilvl w:val="0"/>
          <w:numId w:val="18"/>
        </w:numPr>
        <w:spacing w:before="100" w:line="276" w:lineRule="auto"/>
        <w:ind w:left="568" w:hanging="284"/>
        <w:contextualSpacing w:val="0"/>
        <w:rPr>
          <w:rFonts w:ascii="Arial" w:hAnsi="Arial" w:cs="Arial"/>
          <w:sz w:val="20"/>
          <w:szCs w:val="20"/>
          <w:lang w:val="en-US" w:eastAsia="sv-SE"/>
        </w:rPr>
      </w:pPr>
      <w:r w:rsidRPr="001B3DE8">
        <w:rPr>
          <w:rFonts w:ascii="Arial" w:hAnsi="Arial" w:cs="Arial"/>
          <w:sz w:val="20"/>
          <w:szCs w:val="20"/>
          <w:lang w:val="en-US" w:eastAsia="sv-SE"/>
        </w:rPr>
        <w:t>Creating an organizational chart</w:t>
      </w:r>
      <w:r w:rsidR="00943104" w:rsidRPr="001B3DE8">
        <w:rPr>
          <w:rFonts w:ascii="Arial" w:hAnsi="Arial" w:cs="Arial"/>
          <w:sz w:val="20"/>
          <w:szCs w:val="20"/>
          <w:lang w:val="en-US" w:eastAsia="sv-SE"/>
        </w:rPr>
        <w:t xml:space="preserve"> (top level)</w:t>
      </w:r>
    </w:p>
    <w:p w14:paraId="193BFF8B" w14:textId="77777777" w:rsidR="00AD0927" w:rsidRPr="001B3DE8" w:rsidRDefault="00AD0927" w:rsidP="00917A5F">
      <w:pPr>
        <w:pStyle w:val="ListParagraph"/>
        <w:numPr>
          <w:ilvl w:val="0"/>
          <w:numId w:val="18"/>
        </w:numPr>
        <w:spacing w:line="276" w:lineRule="auto"/>
        <w:ind w:left="568" w:hanging="284"/>
        <w:contextualSpacing w:val="0"/>
        <w:rPr>
          <w:rFonts w:ascii="Arial" w:hAnsi="Arial" w:cs="Arial"/>
          <w:sz w:val="20"/>
          <w:szCs w:val="20"/>
          <w:lang w:val="en-US" w:eastAsia="sv-SE"/>
        </w:rPr>
      </w:pPr>
      <w:r w:rsidRPr="001B3DE8">
        <w:rPr>
          <w:rFonts w:ascii="Arial" w:hAnsi="Arial" w:cs="Arial"/>
          <w:sz w:val="20"/>
          <w:szCs w:val="20"/>
          <w:lang w:val="en-US" w:eastAsia="sv-SE"/>
        </w:rPr>
        <w:t>Adding subsidiary nodes</w:t>
      </w:r>
    </w:p>
    <w:p w14:paraId="193BFF8C" w14:textId="77777777" w:rsidR="00CE28EE" w:rsidRPr="001B3DE8" w:rsidRDefault="00AD0927" w:rsidP="00917A5F">
      <w:pPr>
        <w:pStyle w:val="ListParagraph"/>
        <w:numPr>
          <w:ilvl w:val="0"/>
          <w:numId w:val="18"/>
        </w:numPr>
        <w:spacing w:line="276" w:lineRule="auto"/>
        <w:ind w:left="568" w:hanging="284"/>
        <w:contextualSpacing w:val="0"/>
        <w:rPr>
          <w:rFonts w:ascii="Arial" w:hAnsi="Arial" w:cs="Arial"/>
          <w:sz w:val="20"/>
          <w:szCs w:val="20"/>
          <w:lang w:val="en-US" w:eastAsia="sv-SE"/>
        </w:rPr>
      </w:pPr>
      <w:r w:rsidRPr="001B3DE8">
        <w:rPr>
          <w:rFonts w:ascii="Arial" w:hAnsi="Arial" w:cs="Arial"/>
          <w:sz w:val="20"/>
          <w:szCs w:val="20"/>
          <w:lang w:val="en-US" w:eastAsia="sv-SE"/>
        </w:rPr>
        <w:t xml:space="preserve">Assigning users to different chart </w:t>
      </w:r>
      <w:r w:rsidR="00E90465" w:rsidRPr="001B3DE8">
        <w:rPr>
          <w:rFonts w:ascii="Arial" w:hAnsi="Arial" w:cs="Arial"/>
          <w:sz w:val="20"/>
          <w:szCs w:val="20"/>
          <w:lang w:val="en-US" w:eastAsia="sv-SE"/>
        </w:rPr>
        <w:t>positions</w:t>
      </w:r>
    </w:p>
    <w:p w14:paraId="193BFF8D" w14:textId="77777777" w:rsidR="00AD0927" w:rsidRPr="001B3DE8" w:rsidRDefault="00AD0927" w:rsidP="00917A5F">
      <w:pPr>
        <w:pStyle w:val="ListParagraph"/>
        <w:numPr>
          <w:ilvl w:val="0"/>
          <w:numId w:val="18"/>
        </w:numPr>
        <w:spacing w:after="200" w:line="276" w:lineRule="auto"/>
        <w:ind w:left="568" w:hanging="284"/>
        <w:contextualSpacing w:val="0"/>
        <w:rPr>
          <w:rFonts w:ascii="Arial" w:hAnsi="Arial" w:cs="Arial"/>
          <w:sz w:val="20"/>
          <w:szCs w:val="20"/>
          <w:lang w:val="en-US" w:eastAsia="sv-SE"/>
        </w:rPr>
      </w:pPr>
      <w:r w:rsidRPr="001B3DE8">
        <w:rPr>
          <w:rFonts w:ascii="Arial" w:hAnsi="Arial" w:cs="Arial"/>
          <w:sz w:val="20"/>
          <w:szCs w:val="20"/>
          <w:lang w:val="en-US" w:eastAsia="sv-SE"/>
        </w:rPr>
        <w:t>Configuring default currency, markup and date</w:t>
      </w:r>
    </w:p>
    <w:p w14:paraId="193BFF8E" w14:textId="77777777" w:rsidR="00B45AE2" w:rsidRPr="001B3DE8" w:rsidRDefault="00B45AE2" w:rsidP="0041035E">
      <w:pPr>
        <w:pStyle w:val="1NIMTrgMainText"/>
        <w:rPr>
          <w:i/>
        </w:rPr>
      </w:pPr>
      <w:r w:rsidRPr="001B3DE8">
        <w:rPr>
          <w:i/>
          <w:u w:val="single"/>
        </w:rPr>
        <w:t>Note</w:t>
      </w:r>
      <w:r w:rsidRPr="001B3DE8">
        <w:rPr>
          <w:i/>
        </w:rPr>
        <w:t xml:space="preserve">: In order for us to be able to log in and use the Catalog </w:t>
      </w:r>
      <w:r w:rsidR="0015580F" w:rsidRPr="001B3DE8">
        <w:rPr>
          <w:i/>
        </w:rPr>
        <w:t>Designer</w:t>
      </w:r>
      <w:r w:rsidRPr="001B3DE8">
        <w:rPr>
          <w:i/>
        </w:rPr>
        <w:t xml:space="preserve">, project metadata must already exist. Two </w:t>
      </w:r>
      <w:r w:rsidR="009942AA" w:rsidRPr="001B3DE8">
        <w:rPr>
          <w:i/>
        </w:rPr>
        <w:t>D</w:t>
      </w:r>
      <w:r w:rsidRPr="001B3DE8">
        <w:rPr>
          <w:i/>
        </w:rPr>
        <w:t xml:space="preserve">esigner </w:t>
      </w:r>
      <w:r w:rsidR="009942AA" w:rsidRPr="001B3DE8">
        <w:rPr>
          <w:i/>
        </w:rPr>
        <w:t>P</w:t>
      </w:r>
      <w:r w:rsidRPr="001B3DE8">
        <w:rPr>
          <w:i/>
        </w:rPr>
        <w:t>rojects have therefore been set up in the system to facilitate this training.</w:t>
      </w:r>
    </w:p>
    <w:p w14:paraId="193BFF8F" w14:textId="77777777" w:rsidR="00CE28EE" w:rsidRPr="001B3DE8" w:rsidRDefault="00AD0927" w:rsidP="00CE28EE">
      <w:pPr>
        <w:pStyle w:val="Heading3"/>
        <w:tabs>
          <w:tab w:val="clear" w:pos="1701"/>
        </w:tabs>
        <w:spacing w:line="276" w:lineRule="auto"/>
        <w:ind w:left="851" w:hanging="851"/>
        <w:rPr>
          <w:b w:val="0"/>
          <w:color w:val="000000" w:themeColor="text1"/>
        </w:rPr>
      </w:pPr>
      <w:bookmarkStart w:id="338" w:name="_Toc409616984"/>
      <w:r w:rsidRPr="001B3DE8">
        <w:rPr>
          <w:b w:val="0"/>
          <w:color w:val="000000" w:themeColor="text1"/>
        </w:rPr>
        <w:t>C</w:t>
      </w:r>
      <w:r w:rsidR="003E2521" w:rsidRPr="001B3DE8">
        <w:rPr>
          <w:b w:val="0"/>
          <w:color w:val="000000" w:themeColor="text1"/>
        </w:rPr>
        <w:t>reate an organizational c</w:t>
      </w:r>
      <w:r w:rsidRPr="001B3DE8">
        <w:rPr>
          <w:b w:val="0"/>
          <w:color w:val="000000" w:themeColor="text1"/>
        </w:rPr>
        <w:t>hart</w:t>
      </w:r>
      <w:r w:rsidR="00943104" w:rsidRPr="001B3DE8">
        <w:rPr>
          <w:b w:val="0"/>
          <w:color w:val="000000" w:themeColor="text1"/>
        </w:rPr>
        <w:t xml:space="preserve"> (top level)</w:t>
      </w:r>
      <w:bookmarkEnd w:id="338"/>
    </w:p>
    <w:p w14:paraId="193BFF90" w14:textId="77777777" w:rsidR="00AD0927" w:rsidRPr="001B3DE8" w:rsidRDefault="00B5557E" w:rsidP="00EA3E69">
      <w:pPr>
        <w:pStyle w:val="1NIMTrgMainText"/>
        <w:spacing w:before="200"/>
        <w:rPr>
          <w:color w:val="000000" w:themeColor="text1"/>
        </w:rPr>
      </w:pPr>
      <w:r w:rsidRPr="001B3DE8">
        <w:rPr>
          <w:color w:val="000000" w:themeColor="text1"/>
        </w:rPr>
        <w:t>T</w:t>
      </w:r>
      <w:r w:rsidR="00CD6079" w:rsidRPr="001B3DE8">
        <w:rPr>
          <w:color w:val="000000" w:themeColor="text1"/>
        </w:rPr>
        <w:t xml:space="preserve">he </w:t>
      </w:r>
      <w:r w:rsidR="003E2521" w:rsidRPr="001B3DE8">
        <w:rPr>
          <w:b/>
          <w:color w:val="000000" w:themeColor="text1"/>
        </w:rPr>
        <w:t>organizational c</w:t>
      </w:r>
      <w:r w:rsidRPr="001B3DE8">
        <w:rPr>
          <w:b/>
          <w:color w:val="000000" w:themeColor="text1"/>
        </w:rPr>
        <w:t>hart</w:t>
      </w:r>
      <w:r w:rsidR="00082F31" w:rsidRPr="001B3DE8">
        <w:rPr>
          <w:color w:val="000000" w:themeColor="text1"/>
        </w:rPr>
        <w:t xml:space="preserve"> is a </w:t>
      </w:r>
      <w:r w:rsidR="00BA00D4" w:rsidRPr="001B3DE8">
        <w:rPr>
          <w:color w:val="000000" w:themeColor="text1"/>
        </w:rPr>
        <w:t>collection</w:t>
      </w:r>
      <w:r w:rsidR="00082F31" w:rsidRPr="001B3DE8">
        <w:rPr>
          <w:color w:val="000000" w:themeColor="text1"/>
        </w:rPr>
        <w:t xml:space="preserve"> of different </w:t>
      </w:r>
      <w:r w:rsidR="00BA00D4" w:rsidRPr="001B3DE8">
        <w:rPr>
          <w:color w:val="000000" w:themeColor="text1"/>
        </w:rPr>
        <w:t xml:space="preserve">teams, departments or roles, structured in a hierarchical tree to indicate the different positions within the </w:t>
      </w:r>
      <w:r w:rsidR="0041035E" w:rsidRPr="001B3DE8">
        <w:rPr>
          <w:color w:val="000000" w:themeColor="text1"/>
        </w:rPr>
        <w:t>organization.</w:t>
      </w:r>
    </w:p>
    <w:p w14:paraId="193BFF91" w14:textId="77777777" w:rsidR="00082F31" w:rsidRPr="001B3DE8" w:rsidRDefault="003E2521" w:rsidP="00082F31">
      <w:pPr>
        <w:pStyle w:val="1NIMTrgMainText"/>
        <w:spacing w:before="200"/>
        <w:rPr>
          <w:color w:val="000000" w:themeColor="text1"/>
        </w:rPr>
      </w:pPr>
      <w:r w:rsidRPr="001B3DE8">
        <w:rPr>
          <w:color w:val="000000" w:themeColor="text1"/>
        </w:rPr>
        <w:t>An organizational c</w:t>
      </w:r>
      <w:r w:rsidR="00082F31" w:rsidRPr="001B3DE8">
        <w:rPr>
          <w:color w:val="000000" w:themeColor="text1"/>
        </w:rPr>
        <w:t>hart is created in the</w:t>
      </w:r>
      <w:r w:rsidR="00082F31" w:rsidRPr="001B3DE8">
        <w:rPr>
          <w:b/>
          <w:color w:val="000000" w:themeColor="text1"/>
        </w:rPr>
        <w:t xml:space="preserve"> User Profile Manager</w:t>
      </w:r>
      <w:r w:rsidR="0041035E" w:rsidRPr="001B3DE8">
        <w:rPr>
          <w:color w:val="000000" w:themeColor="text1"/>
        </w:rPr>
        <w:t xml:space="preserve"> of the </w:t>
      </w:r>
      <w:r w:rsidR="0041035E" w:rsidRPr="001B3DE8">
        <w:rPr>
          <w:b/>
          <w:color w:val="000000" w:themeColor="text1"/>
        </w:rPr>
        <w:t>Administration</w:t>
      </w:r>
      <w:r w:rsidR="0041035E" w:rsidRPr="001B3DE8">
        <w:rPr>
          <w:color w:val="000000" w:themeColor="text1"/>
        </w:rPr>
        <w:t xml:space="preserve"> GUI.</w:t>
      </w:r>
    </w:p>
    <w:p w14:paraId="193BFF92" w14:textId="6669CA08" w:rsidR="00530289" w:rsidRPr="001B3DE8" w:rsidRDefault="00530289" w:rsidP="001928BD">
      <w:pPr>
        <w:pStyle w:val="1NIMTrgMainText"/>
        <w:numPr>
          <w:ilvl w:val="0"/>
          <w:numId w:val="16"/>
        </w:numPr>
        <w:spacing w:before="200"/>
        <w:ind w:left="425" w:hanging="425"/>
      </w:pPr>
      <w:r w:rsidRPr="001B3DE8">
        <w:t>Log in to the</w:t>
      </w:r>
      <w:r w:rsidRPr="001B3DE8">
        <w:rPr>
          <w:b/>
        </w:rPr>
        <w:t xml:space="preserve"> Velocity</w:t>
      </w:r>
      <w:r w:rsidRPr="001B3DE8">
        <w:t xml:space="preserve"> </w:t>
      </w:r>
      <w:r w:rsidRPr="001B3DE8">
        <w:rPr>
          <w:b/>
        </w:rPr>
        <w:t>Studio</w:t>
      </w:r>
      <w:r w:rsidRPr="001B3DE8">
        <w:t xml:space="preserve"> application</w:t>
      </w:r>
      <w:r w:rsidR="00201DC2" w:rsidRPr="001B3DE8">
        <w:t xml:space="preserve"> from the shortcut icon on the desktop, or from the </w:t>
      </w:r>
      <w:r w:rsidR="00201DC2" w:rsidRPr="001B3DE8">
        <w:rPr>
          <w:b/>
        </w:rPr>
        <w:t>Programs</w:t>
      </w:r>
      <w:r w:rsidR="00201DC2" w:rsidRPr="001B3DE8">
        <w:t xml:space="preserve"> menu: </w:t>
      </w:r>
      <w:r w:rsidR="00201DC2" w:rsidRPr="001B3DE8">
        <w:rPr>
          <w:i/>
        </w:rPr>
        <w:t xml:space="preserve">ConceptWave &gt; ConceptWave </w:t>
      </w:r>
      <w:del w:id="339" w:author="Claire Carbone" w:date="2015-01-06T12:45:00Z">
        <w:r w:rsidR="00201DC2" w:rsidRPr="001B3DE8" w:rsidDel="00405473">
          <w:rPr>
            <w:i/>
          </w:rPr>
          <w:delText>Velocity Studio</w:delText>
        </w:r>
      </w:del>
      <w:ins w:id="340" w:author="Claire Carbone" w:date="2015-01-06T12:45:00Z">
        <w:r w:rsidR="00405473">
          <w:rPr>
            <w:i/>
          </w:rPr>
          <w:t>Designer</w:t>
        </w:r>
      </w:ins>
      <w:r w:rsidR="001D197B" w:rsidRPr="001B3DE8">
        <w:rPr>
          <w:i/>
        </w:rPr>
        <w:t xml:space="preserve"> </w:t>
      </w:r>
      <w:r w:rsidR="00201DC2" w:rsidRPr="001B3DE8">
        <w:t>(</w:t>
      </w:r>
      <w:r w:rsidR="001D197B" w:rsidRPr="001B3DE8">
        <w:t>n</w:t>
      </w:r>
      <w:r w:rsidR="006F5A3E" w:rsidRPr="001B3DE8">
        <w:t>o username</w:t>
      </w:r>
      <w:r w:rsidR="001D197B" w:rsidRPr="001B3DE8">
        <w:t>/password</w:t>
      </w:r>
      <w:r w:rsidR="006F5A3E" w:rsidRPr="001B3DE8">
        <w:t xml:space="preserve"> required</w:t>
      </w:r>
      <w:r w:rsidR="00201DC2" w:rsidRPr="001B3DE8">
        <w:t>).</w:t>
      </w:r>
    </w:p>
    <w:p w14:paraId="193BFF93" w14:textId="77777777" w:rsidR="00A46275" w:rsidRPr="001B3DE8" w:rsidRDefault="001D197B" w:rsidP="000E3B4F">
      <w:pPr>
        <w:pStyle w:val="1NIMTrgMainText"/>
        <w:spacing w:before="200"/>
        <w:ind w:left="425"/>
        <w:rPr>
          <w:i/>
        </w:rPr>
      </w:pPr>
      <w:r w:rsidRPr="001B3DE8">
        <w:rPr>
          <w:i/>
          <w:color w:val="000000" w:themeColor="text1"/>
          <w:u w:val="single"/>
        </w:rPr>
        <w:t>Note</w:t>
      </w:r>
      <w:r w:rsidRPr="001B3DE8">
        <w:rPr>
          <w:i/>
          <w:color w:val="000000" w:themeColor="text1"/>
        </w:rPr>
        <w:t xml:space="preserve">: Velocity Studio is an advanced user-interface design tool for rapidly creating and configuring </w:t>
      </w:r>
      <w:r w:rsidR="0041035E" w:rsidRPr="001B3DE8">
        <w:rPr>
          <w:i/>
          <w:color w:val="000000" w:themeColor="text1"/>
        </w:rPr>
        <w:t xml:space="preserve">applications, </w:t>
      </w:r>
      <w:r w:rsidRPr="001B3DE8">
        <w:rPr>
          <w:i/>
          <w:color w:val="000000" w:themeColor="text1"/>
        </w:rPr>
        <w:t xml:space="preserve">processes, business logic, </w:t>
      </w:r>
      <w:proofErr w:type="gramStart"/>
      <w:r w:rsidRPr="001B3DE8">
        <w:rPr>
          <w:i/>
          <w:color w:val="000000" w:themeColor="text1"/>
        </w:rPr>
        <w:t>order</w:t>
      </w:r>
      <w:proofErr w:type="gramEnd"/>
      <w:r w:rsidRPr="001B3DE8">
        <w:rPr>
          <w:i/>
          <w:color w:val="000000" w:themeColor="text1"/>
        </w:rPr>
        <w:t xml:space="preserve"> and data models.</w:t>
      </w:r>
    </w:p>
    <w:p w14:paraId="193BFF94" w14:textId="2EB3A2E8" w:rsidR="000E3B4F" w:rsidRPr="001B3DE8" w:rsidRDefault="009942AA" w:rsidP="000844C7">
      <w:pPr>
        <w:pStyle w:val="figureCW"/>
        <w:rPr>
          <w:i/>
          <w:noProof w:val="0"/>
          <w:lang w:val="en-US"/>
        </w:rPr>
      </w:pPr>
      <w:r w:rsidRPr="001B3DE8">
        <w:rPr>
          <w:noProof w:val="0"/>
          <w:lang w:val="en-US"/>
        </w:rPr>
        <w:t xml:space="preserve">Open the existing </w:t>
      </w:r>
      <w:r w:rsidR="001D197B" w:rsidRPr="001B3DE8">
        <w:rPr>
          <w:noProof w:val="0"/>
          <w:lang w:val="en-US"/>
        </w:rPr>
        <w:t xml:space="preserve">(and previously opened) </w:t>
      </w:r>
      <w:r w:rsidR="003E2521" w:rsidRPr="001B3DE8">
        <w:rPr>
          <w:noProof w:val="0"/>
          <w:lang w:val="en-US"/>
        </w:rPr>
        <w:t>d</w:t>
      </w:r>
      <w:r w:rsidRPr="001B3DE8">
        <w:rPr>
          <w:noProof w:val="0"/>
          <w:lang w:val="en-US"/>
        </w:rPr>
        <w:t xml:space="preserve">esigner </w:t>
      </w:r>
      <w:r w:rsidR="003E2521" w:rsidRPr="001B3DE8">
        <w:rPr>
          <w:noProof w:val="0"/>
          <w:lang w:val="en-US"/>
        </w:rPr>
        <w:t>p</w:t>
      </w:r>
      <w:r w:rsidRPr="001B3DE8">
        <w:rPr>
          <w:noProof w:val="0"/>
          <w:lang w:val="en-US"/>
        </w:rPr>
        <w:t xml:space="preserve">roject called </w:t>
      </w:r>
      <w:r w:rsidR="001D197B" w:rsidRPr="001B3DE8">
        <w:rPr>
          <w:noProof w:val="0"/>
          <w:lang w:val="en-US"/>
        </w:rPr>
        <w:t>‘</w:t>
      </w:r>
      <w:r w:rsidRPr="001B3DE8">
        <w:rPr>
          <w:b/>
          <w:noProof w:val="0"/>
          <w:lang w:val="en-US"/>
        </w:rPr>
        <w:t>CM</w:t>
      </w:r>
      <w:r w:rsidR="001D197B" w:rsidRPr="001B3DE8">
        <w:rPr>
          <w:b/>
          <w:noProof w:val="0"/>
          <w:lang w:val="en-US"/>
        </w:rPr>
        <w:t xml:space="preserve">’ </w:t>
      </w:r>
      <w:r w:rsidR="001D197B" w:rsidRPr="001B3DE8">
        <w:rPr>
          <w:noProof w:val="0"/>
          <w:lang w:val="en-US"/>
        </w:rPr>
        <w:t xml:space="preserve">from the </w:t>
      </w:r>
      <w:r w:rsidR="001D197B" w:rsidRPr="001B3DE8">
        <w:rPr>
          <w:b/>
          <w:noProof w:val="0"/>
          <w:lang w:val="en-US"/>
        </w:rPr>
        <w:t xml:space="preserve">File </w:t>
      </w:r>
      <w:r w:rsidR="001D197B" w:rsidRPr="001B3DE8">
        <w:rPr>
          <w:noProof w:val="0"/>
          <w:lang w:val="en-US"/>
        </w:rPr>
        <w:t>menu</w:t>
      </w:r>
      <w:r w:rsidR="00300882">
        <w:rPr>
          <w:noProof w:val="0"/>
          <w:lang w:val="en-US"/>
        </w:rPr>
        <w:t xml:space="preserve"> </w:t>
      </w:r>
      <w:del w:id="341" w:author="Claire Carbone" w:date="2015-01-17T19:49:00Z">
        <w:r w:rsidR="00300882" w:rsidDel="00B02819">
          <w:rPr>
            <w:noProof w:val="0"/>
            <w:lang w:val="en-US"/>
          </w:rPr>
          <w:delText>or whatever it has been called</w:delText>
        </w:r>
        <w:r w:rsidR="001D197B" w:rsidRPr="001B3DE8" w:rsidDel="00B02819">
          <w:rPr>
            <w:noProof w:val="0"/>
            <w:lang w:val="en-US"/>
          </w:rPr>
          <w:delText xml:space="preserve"> </w:delText>
        </w:r>
      </w:del>
      <w:r w:rsidR="00712B31" w:rsidRPr="001B3DE8">
        <w:rPr>
          <w:noProof w:val="0"/>
          <w:lang w:val="en-US"/>
        </w:rPr>
        <w:t xml:space="preserve">or </w:t>
      </w:r>
      <w:r w:rsidR="0021633A" w:rsidRPr="001B3DE8">
        <w:rPr>
          <w:noProof w:val="0"/>
          <w:lang w:val="en-US"/>
        </w:rPr>
        <w:t>us</w:t>
      </w:r>
      <w:r w:rsidR="00712B31" w:rsidRPr="001B3DE8">
        <w:rPr>
          <w:noProof w:val="0"/>
          <w:lang w:val="en-US"/>
        </w:rPr>
        <w:t>e</w:t>
      </w:r>
      <w:r w:rsidR="0021633A" w:rsidRPr="001B3DE8">
        <w:rPr>
          <w:noProof w:val="0"/>
          <w:lang w:val="en-US"/>
        </w:rPr>
        <w:t xml:space="preserve"> the </w:t>
      </w:r>
      <w:r w:rsidR="0021633A" w:rsidRPr="001B3DE8">
        <w:rPr>
          <w:i/>
          <w:noProof w:val="0"/>
          <w:lang w:val="en-US"/>
        </w:rPr>
        <w:t xml:space="preserve">File &gt; Open Project </w:t>
      </w:r>
      <w:r w:rsidR="0021633A" w:rsidRPr="001B3DE8">
        <w:rPr>
          <w:noProof w:val="0"/>
          <w:lang w:val="en-US"/>
        </w:rPr>
        <w:t xml:space="preserve">menu option, navigating to the </w:t>
      </w:r>
      <w:r w:rsidR="00712B31" w:rsidRPr="001B3DE8">
        <w:rPr>
          <w:noProof w:val="0"/>
          <w:lang w:val="en-US"/>
        </w:rPr>
        <w:t xml:space="preserve">project </w:t>
      </w:r>
      <w:r w:rsidR="0021633A" w:rsidRPr="001B3DE8">
        <w:rPr>
          <w:noProof w:val="0"/>
          <w:lang w:val="en-US"/>
        </w:rPr>
        <w:t>fol</w:t>
      </w:r>
      <w:r w:rsidR="00712B31" w:rsidRPr="001B3DE8">
        <w:rPr>
          <w:noProof w:val="0"/>
          <w:lang w:val="en-US"/>
        </w:rPr>
        <w:t>der (</w:t>
      </w:r>
      <w:r w:rsidR="00712B31" w:rsidRPr="001B3DE8">
        <w:rPr>
          <w:i/>
          <w:noProof w:val="0"/>
          <w:lang w:val="en-US"/>
        </w:rPr>
        <w:t>C:\CWOrderCare</w:t>
      </w:r>
      <w:ins w:id="342" w:author="Claire Carbone" w:date="2015-01-05T19:47:00Z">
        <w:r w:rsidR="008F37B2">
          <w:rPr>
            <w:i/>
            <w:noProof w:val="0"/>
            <w:lang w:val="en-US"/>
          </w:rPr>
          <w:t>14.1</w:t>
        </w:r>
      </w:ins>
      <w:r w:rsidR="00712B31" w:rsidRPr="001B3DE8">
        <w:rPr>
          <w:i/>
          <w:noProof w:val="0"/>
          <w:lang w:val="en-US"/>
        </w:rPr>
        <w:t>\Projects\CM</w:t>
      </w:r>
      <w:r w:rsidR="00712B31" w:rsidRPr="001B3DE8">
        <w:rPr>
          <w:noProof w:val="0"/>
          <w:lang w:val="en-US"/>
        </w:rPr>
        <w:t>):</w:t>
      </w:r>
    </w:p>
    <w:p w14:paraId="193BFF95" w14:textId="48B14D16" w:rsidR="009942AA" w:rsidRPr="001B3DE8" w:rsidRDefault="000878EA" w:rsidP="0041035E">
      <w:pPr>
        <w:pStyle w:val="1figureCW"/>
        <w:ind w:left="0" w:firstLine="0"/>
        <w:jc w:val="center"/>
        <w:rPr>
          <w:i/>
          <w:noProof w:val="0"/>
          <w:lang w:val="en-US"/>
        </w:rPr>
      </w:pPr>
      <w:ins w:id="343" w:author="Claire Carbone" w:date="2015-01-05T19:55:00Z">
        <w:r>
          <w:rPr>
            <w:i/>
            <w:lang w:val="en-US" w:eastAsia="en-US"/>
          </w:rPr>
          <w:drawing>
            <wp:inline distT="0" distB="0" distL="0" distR="0" wp14:anchorId="7C40F8AF" wp14:editId="6EB1DFDC">
              <wp:extent cx="4148037" cy="2903936"/>
              <wp:effectExtent l="0" t="0" r="5080" b="0"/>
              <wp:docPr id="27880" name="Picture 27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9513" cy="2904969"/>
                      </a:xfrm>
                      <a:prstGeom prst="rect">
                        <a:avLst/>
                      </a:prstGeom>
                      <a:noFill/>
                      <a:ln>
                        <a:noFill/>
                      </a:ln>
                    </pic:spPr>
                  </pic:pic>
                </a:graphicData>
              </a:graphic>
            </wp:inline>
          </w:drawing>
        </w:r>
      </w:ins>
      <w:del w:id="344" w:author="Claire Carbone" w:date="2015-01-05T19:36:00Z">
        <w:r w:rsidR="00300882" w:rsidDel="00965412">
          <w:rPr>
            <w:i/>
            <w:lang w:val="en-US" w:eastAsia="en-US"/>
          </w:rPr>
          <w:drawing>
            <wp:inline distT="0" distB="0" distL="0" distR="0" wp14:anchorId="068D7FF2" wp14:editId="76A619BD">
              <wp:extent cx="2292247" cy="1842655"/>
              <wp:effectExtent l="19050" t="19050" r="13335"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92294" cy="1842693"/>
                      </a:xfrm>
                      <a:prstGeom prst="rect">
                        <a:avLst/>
                      </a:prstGeom>
                      <a:noFill/>
                      <a:ln>
                        <a:solidFill>
                          <a:schemeClr val="accent1"/>
                        </a:solidFill>
                      </a:ln>
                    </pic:spPr>
                  </pic:pic>
                </a:graphicData>
              </a:graphic>
            </wp:inline>
          </w:drawing>
        </w:r>
      </w:del>
    </w:p>
    <w:p w14:paraId="193BFF96" w14:textId="77777777" w:rsidR="00AD0927" w:rsidRPr="001B3DE8" w:rsidRDefault="00F1662A" w:rsidP="000E3B4F">
      <w:pPr>
        <w:pStyle w:val="figureCW"/>
        <w:rPr>
          <w:noProof w:val="0"/>
          <w:color w:val="auto"/>
          <w:lang w:val="en-US"/>
        </w:rPr>
      </w:pPr>
      <w:r w:rsidRPr="001B3DE8">
        <w:rPr>
          <w:noProof w:val="0"/>
          <w:color w:val="auto"/>
          <w:lang w:val="en-US"/>
        </w:rPr>
        <w:t xml:space="preserve">Once the project is open, note that the log entries in the </w:t>
      </w:r>
      <w:r w:rsidRPr="001B3DE8">
        <w:rPr>
          <w:b/>
          <w:noProof w:val="0"/>
          <w:color w:val="auto"/>
          <w:lang w:val="en-US"/>
        </w:rPr>
        <w:t>Console</w:t>
      </w:r>
      <w:r w:rsidR="000C2100" w:rsidRPr="001B3DE8">
        <w:rPr>
          <w:noProof w:val="0"/>
          <w:color w:val="auto"/>
          <w:lang w:val="en-US"/>
        </w:rPr>
        <w:t xml:space="preserve"> tab </w:t>
      </w:r>
      <w:r w:rsidR="00B21053" w:rsidRPr="001B3DE8">
        <w:rPr>
          <w:noProof w:val="0"/>
          <w:color w:val="auto"/>
          <w:lang w:val="en-US"/>
        </w:rPr>
        <w:t xml:space="preserve">at the bottom of the screen </w:t>
      </w:r>
      <w:r w:rsidRPr="001B3DE8">
        <w:rPr>
          <w:noProof w:val="0"/>
          <w:color w:val="auto"/>
          <w:lang w:val="en-US"/>
        </w:rPr>
        <w:t xml:space="preserve">indicate that the project is in </w:t>
      </w:r>
      <w:r w:rsidRPr="001B3DE8">
        <w:rPr>
          <w:b/>
          <w:noProof w:val="0"/>
          <w:color w:val="auto"/>
          <w:lang w:val="en-US"/>
        </w:rPr>
        <w:t>D</w:t>
      </w:r>
      <w:r w:rsidR="00A27163" w:rsidRPr="001B3DE8">
        <w:rPr>
          <w:b/>
          <w:noProof w:val="0"/>
          <w:color w:val="auto"/>
          <w:lang w:val="en-US"/>
        </w:rPr>
        <w:t>ESIGN</w:t>
      </w:r>
      <w:r w:rsidRPr="001B3DE8">
        <w:rPr>
          <w:noProof w:val="0"/>
          <w:color w:val="auto"/>
          <w:lang w:val="en-US"/>
        </w:rPr>
        <w:t xml:space="preserve"> mode. Start the web server (Framework) by clicking the </w:t>
      </w:r>
      <w:r w:rsidRPr="001B3DE8">
        <w:rPr>
          <w:b/>
          <w:noProof w:val="0"/>
          <w:color w:val="auto"/>
          <w:lang w:val="en-US"/>
        </w:rPr>
        <w:t>Start runtime</w:t>
      </w:r>
      <w:r w:rsidR="00B009BA" w:rsidRPr="001B3DE8">
        <w:rPr>
          <w:noProof w:val="0"/>
          <w:color w:val="auto"/>
          <w:lang w:val="en-US"/>
        </w:rPr>
        <w:t xml:space="preserve"> green arrow in the toolbar:</w:t>
      </w:r>
    </w:p>
    <w:p w14:paraId="193BFF97" w14:textId="739EAA06" w:rsidR="000E3B4F" w:rsidRPr="001B3DE8" w:rsidRDefault="000878EA" w:rsidP="000E3B4F">
      <w:pPr>
        <w:pStyle w:val="1figureCW"/>
        <w:ind w:left="0" w:firstLine="0"/>
        <w:jc w:val="center"/>
        <w:rPr>
          <w:noProof w:val="0"/>
          <w:lang w:val="en-US"/>
        </w:rPr>
      </w:pPr>
      <w:ins w:id="345" w:author="Claire Carbone" w:date="2015-01-05T19:58:00Z">
        <w:r>
          <w:rPr>
            <w:lang w:val="en-US" w:eastAsia="en-US"/>
          </w:rPr>
          <w:drawing>
            <wp:inline distT="0" distB="0" distL="0" distR="0" wp14:anchorId="312EDE2A" wp14:editId="01133D9D">
              <wp:extent cx="4761409" cy="3338945"/>
              <wp:effectExtent l="0" t="0" r="1270" b="0"/>
              <wp:docPr id="27913" name="Picture 27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1362" cy="3338912"/>
                      </a:xfrm>
                      <a:prstGeom prst="rect">
                        <a:avLst/>
                      </a:prstGeom>
                      <a:noFill/>
                      <a:ln>
                        <a:noFill/>
                      </a:ln>
                    </pic:spPr>
                  </pic:pic>
                </a:graphicData>
              </a:graphic>
            </wp:inline>
          </w:drawing>
        </w:r>
      </w:ins>
      <w:del w:id="346" w:author="Claire Carbone" w:date="2015-01-05T19:37:00Z">
        <w:r w:rsidR="00300882" w:rsidDel="00965412">
          <w:rPr>
            <w:lang w:val="en-US" w:eastAsia="en-US"/>
          </w:rPr>
          <w:drawing>
            <wp:inline distT="0" distB="0" distL="0" distR="0" wp14:anchorId="0643EF63" wp14:editId="53B70F67">
              <wp:extent cx="4116372" cy="4267200"/>
              <wp:effectExtent l="19050" t="19050" r="1778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8690" cy="4269603"/>
                      </a:xfrm>
                      <a:prstGeom prst="rect">
                        <a:avLst/>
                      </a:prstGeom>
                      <a:noFill/>
                      <a:ln>
                        <a:solidFill>
                          <a:schemeClr val="accent1"/>
                        </a:solidFill>
                      </a:ln>
                    </pic:spPr>
                  </pic:pic>
                </a:graphicData>
              </a:graphic>
            </wp:inline>
          </w:drawing>
        </w:r>
      </w:del>
    </w:p>
    <w:p w14:paraId="193BFF98" w14:textId="77777777" w:rsidR="00AD0927" w:rsidRPr="001B3DE8" w:rsidRDefault="00B21053" w:rsidP="000108FE">
      <w:pPr>
        <w:pStyle w:val="1NIMTrgMainText"/>
        <w:numPr>
          <w:ilvl w:val="0"/>
          <w:numId w:val="16"/>
        </w:numPr>
        <w:spacing w:before="200"/>
        <w:ind w:left="425" w:hanging="425"/>
      </w:pPr>
      <w:r w:rsidRPr="001B3DE8">
        <w:t>Accept the default login credentials for the database which supports this project</w:t>
      </w:r>
      <w:r w:rsidR="00CE302B" w:rsidRPr="001B3DE8">
        <w:t xml:space="preserve"> (click </w:t>
      </w:r>
      <w:r w:rsidR="00CE302B" w:rsidRPr="001B3DE8">
        <w:rPr>
          <w:b/>
        </w:rPr>
        <w:t>OK</w:t>
      </w:r>
      <w:r w:rsidR="00CE302B" w:rsidRPr="001B3DE8">
        <w:t>)</w:t>
      </w:r>
      <w:r w:rsidRPr="001B3DE8">
        <w:t>:</w:t>
      </w:r>
    </w:p>
    <w:p w14:paraId="193BFF99" w14:textId="2E4BDEEB" w:rsidR="00BA1914" w:rsidRPr="001B3DE8" w:rsidRDefault="007E4080" w:rsidP="000E3B4F">
      <w:pPr>
        <w:pStyle w:val="1figureCW"/>
        <w:ind w:left="0" w:firstLine="0"/>
        <w:jc w:val="center"/>
        <w:rPr>
          <w:noProof w:val="0"/>
          <w:lang w:val="en-US"/>
        </w:rPr>
      </w:pPr>
      <w:ins w:id="347" w:author="Claire Carbone" w:date="2015-01-05T20:19:00Z">
        <w:r>
          <w:rPr>
            <w:lang w:val="en-US" w:eastAsia="en-US"/>
          </w:rPr>
          <w:drawing>
            <wp:inline distT="0" distB="0" distL="0" distR="0" wp14:anchorId="754659D9" wp14:editId="76A7EF58">
              <wp:extent cx="4419248" cy="1741422"/>
              <wp:effectExtent l="0" t="0" r="635" b="0"/>
              <wp:docPr id="27967" name="Picture 2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9515" cy="1741527"/>
                      </a:xfrm>
                      <a:prstGeom prst="rect">
                        <a:avLst/>
                      </a:prstGeom>
                      <a:noFill/>
                      <a:ln>
                        <a:noFill/>
                      </a:ln>
                    </pic:spPr>
                  </pic:pic>
                </a:graphicData>
              </a:graphic>
            </wp:inline>
          </w:drawing>
        </w:r>
      </w:ins>
      <w:del w:id="348" w:author="Claire Carbone" w:date="2015-01-05T20:16:00Z">
        <w:r w:rsidR="00BA1914" w:rsidRPr="001B3DE8" w:rsidDel="007E4080">
          <w:rPr>
            <w:lang w:val="en-US" w:eastAsia="en-US"/>
          </w:rPr>
          <w:drawing>
            <wp:inline distT="0" distB="0" distL="0" distR="0" wp14:anchorId="193C0622" wp14:editId="415DB01D">
              <wp:extent cx="2400935" cy="1280160"/>
              <wp:effectExtent l="19050" t="19050" r="18415"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0935" cy="1280160"/>
                      </a:xfrm>
                      <a:prstGeom prst="rect">
                        <a:avLst/>
                      </a:prstGeom>
                      <a:solidFill>
                        <a:srgbClr val="FFFFFF"/>
                      </a:solidFill>
                      <a:ln>
                        <a:solidFill>
                          <a:schemeClr val="tx1"/>
                        </a:solidFill>
                      </a:ln>
                    </pic:spPr>
                  </pic:pic>
                </a:graphicData>
              </a:graphic>
            </wp:inline>
          </w:drawing>
        </w:r>
      </w:del>
    </w:p>
    <w:p w14:paraId="193BFF9A" w14:textId="77777777" w:rsidR="00C02F66" w:rsidRPr="001B3DE8" w:rsidRDefault="00C02F66" w:rsidP="00B009BA">
      <w:pPr>
        <w:pStyle w:val="1NIMTrgMainText"/>
        <w:spacing w:before="100"/>
        <w:ind w:left="425"/>
        <w:rPr>
          <w:color w:val="000000" w:themeColor="text1"/>
        </w:rPr>
      </w:pPr>
      <w:r w:rsidRPr="001B3DE8">
        <w:rPr>
          <w:color w:val="000000" w:themeColor="text1"/>
        </w:rPr>
        <w:t>(If this process fails, it means that the configuration is missing or incomplete).</w:t>
      </w:r>
    </w:p>
    <w:p w14:paraId="193BFF9B" w14:textId="77777777" w:rsidR="00B009BA" w:rsidRPr="001B3DE8" w:rsidRDefault="00B21053" w:rsidP="00B009BA">
      <w:pPr>
        <w:pStyle w:val="1NIMTrgMainText"/>
        <w:spacing w:before="200"/>
        <w:ind w:left="425"/>
        <w:rPr>
          <w:color w:val="000000" w:themeColor="text1"/>
        </w:rPr>
      </w:pPr>
      <w:r w:rsidRPr="001B3DE8">
        <w:rPr>
          <w:color w:val="000000" w:themeColor="text1"/>
        </w:rPr>
        <w:t xml:space="preserve">Once the web server is started, the </w:t>
      </w:r>
      <w:r w:rsidR="000C2100" w:rsidRPr="001B3DE8">
        <w:rPr>
          <w:b/>
        </w:rPr>
        <w:t>Console</w:t>
      </w:r>
      <w:r w:rsidR="000C2100" w:rsidRPr="001B3DE8">
        <w:t xml:space="preserve"> tab </w:t>
      </w:r>
      <w:r w:rsidRPr="001B3DE8">
        <w:rPr>
          <w:color w:val="000000" w:themeColor="text1"/>
        </w:rPr>
        <w:t xml:space="preserve">should indicate that the project is in </w:t>
      </w:r>
      <w:r w:rsidRPr="001B3DE8">
        <w:rPr>
          <w:b/>
          <w:color w:val="000000" w:themeColor="text1"/>
        </w:rPr>
        <w:t>R</w:t>
      </w:r>
      <w:r w:rsidR="000C2100" w:rsidRPr="001B3DE8">
        <w:rPr>
          <w:b/>
          <w:color w:val="000000" w:themeColor="text1"/>
        </w:rPr>
        <w:t>UN</w:t>
      </w:r>
      <w:r w:rsidRPr="001B3DE8">
        <w:rPr>
          <w:color w:val="000000" w:themeColor="text1"/>
        </w:rPr>
        <w:t xml:space="preserve"> mode</w:t>
      </w:r>
      <w:r w:rsidR="0021633A" w:rsidRPr="001B3DE8">
        <w:rPr>
          <w:color w:val="000000" w:themeColor="text1"/>
        </w:rPr>
        <w:t xml:space="preserve">, and the </w:t>
      </w:r>
      <w:r w:rsidR="0021633A" w:rsidRPr="001B3DE8">
        <w:rPr>
          <w:b/>
          <w:color w:val="000000" w:themeColor="text1"/>
        </w:rPr>
        <w:t>Start runtime</w:t>
      </w:r>
      <w:r w:rsidR="0021633A" w:rsidRPr="001B3DE8">
        <w:rPr>
          <w:color w:val="000000" w:themeColor="text1"/>
        </w:rPr>
        <w:t xml:space="preserve"> green arrow is now a </w:t>
      </w:r>
      <w:r w:rsidR="0021633A" w:rsidRPr="001B3DE8">
        <w:rPr>
          <w:b/>
          <w:color w:val="000000" w:themeColor="text1"/>
        </w:rPr>
        <w:t>Stop runtime</w:t>
      </w:r>
      <w:r w:rsidR="0021633A" w:rsidRPr="001B3DE8">
        <w:rPr>
          <w:color w:val="000000" w:themeColor="text1"/>
        </w:rPr>
        <w:t xml:space="preserve"> red square</w:t>
      </w:r>
      <w:r w:rsidRPr="001B3DE8">
        <w:rPr>
          <w:color w:val="000000" w:themeColor="text1"/>
        </w:rPr>
        <w:t>:</w:t>
      </w:r>
    </w:p>
    <w:p w14:paraId="193BFF9C" w14:textId="01D63BD3" w:rsidR="000E3B4F" w:rsidRPr="001B3DE8" w:rsidRDefault="00485DEA" w:rsidP="00B009BA">
      <w:pPr>
        <w:pStyle w:val="1NIMTrgMainText"/>
        <w:spacing w:before="300" w:after="300"/>
        <w:ind w:left="425"/>
        <w:rPr>
          <w:color w:val="FF0000"/>
        </w:rPr>
      </w:pPr>
      <w:ins w:id="349" w:author="Claire Carbone" w:date="2015-01-05T20:22:00Z">
        <w:r>
          <w:rPr>
            <w:noProof/>
            <w:color w:val="FF0000"/>
          </w:rPr>
          <w:drawing>
            <wp:inline distT="0" distB="0" distL="0" distR="0" wp14:anchorId="02720F13" wp14:editId="369D5BA2">
              <wp:extent cx="5168629" cy="2750447"/>
              <wp:effectExtent l="0" t="0" r="0" b="0"/>
              <wp:docPr id="28026" name="Picture 28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8579" cy="2750420"/>
                      </a:xfrm>
                      <a:prstGeom prst="rect">
                        <a:avLst/>
                      </a:prstGeom>
                      <a:noFill/>
                      <a:ln>
                        <a:noFill/>
                      </a:ln>
                    </pic:spPr>
                  </pic:pic>
                </a:graphicData>
              </a:graphic>
            </wp:inline>
          </w:drawing>
        </w:r>
      </w:ins>
      <w:del w:id="350" w:author="Claire Carbone" w:date="2015-01-05T20:22:00Z">
        <w:r w:rsidR="00291BB2" w:rsidRPr="001B3DE8" w:rsidDel="00485DEA">
          <w:rPr>
            <w:noProof/>
            <w:color w:val="000000" w:themeColor="text1"/>
          </w:rPr>
          <mc:AlternateContent>
            <mc:Choice Requires="wps">
              <w:drawing>
                <wp:anchor distT="0" distB="0" distL="114300" distR="114300" simplePos="0" relativeHeight="251684864" behindDoc="0" locked="0" layoutInCell="1" allowOverlap="1" wp14:anchorId="193C0624" wp14:editId="3C238067">
                  <wp:simplePos x="0" y="0"/>
                  <wp:positionH relativeFrom="column">
                    <wp:posOffset>1787525</wp:posOffset>
                  </wp:positionH>
                  <wp:positionV relativeFrom="paragraph">
                    <wp:posOffset>-93980</wp:posOffset>
                  </wp:positionV>
                  <wp:extent cx="330200" cy="330200"/>
                  <wp:effectExtent l="0" t="0" r="12700" b="12700"/>
                  <wp:wrapNone/>
                  <wp:docPr id="43" name="Oval 43"/>
                  <wp:cNvGraphicFramePr/>
                  <a:graphic xmlns:a="http://schemas.openxmlformats.org/drawingml/2006/main">
                    <a:graphicData uri="http://schemas.microsoft.com/office/word/2010/wordprocessingShape">
                      <wps:wsp>
                        <wps:cNvSpPr/>
                        <wps:spPr>
                          <a:xfrm>
                            <a:off x="0" y="0"/>
                            <a:ext cx="330200" cy="3302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43" o:spid="_x0000_s1026" style="position:absolute;margin-left:140.75pt;margin-top:-7.4pt;width:26pt;height:26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" filled="f" strokecolor="red" strokeweight="1.5pt"/>
              </w:pict>
            </mc:Fallback>
          </mc:AlternateContent>
        </w:r>
        <w:r w:rsidR="00300882" w:rsidDel="00485DEA">
          <w:rPr>
            <w:noProof/>
            <w:color w:val="FF0000"/>
          </w:rPr>
          <w:drawing>
            <wp:inline distT="0" distB="0" distL="0" distR="0" wp14:anchorId="3BA2633D" wp14:editId="58153BCA">
              <wp:extent cx="3969313" cy="4529818"/>
              <wp:effectExtent l="19050" t="19050" r="12700" b="23495"/>
              <wp:docPr id="27872" name="Picture 27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9239" cy="4529733"/>
                      </a:xfrm>
                      <a:prstGeom prst="rect">
                        <a:avLst/>
                      </a:prstGeom>
                      <a:noFill/>
                      <a:ln>
                        <a:solidFill>
                          <a:schemeClr val="accent1"/>
                        </a:solidFill>
                      </a:ln>
                    </pic:spPr>
                  </pic:pic>
                </a:graphicData>
              </a:graphic>
            </wp:inline>
          </w:drawing>
        </w:r>
      </w:del>
    </w:p>
    <w:p w14:paraId="193BFF9D" w14:textId="2DC7E08D" w:rsidR="00C02F66" w:rsidRPr="001B3DE8" w:rsidRDefault="00C02F66" w:rsidP="001928BD">
      <w:pPr>
        <w:pStyle w:val="1NIMTrgMainText"/>
        <w:numPr>
          <w:ilvl w:val="0"/>
          <w:numId w:val="16"/>
        </w:numPr>
        <w:spacing w:before="100"/>
        <w:ind w:left="425" w:hanging="425"/>
      </w:pPr>
      <w:r w:rsidRPr="001B3DE8">
        <w:t xml:space="preserve">Log into Catalog </w:t>
      </w:r>
      <w:r w:rsidR="00B028FF">
        <w:t>Designer</w:t>
      </w:r>
      <w:r w:rsidR="00B028FF" w:rsidRPr="001B3DE8">
        <w:t xml:space="preserve"> </w:t>
      </w:r>
      <w:r w:rsidRPr="001B3DE8">
        <w:t>using the following URL and login credentials:</w:t>
      </w:r>
    </w:p>
    <w:p w14:paraId="193BFF9E" w14:textId="77777777" w:rsidR="00AD0927" w:rsidRPr="001B3DE8" w:rsidRDefault="004F7644" w:rsidP="001928BD">
      <w:pPr>
        <w:pStyle w:val="1NIMTrgMainText"/>
        <w:numPr>
          <w:ilvl w:val="1"/>
          <w:numId w:val="16"/>
        </w:numPr>
        <w:spacing w:before="100" w:after="0"/>
        <w:ind w:left="993" w:hanging="284"/>
      </w:pPr>
      <w:r w:rsidRPr="001B3DE8">
        <w:rPr>
          <w:b/>
        </w:rPr>
        <w:t>URL</w:t>
      </w:r>
      <w:r w:rsidRPr="001B3DE8">
        <w:t xml:space="preserve"> = </w:t>
      </w:r>
      <w:r w:rsidR="009F7699" w:rsidRPr="001B3DE8">
        <w:t>‘</w:t>
      </w:r>
      <w:r w:rsidR="00C02F66" w:rsidRPr="001B3DE8">
        <w:t>http://localhost:8081/</w:t>
      </w:r>
      <w:proofErr w:type="spellStart"/>
      <w:r w:rsidR="00C02F66" w:rsidRPr="001B3DE8">
        <w:t>cwf</w:t>
      </w:r>
      <w:proofErr w:type="spellEnd"/>
      <w:r w:rsidR="009F7699" w:rsidRPr="001B3DE8">
        <w:t>’</w:t>
      </w:r>
    </w:p>
    <w:p w14:paraId="193BFF9F" w14:textId="77777777" w:rsidR="00C02F66" w:rsidRPr="001B3DE8" w:rsidRDefault="00C02F66" w:rsidP="001928BD">
      <w:pPr>
        <w:pStyle w:val="1NIMTrgMainText"/>
        <w:numPr>
          <w:ilvl w:val="1"/>
          <w:numId w:val="16"/>
        </w:numPr>
        <w:spacing w:before="0" w:after="0"/>
        <w:ind w:left="993" w:hanging="284"/>
      </w:pPr>
      <w:r w:rsidRPr="001B3DE8">
        <w:rPr>
          <w:b/>
        </w:rPr>
        <w:t>Username</w:t>
      </w:r>
      <w:r w:rsidRPr="001B3DE8">
        <w:t xml:space="preserve"> = </w:t>
      </w:r>
      <w:r w:rsidR="009F7699" w:rsidRPr="001B3DE8">
        <w:t>‘</w:t>
      </w:r>
      <w:r w:rsidRPr="001B3DE8">
        <w:t>upadmin</w:t>
      </w:r>
      <w:r w:rsidR="009F7699" w:rsidRPr="001B3DE8">
        <w:t>’</w:t>
      </w:r>
    </w:p>
    <w:p w14:paraId="193BFFA0" w14:textId="77777777" w:rsidR="00C02F66" w:rsidRPr="001B3DE8" w:rsidRDefault="00C02F66" w:rsidP="001928BD">
      <w:pPr>
        <w:pStyle w:val="1NIMTrgMainText"/>
        <w:numPr>
          <w:ilvl w:val="1"/>
          <w:numId w:val="16"/>
        </w:numPr>
        <w:spacing w:before="0"/>
        <w:ind w:left="993" w:hanging="284"/>
      </w:pPr>
      <w:r w:rsidRPr="001B3DE8">
        <w:rPr>
          <w:b/>
        </w:rPr>
        <w:t>Password</w:t>
      </w:r>
      <w:r w:rsidRPr="001B3DE8">
        <w:t xml:space="preserve"> = </w:t>
      </w:r>
      <w:r w:rsidR="009F7699" w:rsidRPr="001B3DE8">
        <w:t>‘</w:t>
      </w:r>
      <w:r w:rsidRPr="001B3DE8">
        <w:t>upadmin</w:t>
      </w:r>
      <w:r w:rsidR="009F7699" w:rsidRPr="001B3DE8">
        <w:t>’</w:t>
      </w:r>
    </w:p>
    <w:p w14:paraId="193BFFA1" w14:textId="67FE4D1F" w:rsidR="00C02F66" w:rsidRDefault="00B009BA" w:rsidP="00B009BA">
      <w:pPr>
        <w:pStyle w:val="1figureCW"/>
        <w:spacing w:before="200" w:after="200"/>
        <w:ind w:firstLine="0"/>
        <w:rPr>
          <w:noProof w:val="0"/>
          <w:lang w:val="en-US"/>
        </w:rPr>
      </w:pPr>
      <w:r w:rsidRPr="001B3DE8">
        <w:rPr>
          <w:noProof w:val="0"/>
          <w:lang w:val="en-US"/>
        </w:rPr>
        <w:t>(</w:t>
      </w:r>
      <w:r w:rsidR="00C02F66" w:rsidRPr="001B3DE8">
        <w:rPr>
          <w:noProof w:val="0"/>
          <w:lang w:val="en-US"/>
        </w:rPr>
        <w:t xml:space="preserve">The </w:t>
      </w:r>
      <w:r w:rsidR="00C02F66" w:rsidRPr="001B3DE8">
        <w:rPr>
          <w:b/>
          <w:noProof w:val="0"/>
          <w:lang w:val="en-US"/>
        </w:rPr>
        <w:t>upadmin</w:t>
      </w:r>
      <w:r w:rsidR="00C02F66" w:rsidRPr="001B3DE8">
        <w:rPr>
          <w:noProof w:val="0"/>
          <w:lang w:val="en-US"/>
        </w:rPr>
        <w:t xml:space="preserve"> profile </w:t>
      </w:r>
      <w:r w:rsidR="004F7644" w:rsidRPr="001B3DE8">
        <w:rPr>
          <w:noProof w:val="0"/>
          <w:lang w:val="en-US"/>
        </w:rPr>
        <w:t xml:space="preserve">is the sole user defined in the out-of-the-box’ </w:t>
      </w:r>
      <w:r w:rsidR="000E3B4F" w:rsidRPr="001B3DE8">
        <w:rPr>
          <w:noProof w:val="0"/>
          <w:lang w:val="en-US"/>
        </w:rPr>
        <w:t>software release</w:t>
      </w:r>
      <w:r w:rsidRPr="001B3DE8">
        <w:rPr>
          <w:noProof w:val="0"/>
          <w:lang w:val="en-US"/>
        </w:rPr>
        <w:t>)</w:t>
      </w:r>
      <w:r w:rsidR="004F7644" w:rsidRPr="001B3DE8">
        <w:rPr>
          <w:noProof w:val="0"/>
          <w:lang w:val="en-US"/>
        </w:rPr>
        <w:t>.</w:t>
      </w:r>
    </w:p>
    <w:p w14:paraId="53B1C24E" w14:textId="7AEF81FF" w:rsidR="00B028FF" w:rsidRPr="001B3DE8" w:rsidRDefault="00B028FF" w:rsidP="00B009BA">
      <w:pPr>
        <w:pStyle w:val="1figureCW"/>
        <w:spacing w:before="200" w:after="200"/>
        <w:ind w:firstLine="0"/>
        <w:rPr>
          <w:noProof w:val="0"/>
          <w:lang w:val="en-US"/>
        </w:rPr>
      </w:pPr>
      <w:r>
        <w:rPr>
          <w:lang w:val="en-US" w:eastAsia="en-US"/>
        </w:rPr>
        <w:drawing>
          <wp:inline distT="0" distB="0" distL="0" distR="0" wp14:anchorId="13D0CA1D" wp14:editId="685CD90B">
            <wp:extent cx="3578928" cy="3768436"/>
            <wp:effectExtent l="19050" t="19050" r="21590" b="22860"/>
            <wp:docPr id="27873" name="Picture 27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84740" cy="3774556"/>
                    </a:xfrm>
                    <a:prstGeom prst="rect">
                      <a:avLst/>
                    </a:prstGeom>
                    <a:noFill/>
                    <a:ln>
                      <a:solidFill>
                        <a:schemeClr val="accent1"/>
                      </a:solidFill>
                    </a:ln>
                  </pic:spPr>
                </pic:pic>
              </a:graphicData>
            </a:graphic>
          </wp:inline>
        </w:drawing>
      </w:r>
    </w:p>
    <w:p w14:paraId="193BFFA2" w14:textId="21E19E8B" w:rsidR="00B009BA" w:rsidRPr="001B3DE8" w:rsidRDefault="00B009BA" w:rsidP="00965412">
      <w:pPr>
        <w:pStyle w:val="1figureCW"/>
        <w:ind w:left="0" w:firstLine="0"/>
        <w:rPr>
          <w:noProof w:val="0"/>
          <w:color w:val="000000" w:themeColor="text1"/>
          <w:lang w:val="en-US"/>
        </w:rPr>
      </w:pPr>
    </w:p>
    <w:p w14:paraId="193BFFA3" w14:textId="77777777" w:rsidR="00BA1914" w:rsidRPr="001B3DE8" w:rsidRDefault="00C02F66" w:rsidP="000E3B4F">
      <w:pPr>
        <w:pStyle w:val="1figureCW"/>
        <w:spacing w:before="200" w:after="200"/>
        <w:ind w:left="0" w:firstLine="0"/>
        <w:rPr>
          <w:i/>
          <w:noProof w:val="0"/>
          <w:color w:val="000000" w:themeColor="text1"/>
          <w:lang w:val="en-US"/>
        </w:rPr>
      </w:pPr>
      <w:r w:rsidRPr="001B3DE8">
        <w:rPr>
          <w:i/>
          <w:noProof w:val="0"/>
          <w:color w:val="000000" w:themeColor="text1"/>
          <w:u w:val="single"/>
          <w:lang w:val="en-US"/>
        </w:rPr>
        <w:t>Note</w:t>
      </w:r>
      <w:r w:rsidRPr="001B3DE8">
        <w:rPr>
          <w:i/>
          <w:noProof w:val="0"/>
          <w:color w:val="000000" w:themeColor="text1"/>
          <w:lang w:val="en-US"/>
        </w:rPr>
        <w:t xml:space="preserve">: There are two </w:t>
      </w:r>
      <w:r w:rsidRPr="001B3DE8">
        <w:rPr>
          <w:b/>
          <w:i/>
          <w:noProof w:val="0"/>
          <w:color w:val="000000" w:themeColor="text1"/>
          <w:lang w:val="en-US"/>
        </w:rPr>
        <w:t>GUIs</w:t>
      </w:r>
      <w:r w:rsidRPr="001B3DE8">
        <w:rPr>
          <w:i/>
          <w:noProof w:val="0"/>
          <w:color w:val="000000" w:themeColor="text1"/>
          <w:lang w:val="en-US"/>
        </w:rPr>
        <w:t xml:space="preserve"> used in this exercise:</w:t>
      </w:r>
      <w:r w:rsidR="004F7644" w:rsidRPr="001B3DE8">
        <w:rPr>
          <w:i/>
          <w:noProof w:val="0"/>
          <w:lang w:val="en-US"/>
        </w:rPr>
        <w:t xml:space="preserve"> </w:t>
      </w:r>
      <w:r w:rsidR="004F7644" w:rsidRPr="001B3DE8">
        <w:rPr>
          <w:b/>
          <w:i/>
          <w:noProof w:val="0"/>
          <w:color w:val="000000" w:themeColor="text1"/>
          <w:lang w:val="en-US"/>
        </w:rPr>
        <w:t>Administration</w:t>
      </w:r>
      <w:r w:rsidR="004F7644" w:rsidRPr="001B3DE8">
        <w:rPr>
          <w:i/>
          <w:noProof w:val="0"/>
          <w:color w:val="000000" w:themeColor="text1"/>
          <w:lang w:val="en-US"/>
        </w:rPr>
        <w:t xml:space="preserve"> and </w:t>
      </w:r>
      <w:r w:rsidR="004F7644" w:rsidRPr="001B3DE8">
        <w:rPr>
          <w:b/>
          <w:i/>
          <w:noProof w:val="0"/>
          <w:color w:val="000000" w:themeColor="text1"/>
          <w:lang w:val="en-US"/>
        </w:rPr>
        <w:t>Catalog Designer</w:t>
      </w:r>
      <w:r w:rsidR="004F7644" w:rsidRPr="001B3DE8">
        <w:rPr>
          <w:i/>
          <w:noProof w:val="0"/>
          <w:color w:val="000000" w:themeColor="text1"/>
          <w:lang w:val="en-US"/>
        </w:rPr>
        <w:t xml:space="preserve">. We will be making a few configuration changes in the </w:t>
      </w:r>
      <w:r w:rsidR="00CE302B" w:rsidRPr="001B3DE8">
        <w:rPr>
          <w:b/>
          <w:i/>
          <w:noProof w:val="0"/>
          <w:color w:val="000000" w:themeColor="text1"/>
          <w:lang w:val="en-US"/>
        </w:rPr>
        <w:t>A</w:t>
      </w:r>
      <w:r w:rsidR="004F7644" w:rsidRPr="001B3DE8">
        <w:rPr>
          <w:b/>
          <w:i/>
          <w:noProof w:val="0"/>
          <w:color w:val="000000" w:themeColor="text1"/>
          <w:lang w:val="en-US"/>
        </w:rPr>
        <w:t>dministration</w:t>
      </w:r>
      <w:r w:rsidR="004F7644" w:rsidRPr="001B3DE8">
        <w:rPr>
          <w:i/>
          <w:noProof w:val="0"/>
          <w:color w:val="000000" w:themeColor="text1"/>
          <w:lang w:val="en-US"/>
        </w:rPr>
        <w:t xml:space="preserve"> GUI now, but thereafter will be focusing on user activity in the </w:t>
      </w:r>
      <w:r w:rsidR="004F7644" w:rsidRPr="001B3DE8">
        <w:rPr>
          <w:b/>
          <w:i/>
          <w:noProof w:val="0"/>
          <w:color w:val="000000" w:themeColor="text1"/>
          <w:lang w:val="en-US"/>
        </w:rPr>
        <w:t>Catalog Designer</w:t>
      </w:r>
      <w:r w:rsidR="004F7644" w:rsidRPr="001B3DE8">
        <w:rPr>
          <w:i/>
          <w:noProof w:val="0"/>
          <w:color w:val="000000" w:themeColor="text1"/>
          <w:lang w:val="en-US"/>
        </w:rPr>
        <w:t>.</w:t>
      </w:r>
    </w:p>
    <w:p w14:paraId="193BFFA4" w14:textId="4AEA5BE0" w:rsidR="00BA1914" w:rsidRPr="001B3DE8" w:rsidRDefault="004F7644" w:rsidP="001928BD">
      <w:pPr>
        <w:pStyle w:val="1NIMTrgMainText"/>
        <w:numPr>
          <w:ilvl w:val="0"/>
          <w:numId w:val="16"/>
        </w:numPr>
        <w:spacing w:before="200"/>
        <w:ind w:left="425" w:hanging="425"/>
        <w:rPr>
          <w:color w:val="000000" w:themeColor="text1"/>
        </w:rPr>
      </w:pPr>
      <w:r w:rsidRPr="001B3DE8">
        <w:rPr>
          <w:color w:val="000000" w:themeColor="text1"/>
        </w:rPr>
        <w:t xml:space="preserve">Select </w:t>
      </w:r>
      <w:r w:rsidR="00A00D21">
        <w:rPr>
          <w:b/>
          <w:color w:val="000000" w:themeColor="text1"/>
        </w:rPr>
        <w:t xml:space="preserve">User Profile </w:t>
      </w:r>
      <w:del w:id="351" w:author="Claire Carbone" w:date="2015-01-06T18:51:00Z">
        <w:r w:rsidR="00A00D21" w:rsidDel="001D4828">
          <w:rPr>
            <w:b/>
            <w:color w:val="000000" w:themeColor="text1"/>
          </w:rPr>
          <w:delText xml:space="preserve">Administration </w:delText>
        </w:r>
      </w:del>
      <w:ins w:id="352" w:author="Claire Carbone" w:date="2015-01-06T18:51:00Z">
        <w:r w:rsidR="001D4828">
          <w:rPr>
            <w:b/>
            <w:color w:val="000000" w:themeColor="text1"/>
          </w:rPr>
          <w:t xml:space="preserve">Management </w:t>
        </w:r>
      </w:ins>
      <w:r w:rsidR="00A00D21">
        <w:rPr>
          <w:b/>
          <w:color w:val="000000" w:themeColor="text1"/>
        </w:rPr>
        <w:t>app</w:t>
      </w:r>
      <w:r w:rsidR="00A00D21" w:rsidRPr="001B3DE8">
        <w:rPr>
          <w:color w:val="000000" w:themeColor="text1"/>
        </w:rPr>
        <w:t xml:space="preserve"> </w:t>
      </w:r>
      <w:ins w:id="353" w:author="Claire Carbone" w:date="2015-01-06T18:52:00Z">
        <w:r w:rsidR="001D4828">
          <w:rPr>
            <w:color w:val="000000" w:themeColor="text1"/>
          </w:rPr>
          <w:t xml:space="preserve">by clicking on </w:t>
        </w:r>
      </w:ins>
      <w:ins w:id="354" w:author="Claire Carbone" w:date="2015-01-06T18:53:00Z">
        <w:r w:rsidR="001D4828">
          <w:rPr>
            <w:color w:val="000000" w:themeColor="text1"/>
          </w:rPr>
          <w:t xml:space="preserve">the </w:t>
        </w:r>
        <w:r w:rsidR="001D4828">
          <w:rPr>
            <w:b/>
            <w:color w:val="000000" w:themeColor="text1"/>
          </w:rPr>
          <w:t xml:space="preserve">User Profile Management button </w:t>
        </w:r>
        <w:r w:rsidR="001D4828">
          <w:rPr>
            <w:color w:val="000000" w:themeColor="text1"/>
          </w:rPr>
          <w:t xml:space="preserve">on </w:t>
        </w:r>
      </w:ins>
      <w:del w:id="355" w:author="Claire Carbone" w:date="2015-01-06T18:53:00Z">
        <w:r w:rsidRPr="001B3DE8" w:rsidDel="001D4828">
          <w:rPr>
            <w:color w:val="000000" w:themeColor="text1"/>
          </w:rPr>
          <w:delText xml:space="preserve">from </w:delText>
        </w:r>
      </w:del>
      <w:r w:rsidRPr="001B3DE8">
        <w:rPr>
          <w:color w:val="000000" w:themeColor="text1"/>
        </w:rPr>
        <w:t>the</w:t>
      </w:r>
      <w:del w:id="356" w:author="Claire Carbone" w:date="2015-01-06T18:51:00Z">
        <w:r w:rsidRPr="001B3DE8" w:rsidDel="001D4828">
          <w:rPr>
            <w:color w:val="000000" w:themeColor="text1"/>
          </w:rPr>
          <w:delText xml:space="preserve"> </w:delText>
        </w:r>
        <w:r w:rsidRPr="001B3DE8" w:rsidDel="001D4828">
          <w:rPr>
            <w:b/>
            <w:color w:val="000000" w:themeColor="text1"/>
          </w:rPr>
          <w:delText>Select</w:delText>
        </w:r>
      </w:del>
      <w:r w:rsidRPr="001B3DE8">
        <w:rPr>
          <w:b/>
          <w:color w:val="000000" w:themeColor="text1"/>
        </w:rPr>
        <w:t xml:space="preserve"> Application</w:t>
      </w:r>
      <w:r w:rsidRPr="001B3DE8">
        <w:rPr>
          <w:color w:val="000000" w:themeColor="text1"/>
        </w:rPr>
        <w:t xml:space="preserve"> </w:t>
      </w:r>
      <w:ins w:id="357" w:author="Claire Carbone" w:date="2015-01-06T18:52:00Z">
        <w:r w:rsidR="001D4828">
          <w:rPr>
            <w:color w:val="000000" w:themeColor="text1"/>
          </w:rPr>
          <w:t>Selection</w:t>
        </w:r>
      </w:ins>
      <w:del w:id="358" w:author="Claire Carbone" w:date="2015-01-06T18:52:00Z">
        <w:r w:rsidRPr="001B3DE8" w:rsidDel="001D4828">
          <w:rPr>
            <w:color w:val="000000" w:themeColor="text1"/>
          </w:rPr>
          <w:delText>menu</w:delText>
        </w:r>
      </w:del>
      <w:ins w:id="359" w:author="Claire Carbone" w:date="2015-01-06T18:52:00Z">
        <w:r w:rsidR="001D4828">
          <w:rPr>
            <w:color w:val="000000" w:themeColor="text1"/>
          </w:rPr>
          <w:t xml:space="preserve"> screen</w:t>
        </w:r>
      </w:ins>
      <w:del w:id="360" w:author="Claire Carbone" w:date="2015-01-06T18:52:00Z">
        <w:r w:rsidRPr="001B3DE8" w:rsidDel="001D4828">
          <w:rPr>
            <w:color w:val="000000" w:themeColor="text1"/>
          </w:rPr>
          <w:delText>,</w:delText>
        </w:r>
      </w:del>
      <w:del w:id="361" w:author="Claire Carbone" w:date="2015-01-06T18:53:00Z">
        <w:r w:rsidRPr="001B3DE8" w:rsidDel="001D4828">
          <w:rPr>
            <w:color w:val="000000" w:themeColor="text1"/>
          </w:rPr>
          <w:delText xml:space="preserve"> and click </w:delText>
        </w:r>
        <w:r w:rsidRPr="001B3DE8" w:rsidDel="001D4828">
          <w:rPr>
            <w:b/>
            <w:color w:val="000000" w:themeColor="text1"/>
          </w:rPr>
          <w:delText>Select</w:delText>
        </w:r>
      </w:del>
      <w:r w:rsidRPr="001B3DE8">
        <w:rPr>
          <w:color w:val="000000" w:themeColor="text1"/>
        </w:rPr>
        <w:t>:</w:t>
      </w:r>
    </w:p>
    <w:p w14:paraId="193BFFA5" w14:textId="73E54D21" w:rsidR="00BA1914" w:rsidRPr="001B3DE8" w:rsidRDefault="001D4828" w:rsidP="00B009BA">
      <w:pPr>
        <w:pStyle w:val="1NIMTrgMainText"/>
        <w:spacing w:before="300" w:after="300"/>
        <w:jc w:val="center"/>
        <w:rPr>
          <w:color w:val="000000" w:themeColor="text1"/>
        </w:rPr>
      </w:pPr>
      <w:ins w:id="362" w:author="Claire Carbone" w:date="2015-01-06T18:50:00Z">
        <w:r>
          <w:rPr>
            <w:noProof/>
            <w:color w:val="000000" w:themeColor="text1"/>
          </w:rPr>
          <w:drawing>
            <wp:inline distT="0" distB="0" distL="0" distR="0" wp14:anchorId="272FC535" wp14:editId="542002BA">
              <wp:extent cx="5929630" cy="2466340"/>
              <wp:effectExtent l="19050" t="19050" r="1397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29630" cy="2466340"/>
                      </a:xfrm>
                      <a:prstGeom prst="rect">
                        <a:avLst/>
                      </a:prstGeom>
                      <a:noFill/>
                      <a:ln>
                        <a:solidFill>
                          <a:schemeClr val="accent1"/>
                        </a:solidFill>
                      </a:ln>
                    </pic:spPr>
                  </pic:pic>
                </a:graphicData>
              </a:graphic>
            </wp:inline>
          </w:drawing>
        </w:r>
      </w:ins>
      <w:del w:id="363" w:author="Claire Carbone" w:date="2015-01-06T18:47:00Z">
        <w:r w:rsidR="00A00D21" w:rsidDel="001D4828">
          <w:rPr>
            <w:noProof/>
            <w:color w:val="000000" w:themeColor="text1"/>
          </w:rPr>
          <w:drawing>
            <wp:inline distT="0" distB="0" distL="0" distR="0" wp14:anchorId="4BF12EF6" wp14:editId="72007224">
              <wp:extent cx="5936615" cy="2583815"/>
              <wp:effectExtent l="19050" t="19050" r="26035" b="26035"/>
              <wp:docPr id="27943" name="Picture 2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615" cy="2583815"/>
                      </a:xfrm>
                      <a:prstGeom prst="rect">
                        <a:avLst/>
                      </a:prstGeom>
                      <a:noFill/>
                      <a:ln>
                        <a:solidFill>
                          <a:schemeClr val="accent1"/>
                        </a:solidFill>
                      </a:ln>
                    </pic:spPr>
                  </pic:pic>
                </a:graphicData>
              </a:graphic>
            </wp:inline>
          </w:drawing>
        </w:r>
      </w:del>
    </w:p>
    <w:p w14:paraId="193BFFA7" w14:textId="6E7534CA" w:rsidR="00BA1914" w:rsidRDefault="004F7644" w:rsidP="00965412">
      <w:pPr>
        <w:pStyle w:val="1figureCW"/>
        <w:ind w:left="426" w:firstLine="0"/>
        <w:rPr>
          <w:ins w:id="364" w:author="Claire Carbone" w:date="2015-01-06T18:54:00Z"/>
          <w:noProof w:val="0"/>
          <w:color w:val="000000" w:themeColor="text1"/>
          <w:lang w:val="en-US"/>
        </w:rPr>
      </w:pPr>
      <w:r w:rsidRPr="001B3DE8">
        <w:rPr>
          <w:noProof w:val="0"/>
          <w:color w:val="000000" w:themeColor="text1"/>
          <w:lang w:val="en-US"/>
        </w:rPr>
        <w:t xml:space="preserve">When the </w:t>
      </w:r>
      <w:r w:rsidR="00CE302B" w:rsidRPr="001B3DE8">
        <w:rPr>
          <w:b/>
          <w:noProof w:val="0"/>
          <w:color w:val="000000" w:themeColor="text1"/>
          <w:lang w:val="en-US"/>
        </w:rPr>
        <w:t xml:space="preserve">User Profile Manager </w:t>
      </w:r>
      <w:proofErr w:type="gramStart"/>
      <w:r w:rsidR="00A00D21">
        <w:rPr>
          <w:noProof w:val="0"/>
          <w:color w:val="000000" w:themeColor="text1"/>
          <w:lang w:val="en-US"/>
        </w:rPr>
        <w:t>app</w:t>
      </w:r>
      <w:proofErr w:type="gramEnd"/>
      <w:r w:rsidR="00A00D21">
        <w:rPr>
          <w:noProof w:val="0"/>
          <w:color w:val="000000" w:themeColor="text1"/>
          <w:lang w:val="en-US"/>
        </w:rPr>
        <w:t xml:space="preserve"> opens</w:t>
      </w:r>
      <w:r w:rsidR="00CE302B" w:rsidRPr="001B3DE8">
        <w:rPr>
          <w:noProof w:val="0"/>
          <w:color w:val="000000" w:themeColor="text1"/>
          <w:lang w:val="en-US"/>
        </w:rPr>
        <w:t xml:space="preserve">, </w:t>
      </w:r>
      <w:r w:rsidR="00A00D21">
        <w:rPr>
          <w:noProof w:val="0"/>
          <w:color w:val="000000" w:themeColor="text1"/>
          <w:lang w:val="en-US"/>
        </w:rPr>
        <w:t xml:space="preserve">click on </w:t>
      </w:r>
      <w:r w:rsidR="00A00D21" w:rsidRPr="00965412">
        <w:rPr>
          <w:b/>
          <w:color w:val="000000" w:themeColor="text1"/>
        </w:rPr>
        <w:t>Manage/</w:t>
      </w:r>
      <w:r w:rsidR="00CE302B" w:rsidRPr="00A00D21">
        <w:rPr>
          <w:b/>
          <w:color w:val="000000" w:themeColor="text1"/>
        </w:rPr>
        <w:t>Organizational</w:t>
      </w:r>
      <w:r w:rsidR="00CE302B" w:rsidRPr="001B3DE8">
        <w:rPr>
          <w:b/>
          <w:noProof w:val="0"/>
          <w:color w:val="000000" w:themeColor="text1"/>
          <w:lang w:val="en-US"/>
        </w:rPr>
        <w:t xml:space="preserve"> Chart</w:t>
      </w:r>
      <w:r w:rsidR="00A00D21">
        <w:rPr>
          <w:b/>
          <w:noProof w:val="0"/>
          <w:color w:val="000000" w:themeColor="text1"/>
          <w:lang w:val="en-US"/>
        </w:rPr>
        <w:t>s</w:t>
      </w:r>
      <w:r w:rsidR="00CE302B" w:rsidRPr="001B3DE8">
        <w:rPr>
          <w:noProof w:val="0"/>
          <w:color w:val="000000" w:themeColor="text1"/>
          <w:lang w:val="en-US"/>
        </w:rPr>
        <w:t xml:space="preserve">, and finally on the </w:t>
      </w:r>
      <w:r w:rsidR="00A00D21">
        <w:rPr>
          <w:b/>
          <w:noProof w:val="0"/>
          <w:color w:val="000000" w:themeColor="text1"/>
          <w:lang w:val="en-US"/>
        </w:rPr>
        <w:t>+</w:t>
      </w:r>
      <w:r w:rsidR="00A00D21" w:rsidRPr="001B3DE8">
        <w:rPr>
          <w:b/>
          <w:noProof w:val="0"/>
          <w:color w:val="000000" w:themeColor="text1"/>
          <w:lang w:val="en-US"/>
        </w:rPr>
        <w:t xml:space="preserve"> </w:t>
      </w:r>
      <w:r w:rsidR="00CE302B" w:rsidRPr="001B3DE8">
        <w:rPr>
          <w:noProof w:val="0"/>
          <w:color w:val="000000" w:themeColor="text1"/>
          <w:lang w:val="en-US"/>
        </w:rPr>
        <w:t xml:space="preserve">button which appears </w:t>
      </w:r>
      <w:r w:rsidR="00A00D21">
        <w:rPr>
          <w:noProof w:val="0"/>
          <w:color w:val="000000" w:themeColor="text1"/>
          <w:lang w:val="en-US"/>
        </w:rPr>
        <w:t>at the top of the left navigation bar.</w:t>
      </w:r>
    </w:p>
    <w:p w14:paraId="003B933A" w14:textId="38E852D0" w:rsidR="00207A48" w:rsidRPr="001B3DE8" w:rsidRDefault="00207A48">
      <w:pPr>
        <w:pStyle w:val="1figureCW"/>
        <w:ind w:left="426" w:firstLine="0"/>
        <w:rPr>
          <w:noProof w:val="0"/>
          <w:lang w:val="en-US"/>
        </w:rPr>
      </w:pPr>
      <w:ins w:id="365" w:author="Claire Carbone" w:date="2015-01-06T18:56:00Z">
        <w:r>
          <w:rPr>
            <w:lang w:val="en-US" w:eastAsia="en-US"/>
          </w:rPr>
          <w:drawing>
            <wp:inline distT="0" distB="0" distL="0" distR="0" wp14:anchorId="1A57729E" wp14:editId="689A22E9">
              <wp:extent cx="2503479" cy="1683328"/>
              <wp:effectExtent l="19050" t="19050" r="1143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08989" cy="1687033"/>
                      </a:xfrm>
                      <a:prstGeom prst="rect">
                        <a:avLst/>
                      </a:prstGeom>
                      <a:noFill/>
                      <a:ln>
                        <a:solidFill>
                          <a:schemeClr val="accent1"/>
                        </a:solidFill>
                      </a:ln>
                    </pic:spPr>
                  </pic:pic>
                </a:graphicData>
              </a:graphic>
            </wp:inline>
          </w:drawing>
        </w:r>
      </w:ins>
      <w:ins w:id="366" w:author="Claire Carbone" w:date="2015-01-06T18:58:00Z">
        <w:r>
          <w:rPr>
            <w:noProof w:val="0"/>
            <w:lang w:val="en-US"/>
          </w:rPr>
          <w:t xml:space="preserve"> </w:t>
        </w:r>
      </w:ins>
      <w:ins w:id="367" w:author="Claire Carbone" w:date="2015-01-06T18:57:00Z">
        <w:r>
          <w:rPr>
            <w:lang w:val="en-US" w:eastAsia="en-US"/>
          </w:rPr>
          <w:drawing>
            <wp:inline distT="0" distB="0" distL="0" distR="0" wp14:anchorId="7E9A2D9A" wp14:editId="33CD92D1">
              <wp:extent cx="2525221" cy="1683328"/>
              <wp:effectExtent l="19050" t="19050" r="2794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62449" cy="1708144"/>
                      </a:xfrm>
                      <a:prstGeom prst="rect">
                        <a:avLst/>
                      </a:prstGeom>
                      <a:noFill/>
                      <a:ln>
                        <a:solidFill>
                          <a:schemeClr val="accent1"/>
                        </a:solidFill>
                      </a:ln>
                    </pic:spPr>
                  </pic:pic>
                </a:graphicData>
              </a:graphic>
            </wp:inline>
          </w:drawing>
        </w:r>
      </w:ins>
    </w:p>
    <w:p w14:paraId="193BFFA8" w14:textId="3CC1230A" w:rsidR="00BA1914" w:rsidRPr="00965412" w:rsidRDefault="00BC7719" w:rsidP="001928BD">
      <w:pPr>
        <w:pStyle w:val="1NIMTrgMainText"/>
        <w:numPr>
          <w:ilvl w:val="0"/>
          <w:numId w:val="16"/>
        </w:numPr>
        <w:spacing w:before="200"/>
        <w:ind w:left="425" w:hanging="425"/>
        <w:rPr>
          <w:color w:val="FF0000"/>
        </w:rPr>
      </w:pPr>
      <w:r w:rsidRPr="001B3DE8">
        <w:rPr>
          <w:color w:val="000000" w:themeColor="text1"/>
        </w:rPr>
        <w:t xml:space="preserve">In the resulting </w:t>
      </w:r>
      <w:r w:rsidRPr="001B3DE8">
        <w:rPr>
          <w:b/>
          <w:color w:val="000000" w:themeColor="text1"/>
        </w:rPr>
        <w:t xml:space="preserve">Org Chart Detail </w:t>
      </w:r>
      <w:r w:rsidRPr="001B3DE8">
        <w:rPr>
          <w:color w:val="000000" w:themeColor="text1"/>
        </w:rPr>
        <w:t>box, type the name ‘</w:t>
      </w:r>
      <w:r w:rsidRPr="001B3DE8">
        <w:rPr>
          <w:b/>
          <w:color w:val="000000" w:themeColor="text1"/>
        </w:rPr>
        <w:t>Operations</w:t>
      </w:r>
      <w:r w:rsidRPr="001B3DE8">
        <w:rPr>
          <w:color w:val="000000" w:themeColor="text1"/>
        </w:rPr>
        <w:t xml:space="preserve">’. This represents the top level </w:t>
      </w:r>
      <w:r w:rsidR="00504B26" w:rsidRPr="001B3DE8">
        <w:rPr>
          <w:color w:val="000000" w:themeColor="text1"/>
        </w:rPr>
        <w:t xml:space="preserve">(node) </w:t>
      </w:r>
      <w:r w:rsidRPr="001B3DE8">
        <w:rPr>
          <w:color w:val="000000" w:themeColor="text1"/>
        </w:rPr>
        <w:t>of our organizational structure.</w:t>
      </w:r>
    </w:p>
    <w:p w14:paraId="0732258A" w14:textId="64E015FE" w:rsidR="0013318F" w:rsidRPr="001B3DE8" w:rsidRDefault="0013318F" w:rsidP="00965412">
      <w:pPr>
        <w:pStyle w:val="1NIMTrgMainText"/>
        <w:spacing w:before="200"/>
        <w:ind w:left="1247"/>
        <w:rPr>
          <w:color w:val="FF0000"/>
        </w:rPr>
      </w:pPr>
      <w:r>
        <w:rPr>
          <w:noProof/>
          <w:color w:val="FF0000"/>
        </w:rPr>
        <w:drawing>
          <wp:inline distT="0" distB="0" distL="0" distR="0" wp14:anchorId="2FC6D44E" wp14:editId="2C587E1B">
            <wp:extent cx="3801109" cy="1205345"/>
            <wp:effectExtent l="19050" t="19050" r="28575" b="13970"/>
            <wp:docPr id="27973" name="Picture 2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07223" cy="1207284"/>
                    </a:xfrm>
                    <a:prstGeom prst="rect">
                      <a:avLst/>
                    </a:prstGeom>
                    <a:noFill/>
                    <a:ln>
                      <a:solidFill>
                        <a:schemeClr val="accent1"/>
                      </a:solidFill>
                    </a:ln>
                  </pic:spPr>
                </pic:pic>
              </a:graphicData>
            </a:graphic>
          </wp:inline>
        </w:drawing>
      </w:r>
    </w:p>
    <w:p w14:paraId="193BFFA9" w14:textId="75A778BD" w:rsidR="00BA1914" w:rsidRPr="001B3DE8" w:rsidRDefault="00207A48" w:rsidP="00B009BA">
      <w:pPr>
        <w:pStyle w:val="1NIMTrgMainText"/>
        <w:spacing w:before="300" w:after="300"/>
        <w:jc w:val="center"/>
        <w:rPr>
          <w:color w:val="000000" w:themeColor="text1"/>
        </w:rPr>
      </w:pPr>
      <w:ins w:id="368" w:author="Claire Carbone" w:date="2015-01-06T19:01:00Z">
        <w:r>
          <w:rPr>
            <w:noProof/>
            <w:color w:val="000000" w:themeColor="text1"/>
          </w:rPr>
          <w:drawing>
            <wp:inline distT="0" distB="0" distL="0" distR="0" wp14:anchorId="7774ABA1" wp14:editId="3E105AF7">
              <wp:extent cx="2874263" cy="2140527"/>
              <wp:effectExtent l="19050" t="19050" r="2159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74447" cy="2140664"/>
                      </a:xfrm>
                      <a:prstGeom prst="rect">
                        <a:avLst/>
                      </a:prstGeom>
                      <a:noFill/>
                      <a:ln>
                        <a:solidFill>
                          <a:schemeClr val="accent1"/>
                        </a:solidFill>
                      </a:ln>
                    </pic:spPr>
                  </pic:pic>
                </a:graphicData>
              </a:graphic>
            </wp:inline>
          </w:drawing>
        </w:r>
      </w:ins>
      <w:del w:id="369" w:author="Claire Carbone" w:date="2015-01-06T19:00:00Z">
        <w:r w:rsidR="00A00D21" w:rsidDel="00207A48">
          <w:rPr>
            <w:noProof/>
            <w:color w:val="000000" w:themeColor="text1"/>
          </w:rPr>
          <w:drawing>
            <wp:inline distT="0" distB="0" distL="0" distR="0" wp14:anchorId="7744B000" wp14:editId="66CC7D41">
              <wp:extent cx="2362200" cy="2475678"/>
              <wp:effectExtent l="19050" t="19050" r="19050" b="20320"/>
              <wp:docPr id="27968" name="Picture 2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2106" cy="2475579"/>
                      </a:xfrm>
                      <a:prstGeom prst="rect">
                        <a:avLst/>
                      </a:prstGeom>
                      <a:noFill/>
                      <a:ln>
                        <a:solidFill>
                          <a:schemeClr val="accent1"/>
                        </a:solidFill>
                      </a:ln>
                    </pic:spPr>
                  </pic:pic>
                </a:graphicData>
              </a:graphic>
            </wp:inline>
          </w:drawing>
        </w:r>
      </w:del>
    </w:p>
    <w:p w14:paraId="193BFFAA" w14:textId="5FF1E380" w:rsidR="00BA1914" w:rsidRPr="001B3DE8" w:rsidRDefault="007C6996" w:rsidP="004457C2">
      <w:pPr>
        <w:pStyle w:val="1NIMTrgMainText"/>
        <w:spacing w:before="200"/>
        <w:ind w:left="425"/>
        <w:rPr>
          <w:i/>
          <w:color w:val="FF0000"/>
        </w:rPr>
      </w:pPr>
      <w:r w:rsidRPr="001B3DE8">
        <w:rPr>
          <w:i/>
          <w:color w:val="000000" w:themeColor="text1"/>
          <w:u w:val="single"/>
        </w:rPr>
        <w:t>Note</w:t>
      </w:r>
      <w:r w:rsidRPr="001B3DE8">
        <w:rPr>
          <w:i/>
          <w:color w:val="000000" w:themeColor="text1"/>
        </w:rPr>
        <w:t xml:space="preserve">: If you need to delete any </w:t>
      </w:r>
      <w:r w:rsidR="00504B26" w:rsidRPr="001B3DE8">
        <w:rPr>
          <w:i/>
          <w:color w:val="000000" w:themeColor="text1"/>
        </w:rPr>
        <w:t>node</w:t>
      </w:r>
      <w:r w:rsidRPr="001B3DE8">
        <w:rPr>
          <w:i/>
          <w:color w:val="000000" w:themeColor="text1"/>
        </w:rPr>
        <w:t xml:space="preserve"> in the chart, simply select the item and use the </w:t>
      </w:r>
      <w:r w:rsidR="0013318F" w:rsidRPr="00965412">
        <w:rPr>
          <w:b/>
          <w:color w:val="FF0000"/>
        </w:rPr>
        <w:t>X</w:t>
      </w:r>
      <w:r w:rsidRPr="001B3DE8">
        <w:rPr>
          <w:i/>
          <w:color w:val="000000" w:themeColor="text1"/>
        </w:rPr>
        <w:t xml:space="preserve">. </w:t>
      </w:r>
    </w:p>
    <w:p w14:paraId="193BFFAB" w14:textId="77777777" w:rsidR="00943104" w:rsidRPr="001B3DE8" w:rsidRDefault="00943104" w:rsidP="001330B0">
      <w:pPr>
        <w:pStyle w:val="figureCW"/>
        <w:rPr>
          <w:noProof w:val="0"/>
          <w:lang w:val="en-US"/>
        </w:rPr>
      </w:pPr>
      <w:r w:rsidRPr="001B3DE8">
        <w:rPr>
          <w:noProof w:val="0"/>
          <w:lang w:val="en-US"/>
        </w:rPr>
        <w:t>Expand the tree to view and validate the new entry.</w:t>
      </w:r>
    </w:p>
    <w:p w14:paraId="193BFFAC" w14:textId="77777777" w:rsidR="00943104" w:rsidRPr="001B3DE8" w:rsidRDefault="00943104" w:rsidP="00943104">
      <w:pPr>
        <w:pStyle w:val="Heading3"/>
        <w:tabs>
          <w:tab w:val="clear" w:pos="1701"/>
        </w:tabs>
        <w:spacing w:line="276" w:lineRule="auto"/>
        <w:ind w:left="851" w:hanging="851"/>
        <w:rPr>
          <w:b w:val="0"/>
          <w:color w:val="000000" w:themeColor="text1"/>
        </w:rPr>
      </w:pPr>
      <w:bookmarkStart w:id="370" w:name="_Toc409616985"/>
      <w:r w:rsidRPr="001B3DE8">
        <w:rPr>
          <w:b w:val="0"/>
          <w:color w:val="000000" w:themeColor="text1"/>
        </w:rPr>
        <w:t>Add subsidiary nodes to the chart</w:t>
      </w:r>
      <w:bookmarkEnd w:id="370"/>
    </w:p>
    <w:p w14:paraId="193BFFAD" w14:textId="77777777" w:rsidR="00BA1914" w:rsidRPr="001B3DE8" w:rsidRDefault="005E2D25" w:rsidP="00917A5F">
      <w:pPr>
        <w:pStyle w:val="1figureCW"/>
        <w:numPr>
          <w:ilvl w:val="0"/>
          <w:numId w:val="19"/>
        </w:numPr>
        <w:spacing w:before="200" w:after="200"/>
        <w:ind w:left="425" w:hanging="425"/>
        <w:rPr>
          <w:noProof w:val="0"/>
          <w:lang w:val="en-US"/>
        </w:rPr>
      </w:pPr>
      <w:r w:rsidRPr="001B3DE8">
        <w:rPr>
          <w:noProof w:val="0"/>
          <w:color w:val="000000" w:themeColor="text1"/>
          <w:lang w:val="en-US"/>
        </w:rPr>
        <w:t>C</w:t>
      </w:r>
      <w:r w:rsidR="007C6996" w:rsidRPr="001B3DE8">
        <w:rPr>
          <w:noProof w:val="0"/>
          <w:color w:val="000000" w:themeColor="text1"/>
          <w:lang w:val="en-US"/>
        </w:rPr>
        <w:t>lick</w:t>
      </w:r>
      <w:r w:rsidRPr="001B3DE8">
        <w:rPr>
          <w:noProof w:val="0"/>
          <w:color w:val="000000" w:themeColor="text1"/>
          <w:lang w:val="en-US"/>
        </w:rPr>
        <w:t xml:space="preserve"> </w:t>
      </w:r>
      <w:r w:rsidR="007C6996" w:rsidRPr="001B3DE8">
        <w:rPr>
          <w:noProof w:val="0"/>
          <w:color w:val="000000" w:themeColor="text1"/>
          <w:lang w:val="en-US"/>
        </w:rPr>
        <w:t xml:space="preserve">on </w:t>
      </w:r>
      <w:r w:rsidR="007C6996" w:rsidRPr="001B3DE8">
        <w:rPr>
          <w:b/>
          <w:noProof w:val="0"/>
          <w:color w:val="000000" w:themeColor="text1"/>
          <w:lang w:val="en-US"/>
        </w:rPr>
        <w:t>Organizational Chart</w:t>
      </w:r>
      <w:r w:rsidR="007C6996" w:rsidRPr="001B3DE8">
        <w:rPr>
          <w:noProof w:val="0"/>
          <w:color w:val="000000" w:themeColor="text1"/>
          <w:lang w:val="en-US"/>
        </w:rPr>
        <w:t xml:space="preserve"> underneath </w:t>
      </w:r>
      <w:r w:rsidR="007C6996" w:rsidRPr="001B3DE8">
        <w:rPr>
          <w:b/>
          <w:noProof w:val="0"/>
          <w:color w:val="000000" w:themeColor="text1"/>
          <w:lang w:val="en-US"/>
        </w:rPr>
        <w:t>Operations</w:t>
      </w:r>
      <w:r w:rsidR="007C6996" w:rsidRPr="001B3DE8">
        <w:rPr>
          <w:noProof w:val="0"/>
          <w:color w:val="000000" w:themeColor="text1"/>
          <w:lang w:val="en-US"/>
        </w:rPr>
        <w:t>, and us</w:t>
      </w:r>
      <w:r w:rsidRPr="001B3DE8">
        <w:rPr>
          <w:noProof w:val="0"/>
          <w:color w:val="000000" w:themeColor="text1"/>
          <w:lang w:val="en-US"/>
        </w:rPr>
        <w:t xml:space="preserve">e </w:t>
      </w:r>
      <w:r w:rsidR="007C6996" w:rsidRPr="001B3DE8">
        <w:rPr>
          <w:noProof w:val="0"/>
          <w:color w:val="000000" w:themeColor="text1"/>
          <w:lang w:val="en-US"/>
        </w:rPr>
        <w:t xml:space="preserve">the </w:t>
      </w:r>
      <w:r w:rsidR="007C6996" w:rsidRPr="001B3DE8">
        <w:rPr>
          <w:b/>
          <w:noProof w:val="0"/>
          <w:color w:val="000000" w:themeColor="text1"/>
          <w:lang w:val="en-US"/>
        </w:rPr>
        <w:t>Add</w:t>
      </w:r>
      <w:r w:rsidR="007C6996" w:rsidRPr="001B3DE8">
        <w:rPr>
          <w:noProof w:val="0"/>
          <w:color w:val="000000" w:themeColor="text1"/>
          <w:lang w:val="en-US"/>
        </w:rPr>
        <w:t xml:space="preserve"> button once more</w:t>
      </w:r>
      <w:r w:rsidRPr="001B3DE8">
        <w:rPr>
          <w:noProof w:val="0"/>
          <w:color w:val="000000" w:themeColor="text1"/>
          <w:lang w:val="en-US"/>
        </w:rPr>
        <w:t xml:space="preserve"> to add </w:t>
      </w:r>
      <w:r w:rsidR="007C6996" w:rsidRPr="001B3DE8">
        <w:rPr>
          <w:noProof w:val="0"/>
          <w:color w:val="000000" w:themeColor="text1"/>
          <w:lang w:val="en-US"/>
        </w:rPr>
        <w:t xml:space="preserve">a </w:t>
      </w:r>
      <w:r w:rsidR="007C6996" w:rsidRPr="001B3DE8">
        <w:rPr>
          <w:i/>
          <w:noProof w:val="0"/>
          <w:color w:val="000000" w:themeColor="text1"/>
          <w:lang w:val="en-US"/>
        </w:rPr>
        <w:t xml:space="preserve">secondary </w:t>
      </w:r>
      <w:r w:rsidR="007C6996" w:rsidRPr="001B3DE8">
        <w:rPr>
          <w:noProof w:val="0"/>
          <w:color w:val="000000" w:themeColor="text1"/>
          <w:lang w:val="en-US"/>
        </w:rPr>
        <w:t xml:space="preserve">level to </w:t>
      </w:r>
      <w:r w:rsidR="007C6996" w:rsidRPr="001B3DE8">
        <w:rPr>
          <w:b/>
          <w:noProof w:val="0"/>
          <w:color w:val="000000" w:themeColor="text1"/>
          <w:lang w:val="en-US"/>
        </w:rPr>
        <w:t>Operations</w:t>
      </w:r>
      <w:r w:rsidR="007C6996" w:rsidRPr="001B3DE8">
        <w:rPr>
          <w:noProof w:val="0"/>
          <w:color w:val="000000" w:themeColor="text1"/>
          <w:lang w:val="en-US"/>
        </w:rPr>
        <w:t xml:space="preserve">, and </w:t>
      </w:r>
      <w:r w:rsidR="00A64FB8" w:rsidRPr="001B3DE8">
        <w:rPr>
          <w:noProof w:val="0"/>
          <w:color w:val="000000" w:themeColor="text1"/>
          <w:lang w:val="en-US"/>
        </w:rPr>
        <w:t xml:space="preserve">then two more nodes at a </w:t>
      </w:r>
      <w:r w:rsidR="00A64FB8" w:rsidRPr="001B3DE8">
        <w:rPr>
          <w:i/>
          <w:noProof w:val="0"/>
          <w:color w:val="000000" w:themeColor="text1"/>
          <w:lang w:val="en-US"/>
        </w:rPr>
        <w:t xml:space="preserve">tertiary </w:t>
      </w:r>
      <w:r w:rsidR="00A64FB8" w:rsidRPr="001B3DE8">
        <w:rPr>
          <w:noProof w:val="0"/>
          <w:color w:val="000000" w:themeColor="text1"/>
          <w:lang w:val="en-US"/>
        </w:rPr>
        <w:t>level, thus producing a typical example of an organizational structure which can be used in projects</w:t>
      </w:r>
      <w:r w:rsidR="007C6996" w:rsidRPr="001B3DE8">
        <w:rPr>
          <w:noProof w:val="0"/>
          <w:color w:val="000000" w:themeColor="text1"/>
          <w:lang w:val="en-US"/>
        </w:rPr>
        <w:t>.</w:t>
      </w:r>
    </w:p>
    <w:p w14:paraId="193BFFAE" w14:textId="77777777" w:rsidR="007C6996" w:rsidRPr="001B3DE8" w:rsidRDefault="00A64FB8" w:rsidP="009970C0">
      <w:pPr>
        <w:pStyle w:val="1NIMTrgMainText"/>
        <w:spacing w:before="200" w:after="0"/>
        <w:ind w:left="425"/>
        <w:rPr>
          <w:color w:val="000000" w:themeColor="text1"/>
        </w:rPr>
      </w:pPr>
      <w:r w:rsidRPr="001B3DE8">
        <w:rPr>
          <w:color w:val="000000" w:themeColor="text1"/>
        </w:rPr>
        <w:t>Use the following definition to complete your organizational chart build:</w:t>
      </w:r>
    </w:p>
    <w:p w14:paraId="193BFFAF" w14:textId="77777777" w:rsidR="00856480" w:rsidRPr="001B3DE8" w:rsidRDefault="00A46275" w:rsidP="00A46275">
      <w:pPr>
        <w:pStyle w:val="1NIMTrgMainText"/>
        <w:spacing w:before="100"/>
        <w:jc w:val="center"/>
      </w:pPr>
      <w:r w:rsidRPr="001B3DE8">
        <w:rPr>
          <w:noProof/>
        </w:rPr>
        <w:drawing>
          <wp:inline distT="0" distB="0" distL="0" distR="0" wp14:anchorId="193C0636" wp14:editId="193C0637">
            <wp:extent cx="1549400" cy="1671523"/>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49566" cy="1671702"/>
                    </a:xfrm>
                    <a:prstGeom prst="rect">
                      <a:avLst/>
                    </a:prstGeom>
                    <a:noFill/>
                    <a:ln>
                      <a:noFill/>
                    </a:ln>
                  </pic:spPr>
                </pic:pic>
              </a:graphicData>
            </a:graphic>
          </wp:inline>
        </w:drawing>
      </w:r>
    </w:p>
    <w:p w14:paraId="193BFFB0" w14:textId="70618DEE" w:rsidR="00D120A8" w:rsidRPr="001B3DE8" w:rsidRDefault="00D120A8" w:rsidP="00917A5F">
      <w:pPr>
        <w:pStyle w:val="figureCW"/>
        <w:numPr>
          <w:ilvl w:val="0"/>
          <w:numId w:val="19"/>
        </w:numPr>
        <w:spacing w:before="400"/>
        <w:ind w:left="426" w:hanging="426"/>
        <w:rPr>
          <w:noProof w:val="0"/>
          <w:lang w:val="en-US"/>
        </w:rPr>
      </w:pPr>
      <w:r w:rsidRPr="001B3DE8">
        <w:rPr>
          <w:noProof w:val="0"/>
          <w:lang w:val="en-US"/>
        </w:rPr>
        <w:t>When done, expand your tree</w:t>
      </w:r>
      <w:r w:rsidR="00A64FB8" w:rsidRPr="001B3DE8">
        <w:rPr>
          <w:noProof w:val="0"/>
          <w:lang w:val="en-US"/>
        </w:rPr>
        <w:t xml:space="preserve"> </w:t>
      </w:r>
      <w:r w:rsidRPr="001B3DE8">
        <w:rPr>
          <w:noProof w:val="0"/>
          <w:lang w:val="en-US"/>
        </w:rPr>
        <w:t>and check that your chart matches the screenshot below.</w:t>
      </w:r>
    </w:p>
    <w:p w14:paraId="193BFFB1" w14:textId="35B1E8DD" w:rsidR="00B009BA" w:rsidRPr="001B3DE8" w:rsidRDefault="00207A48" w:rsidP="00B009BA">
      <w:pPr>
        <w:pStyle w:val="1figureCW"/>
        <w:ind w:left="0" w:firstLine="0"/>
        <w:jc w:val="center"/>
        <w:rPr>
          <w:noProof w:val="0"/>
          <w:lang w:val="en-US"/>
        </w:rPr>
      </w:pPr>
      <w:ins w:id="371" w:author="Claire Carbone" w:date="2015-01-06T19:05:00Z">
        <w:r>
          <w:rPr>
            <w:lang w:val="en-US" w:eastAsia="en-US"/>
          </w:rPr>
          <w:drawing>
            <wp:inline distT="0" distB="0" distL="0" distR="0" wp14:anchorId="5536C5EF" wp14:editId="02C57835">
              <wp:extent cx="2797972" cy="2763982"/>
              <wp:effectExtent l="19050" t="19050" r="21590"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98113" cy="2764121"/>
                      </a:xfrm>
                      <a:prstGeom prst="rect">
                        <a:avLst/>
                      </a:prstGeom>
                      <a:noFill/>
                      <a:ln>
                        <a:solidFill>
                          <a:schemeClr val="accent1"/>
                        </a:solidFill>
                      </a:ln>
                    </pic:spPr>
                  </pic:pic>
                </a:graphicData>
              </a:graphic>
            </wp:inline>
          </w:drawing>
        </w:r>
      </w:ins>
      <w:del w:id="372" w:author="Claire Carbone" w:date="2015-01-06T19:04:00Z">
        <w:r w:rsidR="0013318F" w:rsidDel="00207A48">
          <w:rPr>
            <w:lang w:val="en-US" w:eastAsia="en-US"/>
          </w:rPr>
          <w:drawing>
            <wp:inline distT="0" distB="0" distL="0" distR="0" wp14:anchorId="6B811ABC" wp14:editId="565C6574">
              <wp:extent cx="1844786" cy="1752600"/>
              <wp:effectExtent l="19050" t="19050" r="22225" b="19050"/>
              <wp:docPr id="28003" name="Picture 28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44882" cy="1752691"/>
                      </a:xfrm>
                      <a:prstGeom prst="rect">
                        <a:avLst/>
                      </a:prstGeom>
                      <a:noFill/>
                      <a:ln>
                        <a:solidFill>
                          <a:schemeClr val="accent1"/>
                        </a:solidFill>
                      </a:ln>
                    </pic:spPr>
                  </pic:pic>
                </a:graphicData>
              </a:graphic>
            </wp:inline>
          </w:drawing>
        </w:r>
      </w:del>
    </w:p>
    <w:p w14:paraId="193BFFB2" w14:textId="77777777" w:rsidR="00A64FB8" w:rsidRPr="001B3DE8" w:rsidRDefault="00A64FB8" w:rsidP="00B009BA">
      <w:pPr>
        <w:pStyle w:val="Heading3"/>
        <w:tabs>
          <w:tab w:val="clear" w:pos="1701"/>
        </w:tabs>
        <w:spacing w:line="276" w:lineRule="auto"/>
        <w:ind w:left="851" w:hanging="851"/>
        <w:rPr>
          <w:b w:val="0"/>
          <w:color w:val="000000" w:themeColor="text1"/>
        </w:rPr>
      </w:pPr>
      <w:bookmarkStart w:id="373" w:name="_Toc409616986"/>
      <w:r w:rsidRPr="001B3DE8">
        <w:rPr>
          <w:b w:val="0"/>
          <w:color w:val="000000" w:themeColor="text1"/>
        </w:rPr>
        <w:t xml:space="preserve">Assign users to chart </w:t>
      </w:r>
      <w:r w:rsidR="00E90465" w:rsidRPr="001B3DE8">
        <w:rPr>
          <w:b w:val="0"/>
          <w:color w:val="000000" w:themeColor="text1"/>
        </w:rPr>
        <w:t>positions</w:t>
      </w:r>
      <w:bookmarkEnd w:id="373"/>
    </w:p>
    <w:p w14:paraId="193BFFB3" w14:textId="77777777" w:rsidR="00BA00D4" w:rsidRPr="001B3DE8" w:rsidRDefault="00BA00D4" w:rsidP="00EA3E69">
      <w:pPr>
        <w:pStyle w:val="1NIMTrgMainText"/>
        <w:spacing w:before="200"/>
        <w:rPr>
          <w:color w:val="000000" w:themeColor="text1"/>
        </w:rPr>
      </w:pPr>
      <w:r w:rsidRPr="001B3DE8">
        <w:rPr>
          <w:color w:val="000000" w:themeColor="text1"/>
        </w:rPr>
        <w:t xml:space="preserve">Users can be assigned to any one of the positions defined in the organizational chart defined above. In the catalog you can also associate any catalog object with such a position. This means that only the users assigned to a </w:t>
      </w:r>
      <w:r w:rsidRPr="001B3DE8">
        <w:rPr>
          <w:i/>
          <w:color w:val="000000" w:themeColor="text1"/>
        </w:rPr>
        <w:t>particular position</w:t>
      </w:r>
      <w:r w:rsidRPr="001B3DE8">
        <w:rPr>
          <w:color w:val="000000" w:themeColor="text1"/>
        </w:rPr>
        <w:t xml:space="preserve"> (and their managers) will be able to maintain that catalog object.</w:t>
      </w:r>
    </w:p>
    <w:p w14:paraId="193BFFB4" w14:textId="77777777" w:rsidR="00BA00D4" w:rsidRPr="001B3DE8" w:rsidRDefault="00BA00D4" w:rsidP="00BA00D4">
      <w:pPr>
        <w:pStyle w:val="1NIMTrgMainText"/>
        <w:rPr>
          <w:color w:val="000000" w:themeColor="text1"/>
        </w:rPr>
      </w:pPr>
      <w:r w:rsidRPr="001B3DE8">
        <w:rPr>
          <w:color w:val="000000" w:themeColor="text1"/>
        </w:rPr>
        <w:t>Follow the instructions below to add users to the organizational chart positions you created above.</w:t>
      </w:r>
    </w:p>
    <w:p w14:paraId="193BFFB5" w14:textId="2E40DE2B" w:rsidR="00A64FB8" w:rsidRPr="00965412" w:rsidRDefault="00D81A2B" w:rsidP="00917A5F">
      <w:pPr>
        <w:pStyle w:val="1figureCW"/>
        <w:numPr>
          <w:ilvl w:val="0"/>
          <w:numId w:val="20"/>
        </w:numPr>
        <w:spacing w:before="200" w:after="100"/>
        <w:ind w:left="425" w:hanging="425"/>
        <w:rPr>
          <w:noProof w:val="0"/>
          <w:lang w:val="en-US"/>
        </w:rPr>
      </w:pPr>
      <w:r>
        <w:rPr>
          <w:noProof w:val="0"/>
          <w:color w:val="000000" w:themeColor="text1"/>
          <w:lang w:val="en-US"/>
        </w:rPr>
        <w:t>Highlight Sub-team 1 and click on Add in center pane</w:t>
      </w:r>
      <w:r w:rsidR="00B507FB" w:rsidRPr="001B3DE8">
        <w:rPr>
          <w:noProof w:val="0"/>
          <w:color w:val="000000" w:themeColor="text1"/>
          <w:lang w:val="en-US"/>
        </w:rPr>
        <w:t>:</w:t>
      </w:r>
    </w:p>
    <w:p w14:paraId="193BFFB6" w14:textId="02F1B620" w:rsidR="00B507FB" w:rsidRPr="001B3DE8" w:rsidRDefault="00D81A2B" w:rsidP="00965412">
      <w:pPr>
        <w:pStyle w:val="1figureCW"/>
        <w:spacing w:before="200" w:after="100"/>
        <w:ind w:left="1247" w:firstLine="0"/>
        <w:rPr>
          <w:noProof w:val="0"/>
          <w:color w:val="000000" w:themeColor="text1"/>
          <w:lang w:val="en-US"/>
        </w:rPr>
      </w:pPr>
      <w:r>
        <w:rPr>
          <w:lang w:val="en-US" w:eastAsia="en-US"/>
        </w:rPr>
        <w:drawing>
          <wp:inline distT="0" distB="0" distL="0" distR="0" wp14:anchorId="7E662FE5" wp14:editId="32E70689">
            <wp:extent cx="4102132" cy="1939637"/>
            <wp:effectExtent l="19050" t="19050" r="12700" b="22860"/>
            <wp:docPr id="28019" name="Picture 2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02077" cy="1939611"/>
                    </a:xfrm>
                    <a:prstGeom prst="rect">
                      <a:avLst/>
                    </a:prstGeom>
                    <a:noFill/>
                    <a:ln>
                      <a:solidFill>
                        <a:schemeClr val="accent1"/>
                      </a:solidFill>
                    </a:ln>
                  </pic:spPr>
                </pic:pic>
              </a:graphicData>
            </a:graphic>
          </wp:inline>
        </w:drawing>
      </w:r>
    </w:p>
    <w:p w14:paraId="193BFFB8" w14:textId="6716BB33" w:rsidR="00613433" w:rsidRPr="00965412" w:rsidRDefault="00D81A2B" w:rsidP="00613433">
      <w:pPr>
        <w:pStyle w:val="1NIMTrgMainText"/>
        <w:numPr>
          <w:ilvl w:val="0"/>
          <w:numId w:val="16"/>
        </w:numPr>
        <w:spacing w:before="200"/>
        <w:ind w:left="425" w:hanging="425"/>
        <w:rPr>
          <w:i/>
          <w:color w:val="000000" w:themeColor="text1"/>
        </w:rPr>
      </w:pPr>
      <w:r>
        <w:rPr>
          <w:color w:val="000000" w:themeColor="text1"/>
        </w:rPr>
        <w:t>In the User pop-up window,</w:t>
      </w:r>
      <w:r w:rsidR="00B507FB" w:rsidRPr="001B3DE8">
        <w:rPr>
          <w:color w:val="000000" w:themeColor="text1"/>
        </w:rPr>
        <w:t xml:space="preserve"> </w:t>
      </w:r>
      <w:r>
        <w:rPr>
          <w:color w:val="000000" w:themeColor="text1"/>
        </w:rPr>
        <w:t xml:space="preserve">select the </w:t>
      </w:r>
      <w:r w:rsidR="00927314" w:rsidRPr="001B3DE8">
        <w:rPr>
          <w:b/>
          <w:color w:val="000000" w:themeColor="text1"/>
        </w:rPr>
        <w:t>Provisioner 1</w:t>
      </w:r>
      <w:r w:rsidR="00927314" w:rsidRPr="001B3DE8">
        <w:rPr>
          <w:color w:val="000000" w:themeColor="text1"/>
        </w:rPr>
        <w:t xml:space="preserve"> user</w:t>
      </w:r>
      <w:r>
        <w:rPr>
          <w:color w:val="000000" w:themeColor="text1"/>
        </w:rPr>
        <w:t xml:space="preserve"> and click Select</w:t>
      </w:r>
      <w:r w:rsidR="00927314" w:rsidRPr="001B3DE8">
        <w:rPr>
          <w:color w:val="000000" w:themeColor="text1"/>
        </w:rPr>
        <w:t>.</w:t>
      </w:r>
    </w:p>
    <w:p w14:paraId="128F105C" w14:textId="1D3827DE" w:rsidR="00D81A2B" w:rsidRPr="00965412" w:rsidRDefault="00D81A2B" w:rsidP="00965412">
      <w:pPr>
        <w:pStyle w:val="1NIMTrgMainText"/>
        <w:spacing w:before="200"/>
        <w:ind w:left="425"/>
        <w:rPr>
          <w:i/>
          <w:color w:val="000000" w:themeColor="text1"/>
        </w:rPr>
      </w:pPr>
      <w:r>
        <w:rPr>
          <w:i/>
          <w:noProof/>
          <w:color w:val="000000" w:themeColor="text1"/>
        </w:rPr>
        <w:drawing>
          <wp:inline distT="0" distB="0" distL="0" distR="0" wp14:anchorId="2F2439C7" wp14:editId="2017B17F">
            <wp:extent cx="4591749" cy="3225374"/>
            <wp:effectExtent l="19050" t="19050" r="18415" b="13335"/>
            <wp:docPr id="28020" name="Picture 28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92679" cy="3226028"/>
                    </a:xfrm>
                    <a:prstGeom prst="rect">
                      <a:avLst/>
                    </a:prstGeom>
                    <a:noFill/>
                    <a:ln>
                      <a:solidFill>
                        <a:schemeClr val="accent1"/>
                      </a:solidFill>
                    </a:ln>
                  </pic:spPr>
                </pic:pic>
              </a:graphicData>
            </a:graphic>
          </wp:inline>
        </w:drawing>
      </w:r>
    </w:p>
    <w:p w14:paraId="373E56FD" w14:textId="77777777" w:rsidR="00D81A2B" w:rsidRPr="001B3DE8" w:rsidRDefault="00D81A2B" w:rsidP="00965412">
      <w:pPr>
        <w:pStyle w:val="1NIMTrgMainText"/>
        <w:spacing w:before="200"/>
        <w:ind w:left="425"/>
        <w:rPr>
          <w:i/>
          <w:color w:val="000000" w:themeColor="text1"/>
        </w:rPr>
      </w:pPr>
    </w:p>
    <w:p w14:paraId="193BFFBB" w14:textId="6AB8B6BA" w:rsidR="00927314" w:rsidRPr="001B3DE8" w:rsidRDefault="00927314" w:rsidP="001928BD">
      <w:pPr>
        <w:pStyle w:val="1NIMTrgMainText"/>
        <w:numPr>
          <w:ilvl w:val="0"/>
          <w:numId w:val="16"/>
        </w:numPr>
        <w:spacing w:before="200"/>
        <w:ind w:left="425" w:hanging="425"/>
        <w:rPr>
          <w:color w:val="000000" w:themeColor="text1"/>
        </w:rPr>
      </w:pPr>
      <w:r w:rsidRPr="001B3DE8">
        <w:rPr>
          <w:color w:val="000000" w:themeColor="text1"/>
        </w:rPr>
        <w:t xml:space="preserve">The </w:t>
      </w:r>
      <w:r w:rsidRPr="001B3DE8">
        <w:rPr>
          <w:b/>
          <w:color w:val="000000" w:themeColor="text1"/>
        </w:rPr>
        <w:t>Provisioner 1</w:t>
      </w:r>
      <w:r w:rsidRPr="001B3DE8">
        <w:rPr>
          <w:color w:val="000000" w:themeColor="text1"/>
        </w:rPr>
        <w:t xml:space="preserve"> user is now associated with </w:t>
      </w:r>
      <w:r w:rsidRPr="001B3DE8">
        <w:rPr>
          <w:b/>
          <w:color w:val="000000" w:themeColor="text1"/>
        </w:rPr>
        <w:t>Sub-team 1</w:t>
      </w:r>
      <w:r w:rsidRPr="001B3DE8">
        <w:rPr>
          <w:color w:val="000000" w:themeColor="text1"/>
        </w:rPr>
        <w:t xml:space="preserve"> in your chart.</w:t>
      </w:r>
      <w:r w:rsidR="000C4F8B" w:rsidRPr="001B3DE8">
        <w:rPr>
          <w:color w:val="000000" w:themeColor="text1"/>
        </w:rPr>
        <w:t xml:space="preserve"> To view this association at any time, </w:t>
      </w:r>
      <w:r w:rsidR="00F35DAC">
        <w:rPr>
          <w:color w:val="000000" w:themeColor="text1"/>
        </w:rPr>
        <w:t>you can click on the team and the user appears in the center pane</w:t>
      </w:r>
      <w:r w:rsidR="000C4F8B" w:rsidRPr="001B3DE8">
        <w:rPr>
          <w:color w:val="000000" w:themeColor="text1"/>
        </w:rPr>
        <w:t>:</w:t>
      </w:r>
    </w:p>
    <w:p w14:paraId="193BFFBC" w14:textId="7C7CD25E" w:rsidR="00F35FA8" w:rsidRPr="001B3DE8" w:rsidRDefault="00D81A2B">
      <w:pPr>
        <w:pStyle w:val="1NIMTrgMainText"/>
        <w:spacing w:before="300" w:after="300"/>
        <w:jc w:val="center"/>
        <w:rPr>
          <w:color w:val="000000" w:themeColor="text1"/>
        </w:rPr>
      </w:pPr>
      <w:r>
        <w:rPr>
          <w:noProof/>
          <w:color w:val="000000" w:themeColor="text1"/>
        </w:rPr>
        <w:drawing>
          <wp:inline distT="0" distB="0" distL="0" distR="0" wp14:anchorId="56A63705" wp14:editId="230C9B4D">
            <wp:extent cx="5458691" cy="1522174"/>
            <wp:effectExtent l="19050" t="19050" r="27940" b="20955"/>
            <wp:docPr id="28021" name="Picture 2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58638" cy="1522159"/>
                    </a:xfrm>
                    <a:prstGeom prst="rect">
                      <a:avLst/>
                    </a:prstGeom>
                    <a:noFill/>
                    <a:ln>
                      <a:solidFill>
                        <a:schemeClr val="accent1"/>
                      </a:solidFill>
                    </a:ln>
                  </pic:spPr>
                </pic:pic>
              </a:graphicData>
            </a:graphic>
          </wp:inline>
        </w:drawing>
      </w:r>
    </w:p>
    <w:p w14:paraId="75DE3E1B" w14:textId="10070BA9" w:rsidR="00F35DAC" w:rsidRDefault="00F35DAC" w:rsidP="001330B0">
      <w:pPr>
        <w:pStyle w:val="figureCW"/>
        <w:rPr>
          <w:noProof w:val="0"/>
          <w:lang w:val="en-US"/>
        </w:rPr>
      </w:pPr>
      <w:r>
        <w:rPr>
          <w:noProof w:val="0"/>
          <w:lang w:val="en-US"/>
        </w:rPr>
        <w:t>You can also see a particular user’s org position by clicking on Manage/Users and select particular user by clicking on &gt;.  You will see:</w:t>
      </w:r>
    </w:p>
    <w:p w14:paraId="3475388B" w14:textId="225C6963" w:rsidR="00F35DAC" w:rsidRDefault="00F35DAC" w:rsidP="00965412">
      <w:pPr>
        <w:pStyle w:val="figureCW"/>
        <w:numPr>
          <w:ilvl w:val="0"/>
          <w:numId w:val="0"/>
        </w:numPr>
        <w:ind w:left="1247"/>
        <w:rPr>
          <w:noProof w:val="0"/>
          <w:lang w:val="en-US"/>
        </w:rPr>
      </w:pPr>
      <w:r>
        <w:rPr>
          <w:lang w:val="en-US" w:eastAsia="en-US"/>
        </w:rPr>
        <w:drawing>
          <wp:inline distT="0" distB="0" distL="0" distR="0" wp14:anchorId="4B77326C" wp14:editId="7D6EE8A3">
            <wp:extent cx="3900055" cy="3469749"/>
            <wp:effectExtent l="19050" t="19050" r="24765" b="16510"/>
            <wp:docPr id="28022" name="Picture 28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00193" cy="3469872"/>
                    </a:xfrm>
                    <a:prstGeom prst="rect">
                      <a:avLst/>
                    </a:prstGeom>
                    <a:noFill/>
                    <a:ln>
                      <a:solidFill>
                        <a:schemeClr val="accent1"/>
                      </a:solidFill>
                    </a:ln>
                  </pic:spPr>
                </pic:pic>
              </a:graphicData>
            </a:graphic>
          </wp:inline>
        </w:drawing>
      </w:r>
    </w:p>
    <w:p w14:paraId="22DFBFD6" w14:textId="43C5D51F" w:rsidR="00F35DAC" w:rsidRDefault="00F35DAC" w:rsidP="00965412">
      <w:pPr>
        <w:pStyle w:val="figureCW"/>
        <w:numPr>
          <w:ilvl w:val="0"/>
          <w:numId w:val="0"/>
        </w:numPr>
        <w:ind w:left="426"/>
        <w:rPr>
          <w:noProof w:val="0"/>
          <w:lang w:val="en-US"/>
        </w:rPr>
      </w:pPr>
      <w:r>
        <w:rPr>
          <w:lang w:val="en-US" w:eastAsia="en-US"/>
        </w:rPr>
        <w:drawing>
          <wp:inline distT="0" distB="0" distL="0" distR="0" wp14:anchorId="30427801" wp14:editId="18A49C86">
            <wp:extent cx="5517695" cy="2189018"/>
            <wp:effectExtent l="19050" t="19050" r="26035" b="20955"/>
            <wp:docPr id="28023" name="Picture 28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7641" cy="2188997"/>
                    </a:xfrm>
                    <a:prstGeom prst="rect">
                      <a:avLst/>
                    </a:prstGeom>
                    <a:noFill/>
                    <a:ln>
                      <a:solidFill>
                        <a:schemeClr val="accent1"/>
                      </a:solidFill>
                    </a:ln>
                  </pic:spPr>
                </pic:pic>
              </a:graphicData>
            </a:graphic>
          </wp:inline>
        </w:drawing>
      </w:r>
    </w:p>
    <w:p w14:paraId="193BFFBD" w14:textId="77777777" w:rsidR="00927314" w:rsidRPr="001B3DE8" w:rsidRDefault="00927314" w:rsidP="001330B0">
      <w:pPr>
        <w:pStyle w:val="figureCW"/>
        <w:rPr>
          <w:noProof w:val="0"/>
          <w:lang w:val="en-US"/>
        </w:rPr>
      </w:pPr>
      <w:r w:rsidRPr="001B3DE8">
        <w:rPr>
          <w:noProof w:val="0"/>
          <w:lang w:val="en-US"/>
        </w:rPr>
        <w:t>Using the same process, add further users to your</w:t>
      </w:r>
      <w:r w:rsidR="000C4F8B" w:rsidRPr="001B3DE8">
        <w:rPr>
          <w:noProof w:val="0"/>
          <w:lang w:val="en-US"/>
        </w:rPr>
        <w:t xml:space="preserve"> chart positions, as follows:</w:t>
      </w:r>
    </w:p>
    <w:p w14:paraId="193BFFBE" w14:textId="77777777" w:rsidR="00927314" w:rsidRPr="001B3DE8" w:rsidRDefault="001A26D2" w:rsidP="00917A5F">
      <w:pPr>
        <w:pStyle w:val="1NIMTrgMainText"/>
        <w:numPr>
          <w:ilvl w:val="0"/>
          <w:numId w:val="21"/>
        </w:numPr>
        <w:spacing w:before="100" w:after="0"/>
        <w:ind w:left="993" w:hanging="284"/>
        <w:rPr>
          <w:color w:val="000000" w:themeColor="text1"/>
        </w:rPr>
      </w:pPr>
      <w:r w:rsidRPr="001B3DE8">
        <w:rPr>
          <w:color w:val="000000" w:themeColor="text1"/>
        </w:rPr>
        <w:t xml:space="preserve">Customer Server 1 </w:t>
      </w:r>
      <w:r w:rsidRPr="001B3DE8">
        <w:rPr>
          <w:color w:val="000000" w:themeColor="text1"/>
        </w:rPr>
        <w:sym w:font="Wingdings" w:char="F0E0"/>
      </w:r>
      <w:r w:rsidRPr="001B3DE8">
        <w:rPr>
          <w:color w:val="000000" w:themeColor="text1"/>
        </w:rPr>
        <w:t xml:space="preserve"> Sub-team 2</w:t>
      </w:r>
    </w:p>
    <w:p w14:paraId="193BFFBF" w14:textId="77777777" w:rsidR="001A26D2" w:rsidRPr="001B3DE8" w:rsidRDefault="001A26D2" w:rsidP="00917A5F">
      <w:pPr>
        <w:pStyle w:val="1NIMTrgMainText"/>
        <w:numPr>
          <w:ilvl w:val="0"/>
          <w:numId w:val="21"/>
        </w:numPr>
        <w:spacing w:before="0" w:after="0"/>
        <w:ind w:left="993" w:hanging="284"/>
        <w:rPr>
          <w:color w:val="000000" w:themeColor="text1"/>
        </w:rPr>
      </w:pPr>
      <w:r w:rsidRPr="001B3DE8">
        <w:rPr>
          <w:color w:val="000000" w:themeColor="text1"/>
        </w:rPr>
        <w:t>Credit Analyst</w:t>
      </w:r>
      <w:r w:rsidR="00BA499C" w:rsidRPr="001B3DE8">
        <w:rPr>
          <w:color w:val="000000" w:themeColor="text1"/>
        </w:rPr>
        <w:t xml:space="preserve"> 1</w:t>
      </w:r>
      <w:r w:rsidRPr="001B3DE8">
        <w:rPr>
          <w:color w:val="000000" w:themeColor="text1"/>
        </w:rPr>
        <w:t xml:space="preserve"> </w:t>
      </w:r>
      <w:r w:rsidRPr="001B3DE8">
        <w:rPr>
          <w:color w:val="000000" w:themeColor="text1"/>
        </w:rPr>
        <w:sym w:font="Wingdings" w:char="F0E0"/>
      </w:r>
      <w:r w:rsidRPr="001B3DE8">
        <w:rPr>
          <w:color w:val="000000" w:themeColor="text1"/>
        </w:rPr>
        <w:t xml:space="preserve"> Project team</w:t>
      </w:r>
    </w:p>
    <w:p w14:paraId="193BFFC0" w14:textId="77777777" w:rsidR="001A26D2" w:rsidRPr="001B3DE8" w:rsidRDefault="001A26D2" w:rsidP="00917A5F">
      <w:pPr>
        <w:pStyle w:val="1NIMTrgMainText"/>
        <w:numPr>
          <w:ilvl w:val="0"/>
          <w:numId w:val="21"/>
        </w:numPr>
        <w:spacing w:before="0" w:after="0"/>
        <w:ind w:left="993" w:hanging="284"/>
        <w:rPr>
          <w:color w:val="000000" w:themeColor="text1"/>
        </w:rPr>
      </w:pPr>
      <w:r w:rsidRPr="001B3DE8">
        <w:rPr>
          <w:color w:val="000000" w:themeColor="text1"/>
        </w:rPr>
        <w:t xml:space="preserve">User Profile Administrator </w:t>
      </w:r>
      <w:r w:rsidRPr="001B3DE8">
        <w:rPr>
          <w:color w:val="000000" w:themeColor="text1"/>
        </w:rPr>
        <w:sym w:font="Wingdings" w:char="F0E0"/>
      </w:r>
      <w:r w:rsidRPr="001B3DE8">
        <w:rPr>
          <w:color w:val="000000" w:themeColor="text1"/>
        </w:rPr>
        <w:t xml:space="preserve"> Operations</w:t>
      </w:r>
    </w:p>
    <w:p w14:paraId="193BFFC1" w14:textId="77777777" w:rsidR="00E90465" w:rsidRPr="001B3DE8" w:rsidRDefault="00E90465" w:rsidP="00E90465">
      <w:pPr>
        <w:pStyle w:val="Heading3"/>
        <w:tabs>
          <w:tab w:val="clear" w:pos="1701"/>
        </w:tabs>
        <w:spacing w:line="276" w:lineRule="auto"/>
        <w:ind w:left="851" w:hanging="851"/>
        <w:rPr>
          <w:b w:val="0"/>
          <w:color w:val="000000" w:themeColor="text1"/>
        </w:rPr>
      </w:pPr>
      <w:bookmarkStart w:id="374" w:name="_Toc409616987"/>
      <w:r w:rsidRPr="001B3DE8">
        <w:rPr>
          <w:b w:val="0"/>
          <w:color w:val="000000" w:themeColor="text1"/>
        </w:rPr>
        <w:t>Configure default currency, markup and date</w:t>
      </w:r>
      <w:bookmarkEnd w:id="374"/>
    </w:p>
    <w:p w14:paraId="193BFFC2" w14:textId="77777777" w:rsidR="00E90465" w:rsidRPr="001B3DE8" w:rsidRDefault="001D197B" w:rsidP="00EA3E69">
      <w:pPr>
        <w:pStyle w:val="1NIMTrgMainText"/>
        <w:spacing w:before="200"/>
        <w:rPr>
          <w:color w:val="000000" w:themeColor="text1"/>
        </w:rPr>
      </w:pPr>
      <w:r w:rsidRPr="001B3DE8">
        <w:rPr>
          <w:color w:val="000000" w:themeColor="text1"/>
        </w:rPr>
        <w:t>Three universal attributes will be configured in this section, and these values can be applied to all projects created in the Catalog Designer GUI</w:t>
      </w:r>
      <w:r w:rsidR="00154496" w:rsidRPr="001B3DE8">
        <w:rPr>
          <w:color w:val="000000" w:themeColor="text1"/>
        </w:rPr>
        <w:t>:</w:t>
      </w:r>
    </w:p>
    <w:p w14:paraId="193BFFC3" w14:textId="77777777" w:rsidR="00A4443C" w:rsidRPr="001B3DE8" w:rsidRDefault="00401B17" w:rsidP="00917A5F">
      <w:pPr>
        <w:pStyle w:val="1NIMTrgMainText"/>
        <w:numPr>
          <w:ilvl w:val="0"/>
          <w:numId w:val="21"/>
        </w:numPr>
        <w:tabs>
          <w:tab w:val="clear" w:pos="2552"/>
          <w:tab w:val="left" w:pos="2268"/>
        </w:tabs>
        <w:spacing w:before="100" w:after="0"/>
        <w:ind w:left="568" w:hanging="284"/>
        <w:rPr>
          <w:rFonts w:cs="Arial"/>
          <w:color w:val="000000" w:themeColor="text1"/>
        </w:rPr>
      </w:pPr>
      <w:r w:rsidRPr="001B3DE8">
        <w:rPr>
          <w:rFonts w:cs="Arial"/>
          <w:b/>
          <w:color w:val="000000" w:themeColor="text1"/>
        </w:rPr>
        <w:t>Default Currency</w:t>
      </w:r>
      <w:r w:rsidR="008003AB" w:rsidRPr="001B3DE8">
        <w:rPr>
          <w:rFonts w:cs="Arial"/>
          <w:color w:val="000000" w:themeColor="text1"/>
        </w:rPr>
        <w:t>:</w:t>
      </w:r>
      <w:r w:rsidR="008003AB" w:rsidRPr="001B3DE8">
        <w:rPr>
          <w:rFonts w:cs="Arial"/>
          <w:color w:val="000000" w:themeColor="text1"/>
        </w:rPr>
        <w:tab/>
      </w:r>
      <w:r w:rsidRPr="001B3DE8">
        <w:rPr>
          <w:rFonts w:cs="Arial"/>
          <w:color w:val="000000" w:themeColor="text1"/>
        </w:rPr>
        <w:t xml:space="preserve">In the case of no currency being specified at the </w:t>
      </w:r>
      <w:r w:rsidRPr="001B3DE8">
        <w:rPr>
          <w:rFonts w:cs="Arial"/>
          <w:i/>
          <w:color w:val="000000" w:themeColor="text1"/>
        </w:rPr>
        <w:t>element</w:t>
      </w:r>
      <w:r w:rsidRPr="001B3DE8">
        <w:rPr>
          <w:rFonts w:cs="Arial"/>
          <w:color w:val="000000" w:themeColor="text1"/>
        </w:rPr>
        <w:t xml:space="preserve"> level, an element will</w:t>
      </w:r>
    </w:p>
    <w:p w14:paraId="193BFFC4" w14:textId="77777777" w:rsidR="00401B17" w:rsidRPr="001B3DE8" w:rsidRDefault="00A4443C" w:rsidP="00A4443C">
      <w:pPr>
        <w:pStyle w:val="1NIMTrgMainText"/>
        <w:tabs>
          <w:tab w:val="clear" w:pos="2552"/>
          <w:tab w:val="left" w:pos="2268"/>
        </w:tabs>
        <w:spacing w:before="0" w:after="100"/>
        <w:ind w:left="567"/>
        <w:rPr>
          <w:rFonts w:cs="Arial"/>
          <w:color w:val="000000" w:themeColor="text1"/>
        </w:rPr>
      </w:pPr>
      <w:r w:rsidRPr="001B3DE8">
        <w:rPr>
          <w:rFonts w:cs="Arial"/>
          <w:color w:val="000000" w:themeColor="text1"/>
        </w:rPr>
        <w:tab/>
      </w:r>
      <w:r w:rsidRPr="001B3DE8">
        <w:rPr>
          <w:rFonts w:cs="Arial"/>
          <w:color w:val="000000" w:themeColor="text1"/>
        </w:rPr>
        <w:tab/>
      </w:r>
      <w:proofErr w:type="gramStart"/>
      <w:r w:rsidR="00401B17" w:rsidRPr="001B3DE8">
        <w:rPr>
          <w:rFonts w:cs="Arial"/>
          <w:color w:val="000000" w:themeColor="text1"/>
        </w:rPr>
        <w:t>default</w:t>
      </w:r>
      <w:proofErr w:type="gramEnd"/>
      <w:r w:rsidR="00401B17" w:rsidRPr="001B3DE8">
        <w:rPr>
          <w:rFonts w:cs="Arial"/>
          <w:color w:val="000000" w:themeColor="text1"/>
        </w:rPr>
        <w:t xml:space="preserve"> to this currency.</w:t>
      </w:r>
      <w:r w:rsidRPr="001B3DE8">
        <w:rPr>
          <w:rFonts w:cs="Arial"/>
          <w:color w:val="000000" w:themeColor="text1"/>
        </w:rPr>
        <w:t xml:space="preserve"> (To be discussed later).</w:t>
      </w:r>
    </w:p>
    <w:p w14:paraId="193BFFC5" w14:textId="77777777" w:rsidR="00401B17" w:rsidRPr="001B3DE8" w:rsidRDefault="00401B17" w:rsidP="00917A5F">
      <w:pPr>
        <w:pStyle w:val="1NIMTrgMainText"/>
        <w:numPr>
          <w:ilvl w:val="0"/>
          <w:numId w:val="21"/>
        </w:numPr>
        <w:tabs>
          <w:tab w:val="clear" w:pos="2552"/>
          <w:tab w:val="left" w:pos="2268"/>
        </w:tabs>
        <w:spacing w:before="0" w:after="0"/>
        <w:ind w:left="568" w:hanging="284"/>
        <w:rPr>
          <w:rFonts w:cs="Arial"/>
          <w:color w:val="000000" w:themeColor="text1"/>
        </w:rPr>
      </w:pPr>
      <w:r w:rsidRPr="001B3DE8">
        <w:rPr>
          <w:rFonts w:cs="Arial"/>
          <w:b/>
          <w:color w:val="000000" w:themeColor="text1"/>
        </w:rPr>
        <w:t>Default Markup</w:t>
      </w:r>
      <w:r w:rsidRPr="001B3DE8">
        <w:rPr>
          <w:rFonts w:cs="Arial"/>
          <w:color w:val="000000" w:themeColor="text1"/>
        </w:rPr>
        <w:t xml:space="preserve">: </w:t>
      </w:r>
      <w:r w:rsidRPr="001B3DE8">
        <w:rPr>
          <w:rFonts w:cs="Arial"/>
          <w:color w:val="000000" w:themeColor="text1"/>
        </w:rPr>
        <w:tab/>
        <w:t>In the case of no values being given at the element level, an element will default</w:t>
      </w:r>
    </w:p>
    <w:p w14:paraId="193BFFC6" w14:textId="77777777" w:rsidR="00154496" w:rsidRPr="001B3DE8" w:rsidRDefault="00401B17" w:rsidP="00401B17">
      <w:pPr>
        <w:pStyle w:val="1NIMTrgMainText"/>
        <w:tabs>
          <w:tab w:val="clear" w:pos="2552"/>
          <w:tab w:val="left" w:pos="2268"/>
        </w:tabs>
        <w:spacing w:before="0" w:after="100"/>
        <w:ind w:left="568"/>
        <w:rPr>
          <w:rFonts w:cs="Arial"/>
          <w:color w:val="000000" w:themeColor="text1"/>
        </w:rPr>
      </w:pPr>
      <w:r w:rsidRPr="001B3DE8">
        <w:rPr>
          <w:rFonts w:cs="Arial"/>
          <w:color w:val="000000" w:themeColor="text1"/>
        </w:rPr>
        <w:tab/>
      </w:r>
      <w:r w:rsidRPr="001B3DE8">
        <w:rPr>
          <w:rFonts w:cs="Arial"/>
          <w:color w:val="000000" w:themeColor="text1"/>
        </w:rPr>
        <w:tab/>
      </w:r>
      <w:proofErr w:type="gramStart"/>
      <w:r w:rsidRPr="001B3DE8">
        <w:rPr>
          <w:rFonts w:cs="Arial"/>
          <w:color w:val="000000" w:themeColor="text1"/>
        </w:rPr>
        <w:t>to</w:t>
      </w:r>
      <w:proofErr w:type="gramEnd"/>
      <w:r w:rsidRPr="001B3DE8">
        <w:rPr>
          <w:rFonts w:cs="Arial"/>
          <w:color w:val="000000" w:themeColor="text1"/>
        </w:rPr>
        <w:t xml:space="preserve"> this value.</w:t>
      </w:r>
      <w:r w:rsidR="00A4443C" w:rsidRPr="001B3DE8">
        <w:rPr>
          <w:rFonts w:cs="Arial"/>
          <w:color w:val="000000" w:themeColor="text1"/>
        </w:rPr>
        <w:t xml:space="preserve"> (To be discussed later).</w:t>
      </w:r>
    </w:p>
    <w:p w14:paraId="193BFFC7" w14:textId="77777777" w:rsidR="00154496" w:rsidRPr="001B3DE8" w:rsidRDefault="00401B17" w:rsidP="00917A5F">
      <w:pPr>
        <w:pStyle w:val="1NIMTrgMainText"/>
        <w:numPr>
          <w:ilvl w:val="0"/>
          <w:numId w:val="21"/>
        </w:numPr>
        <w:tabs>
          <w:tab w:val="clear" w:pos="2552"/>
          <w:tab w:val="left" w:pos="2694"/>
        </w:tabs>
        <w:spacing w:before="0"/>
        <w:ind w:left="568" w:hanging="284"/>
        <w:rPr>
          <w:rFonts w:cs="Arial"/>
          <w:color w:val="000000" w:themeColor="text1"/>
        </w:rPr>
      </w:pPr>
      <w:r w:rsidRPr="001B3DE8">
        <w:rPr>
          <w:rFonts w:cs="Arial"/>
          <w:b/>
          <w:color w:val="000000" w:themeColor="text1"/>
        </w:rPr>
        <w:t>Default Catalog Date</w:t>
      </w:r>
      <w:r w:rsidRPr="001B3DE8">
        <w:rPr>
          <w:rFonts w:cs="Arial"/>
          <w:color w:val="000000" w:themeColor="text1"/>
        </w:rPr>
        <w:t xml:space="preserve">: </w:t>
      </w:r>
      <w:r w:rsidRPr="001B3DE8">
        <w:rPr>
          <w:rFonts w:cs="Arial"/>
          <w:color w:val="000000" w:themeColor="text1"/>
        </w:rPr>
        <w:tab/>
        <w:t xml:space="preserve">Select a default date when the </w:t>
      </w:r>
      <w:r w:rsidRPr="001B3DE8">
        <w:rPr>
          <w:rFonts w:cs="Arial"/>
          <w:b/>
          <w:color w:val="000000" w:themeColor="text1"/>
        </w:rPr>
        <w:t>Currency</w:t>
      </w:r>
      <w:r w:rsidRPr="001B3DE8">
        <w:rPr>
          <w:rFonts w:cs="Arial"/>
          <w:color w:val="000000" w:themeColor="text1"/>
        </w:rPr>
        <w:t xml:space="preserve"> and </w:t>
      </w:r>
      <w:r w:rsidRPr="001B3DE8">
        <w:rPr>
          <w:rFonts w:cs="Arial"/>
          <w:b/>
          <w:color w:val="000000" w:themeColor="text1"/>
        </w:rPr>
        <w:t>Markup</w:t>
      </w:r>
      <w:r w:rsidRPr="001B3DE8">
        <w:rPr>
          <w:rFonts w:cs="Arial"/>
          <w:color w:val="000000" w:themeColor="text1"/>
        </w:rPr>
        <w:t xml:space="preserve"> values take effect.</w:t>
      </w:r>
    </w:p>
    <w:p w14:paraId="193BFFC8" w14:textId="38B6EC2A" w:rsidR="00E90465" w:rsidRPr="001B3DE8" w:rsidRDefault="00F35DAC" w:rsidP="00917A5F">
      <w:pPr>
        <w:pStyle w:val="1figureCW"/>
        <w:numPr>
          <w:ilvl w:val="0"/>
          <w:numId w:val="22"/>
        </w:numPr>
        <w:spacing w:before="200" w:after="200"/>
        <w:ind w:left="425" w:hanging="425"/>
        <w:rPr>
          <w:noProof w:val="0"/>
          <w:color w:val="000000" w:themeColor="text1"/>
          <w:lang w:val="en-US"/>
        </w:rPr>
      </w:pPr>
      <w:r>
        <w:rPr>
          <w:noProof w:val="0"/>
          <w:color w:val="000000" w:themeColor="text1"/>
          <w:lang w:val="en-US"/>
        </w:rPr>
        <w:t>Click on</w:t>
      </w:r>
      <w:r w:rsidR="00401B17" w:rsidRPr="001B3DE8">
        <w:rPr>
          <w:noProof w:val="0"/>
          <w:color w:val="000000" w:themeColor="text1"/>
          <w:lang w:val="en-US"/>
        </w:rPr>
        <w:t xml:space="preserve"> </w:t>
      </w:r>
      <w:r>
        <w:rPr>
          <w:b/>
          <w:noProof w:val="0"/>
          <w:color w:val="000000" w:themeColor="text1"/>
          <w:lang w:val="en-US"/>
        </w:rPr>
        <w:t>upadmin/Switch</w:t>
      </w:r>
      <w:r w:rsidR="00401B17" w:rsidRPr="001B3DE8">
        <w:rPr>
          <w:b/>
          <w:noProof w:val="0"/>
          <w:color w:val="000000" w:themeColor="text1"/>
          <w:lang w:val="en-US"/>
        </w:rPr>
        <w:t xml:space="preserve"> </w:t>
      </w:r>
      <w:r w:rsidR="008003AB" w:rsidRPr="001B3DE8">
        <w:rPr>
          <w:noProof w:val="0"/>
          <w:color w:val="000000" w:themeColor="text1"/>
          <w:lang w:val="en-US"/>
        </w:rPr>
        <w:t>menu</w:t>
      </w:r>
      <w:r>
        <w:rPr>
          <w:noProof w:val="0"/>
          <w:color w:val="000000" w:themeColor="text1"/>
          <w:lang w:val="en-US"/>
        </w:rPr>
        <w:t xml:space="preserve"> at the top left.  S</w:t>
      </w:r>
      <w:r w:rsidR="00401B17" w:rsidRPr="001B3DE8">
        <w:rPr>
          <w:noProof w:val="0"/>
          <w:color w:val="000000" w:themeColor="text1"/>
          <w:lang w:val="en-US"/>
        </w:rPr>
        <w:t xml:space="preserve">elect </w:t>
      </w:r>
      <w:r w:rsidR="00401B17" w:rsidRPr="001B3DE8">
        <w:rPr>
          <w:b/>
          <w:noProof w:val="0"/>
          <w:color w:val="000000" w:themeColor="text1"/>
          <w:lang w:val="en-US"/>
        </w:rPr>
        <w:t>Catalog Designer</w:t>
      </w:r>
      <w:r w:rsidR="00401B17" w:rsidRPr="001B3DE8">
        <w:rPr>
          <w:noProof w:val="0"/>
          <w:color w:val="000000" w:themeColor="text1"/>
          <w:lang w:val="en-US"/>
        </w:rPr>
        <w:t>:</w:t>
      </w:r>
    </w:p>
    <w:p w14:paraId="193BFFC9" w14:textId="1FA7FEBF" w:rsidR="00D44090" w:rsidRPr="001B3DE8" w:rsidRDefault="00742CF2" w:rsidP="009521BA">
      <w:pPr>
        <w:pStyle w:val="1NIMTrgMainText"/>
        <w:spacing w:before="300" w:after="300"/>
        <w:jc w:val="center"/>
      </w:pPr>
      <w:ins w:id="375" w:author="Claire Carbone" w:date="2015-01-06T19:12:00Z">
        <w:r>
          <w:rPr>
            <w:noProof/>
          </w:rPr>
          <w:drawing>
            <wp:inline distT="0" distB="0" distL="0" distR="0" wp14:anchorId="76166C26" wp14:editId="20775D1B">
              <wp:extent cx="6176080" cy="2493818"/>
              <wp:effectExtent l="19050" t="19050" r="15240" b="209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76825" cy="2494119"/>
                      </a:xfrm>
                      <a:prstGeom prst="rect">
                        <a:avLst/>
                      </a:prstGeom>
                      <a:noFill/>
                      <a:ln>
                        <a:solidFill>
                          <a:schemeClr val="accent1"/>
                        </a:solidFill>
                      </a:ln>
                    </pic:spPr>
                  </pic:pic>
                </a:graphicData>
              </a:graphic>
            </wp:inline>
          </w:drawing>
        </w:r>
      </w:ins>
      <w:del w:id="376" w:author="Claire Carbone" w:date="2015-01-06T19:11:00Z">
        <w:r w:rsidR="00F35DAC" w:rsidDel="00742CF2">
          <w:rPr>
            <w:noProof/>
          </w:rPr>
          <w:drawing>
            <wp:inline distT="0" distB="0" distL="0" distR="0" wp14:anchorId="072F27C6" wp14:editId="2BFCA161">
              <wp:extent cx="5527964" cy="2335001"/>
              <wp:effectExtent l="19050" t="19050" r="15875" b="27305"/>
              <wp:docPr id="28024" name="Picture 2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27910" cy="2334978"/>
                      </a:xfrm>
                      <a:prstGeom prst="rect">
                        <a:avLst/>
                      </a:prstGeom>
                      <a:noFill/>
                      <a:ln>
                        <a:solidFill>
                          <a:schemeClr val="accent1"/>
                        </a:solidFill>
                      </a:ln>
                    </pic:spPr>
                  </pic:pic>
                </a:graphicData>
              </a:graphic>
            </wp:inline>
          </w:drawing>
        </w:r>
      </w:del>
    </w:p>
    <w:p w14:paraId="193BFFCA" w14:textId="0502AF73" w:rsidR="00BA1914" w:rsidRPr="001B3DE8" w:rsidRDefault="00D44090" w:rsidP="009521BA">
      <w:pPr>
        <w:pStyle w:val="1NIMTrgMainText"/>
        <w:numPr>
          <w:ilvl w:val="0"/>
          <w:numId w:val="16"/>
        </w:numPr>
        <w:spacing w:before="200"/>
        <w:ind w:left="425" w:hanging="425"/>
        <w:rPr>
          <w:color w:val="000000" w:themeColor="text1"/>
        </w:rPr>
      </w:pPr>
      <w:r w:rsidRPr="001B3DE8">
        <w:rPr>
          <w:color w:val="000000" w:themeColor="text1"/>
        </w:rPr>
        <w:t xml:space="preserve">When the Catalog Designer window opens, go to the </w:t>
      </w:r>
      <w:r w:rsidR="00E360B1" w:rsidRPr="00965412">
        <w:rPr>
          <w:b/>
          <w:color w:val="000000" w:themeColor="text1"/>
        </w:rPr>
        <w:t>Administration</w:t>
      </w:r>
      <w:r w:rsidRPr="001B3DE8">
        <w:rPr>
          <w:b/>
          <w:color w:val="000000" w:themeColor="text1"/>
        </w:rPr>
        <w:t xml:space="preserve"> </w:t>
      </w:r>
      <w:r w:rsidRPr="001B3DE8">
        <w:rPr>
          <w:color w:val="000000" w:themeColor="text1"/>
        </w:rPr>
        <w:t xml:space="preserve">menu and choose </w:t>
      </w:r>
      <w:r w:rsidRPr="001B3DE8">
        <w:rPr>
          <w:b/>
          <w:color w:val="000000" w:themeColor="text1"/>
        </w:rPr>
        <w:t>Catalog Configuration</w:t>
      </w:r>
      <w:r w:rsidRPr="001B3DE8">
        <w:rPr>
          <w:color w:val="000000" w:themeColor="text1"/>
        </w:rPr>
        <w:t>:</w:t>
      </w:r>
    </w:p>
    <w:p w14:paraId="193BFFCB" w14:textId="354C937E" w:rsidR="00D44090" w:rsidRPr="001B3DE8" w:rsidRDefault="00742CF2" w:rsidP="009521BA">
      <w:pPr>
        <w:pStyle w:val="1NIMTrgMainText"/>
        <w:spacing w:before="300" w:after="300"/>
        <w:jc w:val="center"/>
      </w:pPr>
      <w:ins w:id="377" w:author="Claire Carbone" w:date="2015-01-06T19:15:00Z">
        <w:r>
          <w:rPr>
            <w:noProof/>
          </w:rPr>
          <w:drawing>
            <wp:inline distT="0" distB="0" distL="0" distR="0" wp14:anchorId="08D19630" wp14:editId="22142896">
              <wp:extent cx="1468581" cy="3678202"/>
              <wp:effectExtent l="19050" t="19050" r="17780"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82341" cy="3712665"/>
                      </a:xfrm>
                      <a:prstGeom prst="rect">
                        <a:avLst/>
                      </a:prstGeom>
                      <a:noFill/>
                      <a:ln>
                        <a:solidFill>
                          <a:schemeClr val="accent1"/>
                        </a:solidFill>
                      </a:ln>
                    </pic:spPr>
                  </pic:pic>
                </a:graphicData>
              </a:graphic>
            </wp:inline>
          </w:drawing>
        </w:r>
      </w:ins>
      <w:del w:id="378" w:author="Claire Carbone" w:date="2015-01-06T19:14:00Z">
        <w:r w:rsidR="002203B6" w:rsidDel="00742CF2">
          <w:rPr>
            <w:noProof/>
          </w:rPr>
          <w:drawing>
            <wp:inline distT="0" distB="0" distL="0" distR="0" wp14:anchorId="7A33AECC" wp14:editId="6D35C6B2">
              <wp:extent cx="2763346" cy="2743200"/>
              <wp:effectExtent l="19050" t="19050" r="18415" b="19050"/>
              <wp:docPr id="27882" name="Picture 2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64466" cy="2744311"/>
                      </a:xfrm>
                      <a:prstGeom prst="rect">
                        <a:avLst/>
                      </a:prstGeom>
                      <a:noFill/>
                      <a:ln>
                        <a:solidFill>
                          <a:schemeClr val="accent1"/>
                        </a:solidFill>
                      </a:ln>
                    </pic:spPr>
                  </pic:pic>
                </a:graphicData>
              </a:graphic>
            </wp:inline>
          </w:drawing>
        </w:r>
      </w:del>
    </w:p>
    <w:p w14:paraId="193BFFCC" w14:textId="77777777" w:rsidR="002D4E35" w:rsidRPr="001B3DE8" w:rsidRDefault="002D4E35" w:rsidP="000657CD">
      <w:pPr>
        <w:pStyle w:val="figureCW"/>
        <w:rPr>
          <w:noProof w:val="0"/>
          <w:lang w:val="en-US"/>
        </w:rPr>
      </w:pPr>
      <w:r w:rsidRPr="001B3DE8">
        <w:rPr>
          <w:noProof w:val="0"/>
          <w:lang w:val="en-US"/>
        </w:rPr>
        <w:t xml:space="preserve">In the Catalog Configuration window you can enter the </w:t>
      </w:r>
      <w:r w:rsidRPr="001B3DE8">
        <w:rPr>
          <w:b/>
          <w:noProof w:val="0"/>
          <w:lang w:val="en-US"/>
        </w:rPr>
        <w:t>Default Currency</w:t>
      </w:r>
      <w:r w:rsidRPr="001B3DE8">
        <w:rPr>
          <w:noProof w:val="0"/>
          <w:lang w:val="en-US"/>
        </w:rPr>
        <w:t xml:space="preserve">, </w:t>
      </w:r>
      <w:r w:rsidRPr="001B3DE8">
        <w:rPr>
          <w:b/>
          <w:noProof w:val="0"/>
          <w:lang w:val="en-US"/>
        </w:rPr>
        <w:t>Default Markup</w:t>
      </w:r>
      <w:r w:rsidRPr="001B3DE8">
        <w:rPr>
          <w:noProof w:val="0"/>
          <w:lang w:val="en-US"/>
        </w:rPr>
        <w:t xml:space="preserve"> and </w:t>
      </w:r>
      <w:r w:rsidRPr="001B3DE8">
        <w:rPr>
          <w:b/>
          <w:noProof w:val="0"/>
          <w:lang w:val="en-US"/>
        </w:rPr>
        <w:t>Default Catalog Date</w:t>
      </w:r>
      <w:r w:rsidRPr="001B3DE8">
        <w:rPr>
          <w:noProof w:val="0"/>
          <w:lang w:val="en-US"/>
        </w:rPr>
        <w:t xml:space="preserve"> values, as required by your project. Enter the following values (leaving other values unchanged):</w:t>
      </w:r>
    </w:p>
    <w:p w14:paraId="193BFFCD" w14:textId="77777777" w:rsidR="002D4E35" w:rsidRPr="001B3DE8" w:rsidRDefault="002D4E35" w:rsidP="00917A5F">
      <w:pPr>
        <w:pStyle w:val="1NIMTrgMainText"/>
        <w:numPr>
          <w:ilvl w:val="0"/>
          <w:numId w:val="21"/>
        </w:numPr>
        <w:spacing w:before="100" w:after="0"/>
        <w:ind w:left="993" w:hanging="284"/>
        <w:rPr>
          <w:b/>
          <w:color w:val="000000" w:themeColor="text1"/>
        </w:rPr>
      </w:pPr>
      <w:r w:rsidRPr="001B3DE8">
        <w:rPr>
          <w:b/>
          <w:color w:val="000000" w:themeColor="text1"/>
        </w:rPr>
        <w:t>Default Currency</w:t>
      </w:r>
      <w:r w:rsidRPr="001B3DE8">
        <w:rPr>
          <w:color w:val="000000" w:themeColor="text1"/>
        </w:rPr>
        <w:t>: ‘US Dollars’</w:t>
      </w:r>
    </w:p>
    <w:p w14:paraId="193BFFCE" w14:textId="77777777" w:rsidR="002D4E35" w:rsidRPr="001B3DE8" w:rsidRDefault="002D4E35" w:rsidP="00917A5F">
      <w:pPr>
        <w:pStyle w:val="1NIMTrgMainText"/>
        <w:numPr>
          <w:ilvl w:val="0"/>
          <w:numId w:val="21"/>
        </w:numPr>
        <w:spacing w:before="0" w:after="0"/>
        <w:ind w:left="993" w:hanging="284"/>
        <w:rPr>
          <w:b/>
          <w:color w:val="000000" w:themeColor="text1"/>
        </w:rPr>
      </w:pPr>
      <w:r w:rsidRPr="001B3DE8">
        <w:rPr>
          <w:b/>
          <w:color w:val="000000" w:themeColor="text1"/>
        </w:rPr>
        <w:t>Default Markup</w:t>
      </w:r>
      <w:r w:rsidRPr="001B3DE8">
        <w:rPr>
          <w:color w:val="000000" w:themeColor="text1"/>
        </w:rPr>
        <w:t>: ‘0.10’</w:t>
      </w:r>
    </w:p>
    <w:p w14:paraId="193BFFCF" w14:textId="49E2BEA0" w:rsidR="00BA1914" w:rsidRPr="00965412" w:rsidRDefault="002D4E35" w:rsidP="00917A5F">
      <w:pPr>
        <w:pStyle w:val="1NIMTrgMainText"/>
        <w:numPr>
          <w:ilvl w:val="0"/>
          <w:numId w:val="21"/>
        </w:numPr>
        <w:spacing w:before="0"/>
        <w:ind w:left="993" w:hanging="284"/>
        <w:rPr>
          <w:b/>
          <w:color w:val="000000" w:themeColor="text1"/>
        </w:rPr>
      </w:pPr>
      <w:r w:rsidRPr="001B3DE8">
        <w:rPr>
          <w:b/>
          <w:color w:val="000000" w:themeColor="text1"/>
        </w:rPr>
        <w:t>Default Catalog Date</w:t>
      </w:r>
      <w:r w:rsidRPr="001B3DE8">
        <w:rPr>
          <w:color w:val="000000" w:themeColor="text1"/>
        </w:rPr>
        <w:t>: ‘</w:t>
      </w:r>
      <w:r w:rsidR="00076AD3">
        <w:rPr>
          <w:color w:val="000000" w:themeColor="text1"/>
        </w:rPr>
        <w:t>12/05</w:t>
      </w:r>
      <w:r w:rsidRPr="001B3DE8">
        <w:rPr>
          <w:color w:val="000000" w:themeColor="text1"/>
        </w:rPr>
        <w:t>/2014’ (</w:t>
      </w:r>
      <w:r w:rsidR="00267BF7" w:rsidRPr="001B3DE8">
        <w:rPr>
          <w:color w:val="000000" w:themeColor="text1"/>
        </w:rPr>
        <w:t>the instructor will advise</w:t>
      </w:r>
      <w:r w:rsidRPr="001B3DE8">
        <w:rPr>
          <w:color w:val="000000" w:themeColor="text1"/>
        </w:rPr>
        <w:t>)</w:t>
      </w:r>
    </w:p>
    <w:p w14:paraId="5E2843A1" w14:textId="0B66EC61" w:rsidR="00923076" w:rsidRPr="001B3DE8" w:rsidRDefault="00923076" w:rsidP="00965412">
      <w:pPr>
        <w:pStyle w:val="1NIMTrgMainText"/>
        <w:spacing w:before="0"/>
        <w:ind w:left="709"/>
        <w:rPr>
          <w:b/>
          <w:color w:val="000000" w:themeColor="text1"/>
        </w:rPr>
      </w:pPr>
      <w:r>
        <w:rPr>
          <w:b/>
          <w:color w:val="000000" w:themeColor="text1"/>
        </w:rPr>
        <w:t xml:space="preserve">Click Save icon at top right  </w:t>
      </w:r>
    </w:p>
    <w:p w14:paraId="193BFFD0" w14:textId="2CD16FF4" w:rsidR="00BA1914" w:rsidRPr="001B3DE8" w:rsidRDefault="002706AC" w:rsidP="0063569F">
      <w:pPr>
        <w:pStyle w:val="1NIMTrgMainText"/>
        <w:spacing w:before="300" w:after="300"/>
        <w:jc w:val="center"/>
      </w:pPr>
      <w:ins w:id="379" w:author="Claire Carbone" w:date="2015-01-06T19:19:00Z">
        <w:r>
          <w:rPr>
            <w:noProof/>
          </w:rPr>
          <w:drawing>
            <wp:inline distT="0" distB="0" distL="0" distR="0" wp14:anchorId="4377EDE7" wp14:editId="76D268A8">
              <wp:extent cx="5683939" cy="1863437"/>
              <wp:effectExtent l="19050" t="19050" r="12065"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3883" cy="1863419"/>
                      </a:xfrm>
                      <a:prstGeom prst="rect">
                        <a:avLst/>
                      </a:prstGeom>
                      <a:noFill/>
                      <a:ln>
                        <a:solidFill>
                          <a:schemeClr val="accent1"/>
                        </a:solidFill>
                      </a:ln>
                    </pic:spPr>
                  </pic:pic>
                </a:graphicData>
              </a:graphic>
            </wp:inline>
          </w:drawing>
        </w:r>
      </w:ins>
      <w:del w:id="380" w:author="Claire Carbone" w:date="2015-01-06T19:18:00Z">
        <w:r w:rsidR="00076AD3" w:rsidDel="002706AC">
          <w:rPr>
            <w:noProof/>
          </w:rPr>
          <w:drawing>
            <wp:inline distT="0" distB="0" distL="0" distR="0" wp14:anchorId="2D7CE008" wp14:editId="2F60EA76">
              <wp:extent cx="4939145" cy="1947869"/>
              <wp:effectExtent l="19050" t="19050" r="13970" b="14605"/>
              <wp:docPr id="27883" name="Picture 27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39097" cy="1947850"/>
                      </a:xfrm>
                      <a:prstGeom prst="rect">
                        <a:avLst/>
                      </a:prstGeom>
                      <a:noFill/>
                      <a:ln>
                        <a:solidFill>
                          <a:schemeClr val="accent1"/>
                        </a:solidFill>
                      </a:ln>
                    </pic:spPr>
                  </pic:pic>
                </a:graphicData>
              </a:graphic>
            </wp:inline>
          </w:drawing>
        </w:r>
      </w:del>
    </w:p>
    <w:p w14:paraId="193BFFD1" w14:textId="0105FD08" w:rsidR="00BA1914" w:rsidRPr="001B3DE8" w:rsidRDefault="002706AC" w:rsidP="0063569F">
      <w:pPr>
        <w:pStyle w:val="1NIMTrgMainText"/>
        <w:numPr>
          <w:ilvl w:val="0"/>
          <w:numId w:val="16"/>
        </w:numPr>
        <w:spacing w:before="200"/>
        <w:ind w:left="425" w:hanging="425"/>
      </w:pPr>
      <w:ins w:id="381" w:author="Claire Carbone" w:date="2015-01-06T19:20:00Z">
        <w:r>
          <w:t xml:space="preserve">Click on </w:t>
        </w:r>
      </w:ins>
      <w:r w:rsidR="00973D88">
        <w:t>upadmin</w:t>
      </w:r>
      <w:r w:rsidR="00762E17" w:rsidRPr="001B3DE8">
        <w:rPr>
          <w:i/>
        </w:rPr>
        <w:t xml:space="preserve"> &gt; Logout</w:t>
      </w:r>
      <w:r w:rsidR="00762E17" w:rsidRPr="001B3DE8">
        <w:t xml:space="preserve"> </w:t>
      </w:r>
      <w:r w:rsidR="00773C3D" w:rsidRPr="001B3DE8">
        <w:t>to log out of the Catalog Designer application:</w:t>
      </w:r>
    </w:p>
    <w:p w14:paraId="193BFFD2" w14:textId="608C5939" w:rsidR="00724711" w:rsidRPr="001B3DE8" w:rsidDel="002706AC" w:rsidRDefault="002706AC">
      <w:pPr>
        <w:pStyle w:val="1NIMTrgMainText"/>
        <w:spacing w:before="300" w:after="300"/>
        <w:rPr>
          <w:del w:id="382" w:author="Claire Carbone" w:date="2015-01-06T19:21:00Z"/>
        </w:rPr>
        <w:pPrChange w:id="383" w:author="Claire Carbone" w:date="2015-01-06T19:21:00Z">
          <w:pPr>
            <w:pStyle w:val="1NIMTrgMainText"/>
            <w:spacing w:before="300" w:after="300"/>
            <w:jc w:val="center"/>
          </w:pPr>
        </w:pPrChange>
      </w:pPr>
      <w:ins w:id="384" w:author="Claire Carbone" w:date="2015-01-06T19:22:00Z">
        <w:r>
          <w:rPr>
            <w:noProof/>
          </w:rPr>
          <w:drawing>
            <wp:inline distT="0" distB="0" distL="0" distR="0" wp14:anchorId="59E167B7" wp14:editId="6119704B">
              <wp:extent cx="6354545" cy="1165703"/>
              <wp:effectExtent l="19050" t="19050" r="8255" b="15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29766" cy="1179502"/>
                      </a:xfrm>
                      <a:prstGeom prst="rect">
                        <a:avLst/>
                      </a:prstGeom>
                      <a:noFill/>
                      <a:ln>
                        <a:solidFill>
                          <a:schemeClr val="accent1"/>
                        </a:solidFill>
                      </a:ln>
                    </pic:spPr>
                  </pic:pic>
                </a:graphicData>
              </a:graphic>
            </wp:inline>
          </w:drawing>
        </w:r>
      </w:ins>
      <w:del w:id="385" w:author="Claire Carbone" w:date="2015-01-06T19:21:00Z">
        <w:r w:rsidR="00973D88" w:rsidDel="002706AC">
          <w:rPr>
            <w:noProof/>
          </w:rPr>
          <w:drawing>
            <wp:inline distT="0" distB="0" distL="0" distR="0" wp14:anchorId="052C6A32" wp14:editId="79F1497B">
              <wp:extent cx="6414845" cy="1371176"/>
              <wp:effectExtent l="19050" t="19050" r="24130" b="19685"/>
              <wp:docPr id="27884" name="Picture 27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37744" cy="1376071"/>
                      </a:xfrm>
                      <a:prstGeom prst="rect">
                        <a:avLst/>
                      </a:prstGeom>
                      <a:noFill/>
                      <a:ln>
                        <a:solidFill>
                          <a:schemeClr val="accent1"/>
                        </a:solidFill>
                      </a:ln>
                    </pic:spPr>
                  </pic:pic>
                </a:graphicData>
              </a:graphic>
            </wp:inline>
          </w:drawing>
        </w:r>
      </w:del>
    </w:p>
    <w:p w14:paraId="193BFFD3" w14:textId="0347DA38" w:rsidR="008003AB" w:rsidRPr="001B3DE8" w:rsidRDefault="008003AB">
      <w:pPr>
        <w:pStyle w:val="1NIMTrgMainText"/>
        <w:spacing w:before="300" w:after="300"/>
        <w:pPrChange w:id="386" w:author="Claire Carbone" w:date="2015-01-06T19:21:00Z">
          <w:pPr/>
        </w:pPrChange>
      </w:pPr>
      <w:bookmarkStart w:id="387" w:name="_Toc382913822"/>
      <w:r w:rsidRPr="001B3DE8">
        <w:br w:type="page"/>
      </w:r>
    </w:p>
    <w:p w14:paraId="193BFFD4" w14:textId="77777777" w:rsidR="00CE28EE" w:rsidRPr="001B3DE8" w:rsidRDefault="00CE28EE" w:rsidP="000308A3">
      <w:pPr>
        <w:pStyle w:val="StyleHeading1AsianSimSun"/>
        <w:tabs>
          <w:tab w:val="clear" w:pos="1701"/>
        </w:tabs>
        <w:spacing w:line="276" w:lineRule="auto"/>
        <w:ind w:left="851" w:hanging="851"/>
        <w:rPr>
          <w:color w:val="000000" w:themeColor="text1"/>
        </w:rPr>
      </w:pPr>
      <w:bookmarkStart w:id="388" w:name="_Toc409616988"/>
      <w:r w:rsidRPr="001B3DE8">
        <w:rPr>
          <w:color w:val="000000" w:themeColor="text1"/>
        </w:rPr>
        <w:t xml:space="preserve">Module 3: </w:t>
      </w:r>
      <w:bookmarkEnd w:id="387"/>
      <w:r w:rsidR="00E031A7" w:rsidRPr="001B3DE8">
        <w:rPr>
          <w:color w:val="000000" w:themeColor="text1"/>
        </w:rPr>
        <w:t>Catalog Designer</w:t>
      </w:r>
      <w:bookmarkEnd w:id="388"/>
    </w:p>
    <w:p w14:paraId="193BFFD5" w14:textId="77777777" w:rsidR="00CE28EE" w:rsidRPr="001B3DE8" w:rsidRDefault="00CD109E" w:rsidP="007859A2">
      <w:pPr>
        <w:pStyle w:val="1NIMTrgMainText"/>
        <w:rPr>
          <w:color w:val="000000" w:themeColor="text1"/>
        </w:rPr>
      </w:pPr>
      <w:r w:rsidRPr="001B3DE8">
        <w:rPr>
          <w:color w:val="000000" w:themeColor="text1"/>
        </w:rPr>
        <w:t>Having briefly dipped into the Catalog Designer GUI in Module 2, you are now given the opportunity in this Module to take a more considered view of what this application is, what it does, and what tools it provides to enable you to efficiently manage the service catalog. Some simple exercise activity is also provided to facilitate your explorati</w:t>
      </w:r>
      <w:r w:rsidR="008003AB" w:rsidRPr="001B3DE8">
        <w:rPr>
          <w:color w:val="000000" w:themeColor="text1"/>
        </w:rPr>
        <w:t>on of the Catalog Designer GUI.</w:t>
      </w:r>
    </w:p>
    <w:p w14:paraId="193BFFD6" w14:textId="77777777" w:rsidR="00CE28EE" w:rsidRPr="001B3DE8" w:rsidRDefault="00E031A7" w:rsidP="00CE28EE">
      <w:pPr>
        <w:pStyle w:val="Heading2"/>
        <w:tabs>
          <w:tab w:val="clear" w:pos="1701"/>
        </w:tabs>
        <w:spacing w:line="276" w:lineRule="auto"/>
        <w:ind w:left="851" w:hanging="851"/>
        <w:rPr>
          <w:color w:val="000000" w:themeColor="text1"/>
        </w:rPr>
      </w:pPr>
      <w:bookmarkStart w:id="389" w:name="_Toc409616989"/>
      <w:r w:rsidRPr="001B3DE8">
        <w:rPr>
          <w:color w:val="000000" w:themeColor="text1"/>
        </w:rPr>
        <w:t xml:space="preserve">Exercise 2: </w:t>
      </w:r>
      <w:r w:rsidR="00A93868" w:rsidRPr="001B3DE8">
        <w:rPr>
          <w:color w:val="000000" w:themeColor="text1"/>
        </w:rPr>
        <w:t>Introducing</w:t>
      </w:r>
      <w:r w:rsidR="00C80B05" w:rsidRPr="001B3DE8">
        <w:rPr>
          <w:color w:val="000000" w:themeColor="text1"/>
        </w:rPr>
        <w:t xml:space="preserve"> Catalog Designer</w:t>
      </w:r>
      <w:bookmarkEnd w:id="389"/>
    </w:p>
    <w:p w14:paraId="193BFFD7" w14:textId="77777777" w:rsidR="00640C1A" w:rsidRPr="001B3DE8" w:rsidRDefault="00640C1A" w:rsidP="007859A2">
      <w:pPr>
        <w:spacing w:before="240" w:after="200" w:line="276" w:lineRule="auto"/>
        <w:rPr>
          <w:rFonts w:cs="Arial"/>
          <w:sz w:val="20"/>
          <w:szCs w:val="20"/>
        </w:rPr>
      </w:pPr>
      <w:r w:rsidRPr="001B3DE8">
        <w:rPr>
          <w:rFonts w:cs="Arial"/>
          <w:sz w:val="20"/>
          <w:szCs w:val="20"/>
        </w:rPr>
        <w:t xml:space="preserve">In this exercise we spend some time learning about the basic functions and navigational tools associated with the </w:t>
      </w:r>
      <w:r w:rsidRPr="001B3DE8">
        <w:rPr>
          <w:rFonts w:cs="Arial"/>
          <w:b/>
          <w:sz w:val="20"/>
          <w:szCs w:val="20"/>
        </w:rPr>
        <w:t>Catalog Designer</w:t>
      </w:r>
      <w:r w:rsidRPr="001B3DE8">
        <w:rPr>
          <w:rFonts w:cs="Arial"/>
          <w:sz w:val="20"/>
          <w:szCs w:val="20"/>
        </w:rPr>
        <w:t xml:space="preserve"> GUI, followed by some ‘search and find’ questions to give you some practice in looking for specific objects and information in the GUI.</w:t>
      </w:r>
    </w:p>
    <w:p w14:paraId="193BFFD8" w14:textId="77777777" w:rsidR="00A93868" w:rsidRPr="001B3DE8" w:rsidRDefault="00A93868" w:rsidP="007859A2">
      <w:pPr>
        <w:spacing w:before="200" w:after="200" w:line="276" w:lineRule="auto"/>
        <w:rPr>
          <w:rFonts w:cs="Arial"/>
          <w:i/>
          <w:sz w:val="20"/>
          <w:szCs w:val="20"/>
        </w:rPr>
      </w:pPr>
      <w:r w:rsidRPr="001B3DE8">
        <w:rPr>
          <w:rFonts w:cs="Arial"/>
          <w:sz w:val="20"/>
          <w:szCs w:val="20"/>
        </w:rPr>
        <w:t xml:space="preserve">Before this, however, the benefits of using Catalog Designer are briefly summarized, and a quick overview of its </w:t>
      </w:r>
      <w:r w:rsidRPr="001B3DE8">
        <w:rPr>
          <w:rFonts w:cs="Arial"/>
          <w:i/>
          <w:sz w:val="20"/>
          <w:szCs w:val="20"/>
        </w:rPr>
        <w:t>functions</w:t>
      </w:r>
      <w:r w:rsidRPr="001B3DE8">
        <w:rPr>
          <w:rFonts w:cs="Arial"/>
          <w:sz w:val="20"/>
          <w:szCs w:val="20"/>
        </w:rPr>
        <w:t xml:space="preserve"> and </w:t>
      </w:r>
      <w:r w:rsidRPr="001B3DE8">
        <w:rPr>
          <w:rFonts w:cs="Arial"/>
          <w:i/>
          <w:sz w:val="20"/>
          <w:szCs w:val="20"/>
        </w:rPr>
        <w:t>elements</w:t>
      </w:r>
      <w:r w:rsidRPr="001B3DE8">
        <w:rPr>
          <w:rFonts w:cs="Arial"/>
          <w:sz w:val="20"/>
          <w:szCs w:val="20"/>
        </w:rPr>
        <w:t xml:space="preserve"> is presented.  </w:t>
      </w:r>
    </w:p>
    <w:p w14:paraId="193BFFD9" w14:textId="77777777" w:rsidR="007C0362" w:rsidRPr="001B3DE8" w:rsidRDefault="007C0362" w:rsidP="00CE28EE">
      <w:pPr>
        <w:pStyle w:val="Heading3"/>
        <w:tabs>
          <w:tab w:val="clear" w:pos="1701"/>
        </w:tabs>
        <w:spacing w:line="276" w:lineRule="auto"/>
        <w:ind w:left="851" w:hanging="851"/>
        <w:rPr>
          <w:b w:val="0"/>
          <w:color w:val="000000" w:themeColor="text1"/>
        </w:rPr>
      </w:pPr>
      <w:bookmarkStart w:id="390" w:name="_Toc409616990"/>
      <w:r w:rsidRPr="001B3DE8">
        <w:rPr>
          <w:b w:val="0"/>
          <w:color w:val="000000" w:themeColor="text1"/>
        </w:rPr>
        <w:t>Benefits of using Catalog Designer</w:t>
      </w:r>
      <w:bookmarkEnd w:id="390"/>
    </w:p>
    <w:p w14:paraId="193BFFDA" w14:textId="77777777" w:rsidR="00A67C5B" w:rsidRPr="001B3DE8" w:rsidRDefault="005F65CE" w:rsidP="00E77261">
      <w:pPr>
        <w:pStyle w:val="1NIMTrgMainText"/>
      </w:pPr>
      <w:r w:rsidRPr="001B3DE8">
        <w:t xml:space="preserve">The information in this section is for background reading and for your interest. The instructor may prefer that you read this information </w:t>
      </w:r>
      <w:r w:rsidR="00A67C5B" w:rsidRPr="001B3DE8">
        <w:t>later if time is at a premium.</w:t>
      </w:r>
    </w:p>
    <w:p w14:paraId="193BFFDB" w14:textId="77777777" w:rsidR="007C0362" w:rsidRPr="001B3DE8" w:rsidRDefault="00A67C5B" w:rsidP="00E77261">
      <w:pPr>
        <w:pStyle w:val="1NIMTrgMainText"/>
      </w:pPr>
      <w:r w:rsidRPr="001B3DE8">
        <w:t>There are man</w:t>
      </w:r>
      <w:r w:rsidR="007C0362" w:rsidRPr="001B3DE8">
        <w:t>y benefits of using Catalog Designer</w:t>
      </w:r>
      <w:r w:rsidR="005F65CE" w:rsidRPr="001B3DE8">
        <w:t>. Here are the main</w:t>
      </w:r>
      <w:r w:rsidRPr="001B3DE8">
        <w:t xml:space="preserve"> ones.</w:t>
      </w:r>
    </w:p>
    <w:p w14:paraId="193BFFDC" w14:textId="77777777" w:rsidR="00C47595" w:rsidRPr="001B3DE8" w:rsidRDefault="0051038F" w:rsidP="00825E01">
      <w:pPr>
        <w:pStyle w:val="Quotations"/>
        <w:spacing w:before="300" w:after="200" w:line="276" w:lineRule="auto"/>
        <w:ind w:left="0"/>
        <w:rPr>
          <w:rStyle w:val="Strong"/>
          <w:rFonts w:ascii="Arial" w:hAnsi="Arial"/>
          <w:sz w:val="20"/>
          <w:szCs w:val="20"/>
        </w:rPr>
      </w:pPr>
      <w:r w:rsidRPr="001B3DE8">
        <w:rPr>
          <w:rStyle w:val="Strong"/>
          <w:rFonts w:ascii="Arial" w:hAnsi="Arial"/>
          <w:sz w:val="20"/>
          <w:szCs w:val="20"/>
          <w:highlight w:val="lightGray"/>
        </w:rPr>
        <w:t>Faster time to m</w:t>
      </w:r>
      <w:r w:rsidR="00A67C5B" w:rsidRPr="001B3DE8">
        <w:rPr>
          <w:rStyle w:val="Strong"/>
          <w:rFonts w:ascii="Arial" w:hAnsi="Arial"/>
          <w:sz w:val="20"/>
          <w:szCs w:val="20"/>
          <w:highlight w:val="lightGray"/>
        </w:rPr>
        <w:t>arket</w:t>
      </w:r>
    </w:p>
    <w:p w14:paraId="193BFFDD" w14:textId="77777777" w:rsidR="00A67C5B" w:rsidRPr="001B3DE8" w:rsidRDefault="00A67C5B" w:rsidP="00E77261">
      <w:pPr>
        <w:pStyle w:val="1NIMTrgMainText"/>
        <w:rPr>
          <w:rStyle w:val="Strong"/>
        </w:rPr>
      </w:pPr>
      <w:r w:rsidRPr="001B3DE8">
        <w:t xml:space="preserve">Tight integration with the </w:t>
      </w:r>
      <w:r w:rsidR="0051038F" w:rsidRPr="001B3DE8">
        <w:t>t</w:t>
      </w:r>
      <w:r w:rsidRPr="001B3DE8">
        <w:t xml:space="preserve">elecom's </w:t>
      </w:r>
      <w:r w:rsidRPr="001B3DE8">
        <w:rPr>
          <w:i/>
        </w:rPr>
        <w:t>Order Entry</w:t>
      </w:r>
      <w:r w:rsidRPr="001B3DE8">
        <w:t xml:space="preserve"> and </w:t>
      </w:r>
      <w:r w:rsidRPr="001B3DE8">
        <w:rPr>
          <w:i/>
        </w:rPr>
        <w:t>Order Management</w:t>
      </w:r>
      <w:r w:rsidRPr="001B3DE8">
        <w:t xml:space="preserve"> systems creates a catalog environment in which new products can be quickly added or changed with minimal IT expertise, resulting in reduced development costs and </w:t>
      </w:r>
      <w:r w:rsidR="0051038F" w:rsidRPr="001B3DE8">
        <w:t xml:space="preserve">a </w:t>
      </w:r>
      <w:r w:rsidRPr="001B3DE8">
        <w:t>faster time to market.</w:t>
      </w:r>
    </w:p>
    <w:p w14:paraId="193BFFDE" w14:textId="77777777" w:rsidR="00C47595" w:rsidRPr="001B3DE8" w:rsidRDefault="0051038F" w:rsidP="00825E01">
      <w:pPr>
        <w:pStyle w:val="Quotations"/>
        <w:spacing w:before="300" w:after="200" w:line="276" w:lineRule="auto"/>
        <w:ind w:left="0"/>
        <w:rPr>
          <w:rStyle w:val="Strong"/>
          <w:rFonts w:ascii="Arial" w:hAnsi="Arial"/>
          <w:sz w:val="20"/>
          <w:szCs w:val="20"/>
        </w:rPr>
      </w:pPr>
      <w:r w:rsidRPr="001B3DE8">
        <w:rPr>
          <w:rStyle w:val="Strong"/>
          <w:rFonts w:ascii="Arial" w:hAnsi="Arial"/>
          <w:sz w:val="20"/>
          <w:szCs w:val="20"/>
          <w:highlight w:val="lightGray"/>
        </w:rPr>
        <w:t>Resource-based v</w:t>
      </w:r>
      <w:r w:rsidR="00A67C5B" w:rsidRPr="001B3DE8">
        <w:rPr>
          <w:rStyle w:val="Strong"/>
          <w:rFonts w:ascii="Arial" w:hAnsi="Arial"/>
          <w:sz w:val="20"/>
          <w:szCs w:val="20"/>
          <w:highlight w:val="lightGray"/>
        </w:rPr>
        <w:t>iew</w:t>
      </w:r>
    </w:p>
    <w:p w14:paraId="193BFFDF" w14:textId="77777777" w:rsidR="00A67C5B" w:rsidRPr="001B3DE8" w:rsidRDefault="0051038F" w:rsidP="00E77261">
      <w:pPr>
        <w:pStyle w:val="1NIMTrgMainText"/>
        <w:rPr>
          <w:rStyle w:val="Strong"/>
        </w:rPr>
      </w:pPr>
      <w:r w:rsidRPr="001B3DE8">
        <w:t xml:space="preserve">Each product in the </w:t>
      </w:r>
      <w:r w:rsidR="001C210C" w:rsidRPr="001B3DE8">
        <w:t>C</w:t>
      </w:r>
      <w:r w:rsidR="00A67C5B" w:rsidRPr="001B3DE8">
        <w:t xml:space="preserve">atalog consists of a set of resources </w:t>
      </w:r>
      <w:r w:rsidRPr="001B3DE8">
        <w:t>that are required to fulfill that</w:t>
      </w:r>
      <w:r w:rsidR="00A67C5B" w:rsidRPr="001B3DE8">
        <w:t xml:space="preserve"> product. Resources </w:t>
      </w:r>
      <w:r w:rsidRPr="001B3DE8">
        <w:t>(c</w:t>
      </w:r>
      <w:r w:rsidR="00A67C5B" w:rsidRPr="001B3DE8">
        <w:rPr>
          <w:rStyle w:val="Emphasis"/>
          <w:i w:val="0"/>
        </w:rPr>
        <w:t>omponents</w:t>
      </w:r>
      <w:r w:rsidRPr="001B3DE8">
        <w:rPr>
          <w:rStyle w:val="Emphasis"/>
        </w:rPr>
        <w:t>)</w:t>
      </w:r>
      <w:r w:rsidR="00A67C5B" w:rsidRPr="001B3DE8">
        <w:t xml:space="preserve"> may reflect a </w:t>
      </w:r>
      <w:r w:rsidR="00A67C5B" w:rsidRPr="001B3DE8">
        <w:rPr>
          <w:i/>
        </w:rPr>
        <w:t>physical</w:t>
      </w:r>
      <w:r w:rsidR="00A67C5B" w:rsidRPr="001B3DE8">
        <w:t xml:space="preserve"> resource such as a set-top box, or a </w:t>
      </w:r>
      <w:r w:rsidR="00A67C5B" w:rsidRPr="001B3DE8">
        <w:rPr>
          <w:i/>
        </w:rPr>
        <w:t>logical</w:t>
      </w:r>
      <w:r w:rsidR="00A67C5B" w:rsidRPr="001B3DE8">
        <w:t xml:space="preserve"> resource such as an SVC.</w:t>
      </w:r>
    </w:p>
    <w:p w14:paraId="193BFFE0" w14:textId="77777777" w:rsidR="00C47595" w:rsidRPr="001B3DE8" w:rsidRDefault="0051038F" w:rsidP="00825E01">
      <w:pPr>
        <w:pStyle w:val="Quotations"/>
        <w:spacing w:before="300" w:after="200" w:line="276" w:lineRule="auto"/>
        <w:ind w:left="0"/>
        <w:rPr>
          <w:rStyle w:val="Strong"/>
          <w:rFonts w:ascii="Arial" w:hAnsi="Arial"/>
          <w:sz w:val="20"/>
          <w:szCs w:val="20"/>
        </w:rPr>
      </w:pPr>
      <w:r w:rsidRPr="001B3DE8">
        <w:rPr>
          <w:rStyle w:val="Strong"/>
          <w:rFonts w:ascii="Arial" w:hAnsi="Arial"/>
          <w:sz w:val="20"/>
          <w:szCs w:val="20"/>
          <w:highlight w:val="lightGray"/>
        </w:rPr>
        <w:t>Defining e</w:t>
      </w:r>
      <w:r w:rsidR="00A67C5B" w:rsidRPr="001B3DE8">
        <w:rPr>
          <w:rStyle w:val="Strong"/>
          <w:rFonts w:ascii="Arial" w:hAnsi="Arial"/>
          <w:sz w:val="20"/>
          <w:szCs w:val="20"/>
          <w:highlight w:val="lightGray"/>
        </w:rPr>
        <w:t>ligibility</w:t>
      </w:r>
    </w:p>
    <w:p w14:paraId="193BFFE1" w14:textId="77777777" w:rsidR="00A67C5B" w:rsidRPr="001B3DE8" w:rsidRDefault="0051038F" w:rsidP="00E77261">
      <w:pPr>
        <w:pStyle w:val="1NIMTrgMainText"/>
      </w:pPr>
      <w:r w:rsidRPr="001B3DE8">
        <w:t>The c</w:t>
      </w:r>
      <w:r w:rsidR="00A67C5B" w:rsidRPr="001B3DE8">
        <w:t xml:space="preserve">atalog provides a </w:t>
      </w:r>
      <w:r w:rsidRPr="001B3DE8">
        <w:t>‘</w:t>
      </w:r>
      <w:r w:rsidR="00A67C5B" w:rsidRPr="001B3DE8">
        <w:t>one-stop</w:t>
      </w:r>
      <w:r w:rsidRPr="001B3DE8">
        <w:t>’</w:t>
      </w:r>
      <w:r w:rsidR="00A67C5B" w:rsidRPr="001B3DE8">
        <w:t xml:space="preserve"> solution for defining both the general market availability of each product</w:t>
      </w:r>
      <w:r w:rsidRPr="001B3DE8">
        <w:t>,</w:t>
      </w:r>
      <w:r w:rsidR="00A67C5B" w:rsidRPr="001B3DE8">
        <w:t xml:space="preserve"> (</w:t>
      </w:r>
      <w:r w:rsidRPr="001B3DE8">
        <w:t xml:space="preserve">e.g. </w:t>
      </w:r>
      <w:r w:rsidR="00A67C5B" w:rsidRPr="001B3DE8">
        <w:t xml:space="preserve">by market segment or </w:t>
      </w:r>
      <w:r w:rsidRPr="001B3DE8">
        <w:t xml:space="preserve">by </w:t>
      </w:r>
      <w:r w:rsidR="00A67C5B" w:rsidRPr="001B3DE8">
        <w:t>geographic location)</w:t>
      </w:r>
      <w:r w:rsidRPr="001B3DE8">
        <w:t>,</w:t>
      </w:r>
      <w:r w:rsidR="00A67C5B" w:rsidRPr="001B3DE8">
        <w:t xml:space="preserve"> </w:t>
      </w:r>
      <w:r w:rsidRPr="001B3DE8">
        <w:t>as well as</w:t>
      </w:r>
      <w:r w:rsidR="00A67C5B" w:rsidRPr="001B3DE8">
        <w:t xml:space="preserve"> the product's specific </w:t>
      </w:r>
      <w:r w:rsidRPr="001B3DE8">
        <w:t>‘</w:t>
      </w:r>
      <w:r w:rsidR="00A67C5B" w:rsidRPr="001B3DE8">
        <w:t>eligibility</w:t>
      </w:r>
      <w:r w:rsidRPr="001B3DE8">
        <w:t>’</w:t>
      </w:r>
      <w:r w:rsidR="00A67C5B" w:rsidRPr="001B3DE8">
        <w:t xml:space="preserve"> rule, such as a subscription to another product. </w:t>
      </w:r>
    </w:p>
    <w:p w14:paraId="193BFFE2" w14:textId="77777777" w:rsidR="00C47595" w:rsidRPr="001B3DE8" w:rsidRDefault="0051038F" w:rsidP="00E77261">
      <w:pPr>
        <w:pStyle w:val="1NIMTrgMainText"/>
        <w:rPr>
          <w:rStyle w:val="Strong"/>
        </w:rPr>
      </w:pPr>
      <w:r w:rsidRPr="001B3DE8">
        <w:rPr>
          <w:rStyle w:val="Strong"/>
          <w:highlight w:val="lightGray"/>
        </w:rPr>
        <w:t>Linking product components and w</w:t>
      </w:r>
      <w:r w:rsidR="00A67C5B" w:rsidRPr="001B3DE8">
        <w:rPr>
          <w:rStyle w:val="Strong"/>
          <w:highlight w:val="lightGray"/>
        </w:rPr>
        <w:t>orkflow</w:t>
      </w:r>
    </w:p>
    <w:p w14:paraId="193BFFE3" w14:textId="77777777" w:rsidR="00A67C5B" w:rsidRPr="001B3DE8" w:rsidRDefault="00A67C5B" w:rsidP="00E77261">
      <w:pPr>
        <w:pStyle w:val="1NIMTrgMainText"/>
      </w:pPr>
      <w:r w:rsidRPr="001B3DE8">
        <w:t>Traditionally, driving a product's fulfillment consists of defining a set of product workflows</w:t>
      </w:r>
      <w:r w:rsidR="00A2174F" w:rsidRPr="001B3DE8">
        <w:t>,</w:t>
      </w:r>
      <w:r w:rsidRPr="001B3DE8">
        <w:t xml:space="preserve"> and selecting the </w:t>
      </w:r>
      <w:r w:rsidR="00E77261" w:rsidRPr="001B3DE8">
        <w:t xml:space="preserve">appropriate workflows </w:t>
      </w:r>
      <w:r w:rsidRPr="001B3DE8">
        <w:t>to instan</w:t>
      </w:r>
      <w:r w:rsidR="00A2174F" w:rsidRPr="001B3DE8">
        <w:t xml:space="preserve">tiate based on the product, </w:t>
      </w:r>
      <w:r w:rsidRPr="001B3DE8">
        <w:t xml:space="preserve">market, </w:t>
      </w:r>
      <w:proofErr w:type="gramStart"/>
      <w:r w:rsidRPr="001B3DE8">
        <w:t>rollout</w:t>
      </w:r>
      <w:proofErr w:type="gramEnd"/>
      <w:r w:rsidRPr="001B3DE8">
        <w:t xml:space="preserve"> date, availability of underlying resources, supplier selection, and more. These two components have been traditionally hardwired into the logic of order management systems, resulting in a</w:t>
      </w:r>
      <w:r w:rsidR="00A2174F" w:rsidRPr="001B3DE8">
        <w:t>n overly-</w:t>
      </w:r>
      <w:r w:rsidRPr="001B3DE8">
        <w:t>complex</w:t>
      </w:r>
      <w:r w:rsidR="00A2174F" w:rsidRPr="001B3DE8">
        <w:t xml:space="preserve"> and increasingly inefficient environment </w:t>
      </w:r>
      <w:r w:rsidRPr="001B3DE8">
        <w:t xml:space="preserve">after several years of operation and change. </w:t>
      </w:r>
      <w:proofErr w:type="spellStart"/>
      <w:r w:rsidRPr="001B3DE8">
        <w:t>ConceptWave's</w:t>
      </w:r>
      <w:proofErr w:type="spellEnd"/>
      <w:r w:rsidRPr="001B3DE8">
        <w:t xml:space="preserve"> catalog-driven fulfillment approach relies on the power of a catalog to perform these functions, including provisioning a product for a target market, with a specific due date and supplier.</w:t>
      </w:r>
    </w:p>
    <w:p w14:paraId="193BFFE4" w14:textId="77777777" w:rsidR="00C47595" w:rsidRPr="001B3DE8" w:rsidRDefault="0051038F" w:rsidP="00825E01">
      <w:pPr>
        <w:pStyle w:val="Quotations"/>
        <w:spacing w:before="300" w:after="200" w:line="276" w:lineRule="auto"/>
        <w:ind w:left="0"/>
        <w:rPr>
          <w:rStyle w:val="Strong"/>
          <w:rFonts w:ascii="Arial" w:hAnsi="Arial"/>
          <w:sz w:val="20"/>
          <w:szCs w:val="20"/>
        </w:rPr>
      </w:pPr>
      <w:r w:rsidRPr="001B3DE8">
        <w:rPr>
          <w:rStyle w:val="Strong"/>
          <w:rFonts w:ascii="Arial" w:hAnsi="Arial"/>
          <w:sz w:val="20"/>
          <w:szCs w:val="20"/>
          <w:highlight w:val="lightGray"/>
        </w:rPr>
        <w:t>Telecom c</w:t>
      </w:r>
      <w:r w:rsidR="00A67C5B" w:rsidRPr="001B3DE8">
        <w:rPr>
          <w:rStyle w:val="Strong"/>
          <w:rFonts w:ascii="Arial" w:hAnsi="Arial"/>
          <w:sz w:val="20"/>
          <w:szCs w:val="20"/>
          <w:highlight w:val="lightGray"/>
        </w:rPr>
        <w:t>ontext</w:t>
      </w:r>
    </w:p>
    <w:p w14:paraId="193BFFE5" w14:textId="77777777" w:rsidR="00A67C5B" w:rsidRPr="001B3DE8" w:rsidRDefault="00A67C5B" w:rsidP="00E77261">
      <w:pPr>
        <w:pStyle w:val="1NIMTrgMainText"/>
        <w:rPr>
          <w:rStyle w:val="Strong"/>
        </w:rPr>
      </w:pPr>
      <w:r w:rsidRPr="001B3DE8">
        <w:t>The main restriction in all catalogs is the rules engine's ability to implement business rules. In</w:t>
      </w:r>
      <w:r w:rsidR="00A2174F" w:rsidRPr="001B3DE8">
        <w:t xml:space="preserve"> the telecommunications domain </w:t>
      </w:r>
      <w:r w:rsidRPr="001B3DE8">
        <w:t xml:space="preserve">the key constraint is the rules engine's ability to access and interpret the context in which these rules must be evaluated. In other words, the complexity of the order and services, </w:t>
      </w:r>
      <w:r w:rsidR="00A2174F" w:rsidRPr="001B3DE8">
        <w:t>and</w:t>
      </w:r>
      <w:r w:rsidRPr="001B3DE8">
        <w:t xml:space="preserve"> the underlying commercial customer hierarchies</w:t>
      </w:r>
      <w:r w:rsidR="00A2174F" w:rsidRPr="001B3DE8">
        <w:t>,</w:t>
      </w:r>
      <w:r w:rsidRPr="001B3DE8">
        <w:t xml:space="preserve"> are beyond that of most catalogs to implement. The Catalog Designer is built </w:t>
      </w:r>
      <w:r w:rsidR="00D43561" w:rsidRPr="001B3DE8">
        <w:t xml:space="preserve">specifically </w:t>
      </w:r>
      <w:r w:rsidRPr="001B3DE8">
        <w:t xml:space="preserve">for such an environment and has taken these complexities into consideration when designing the </w:t>
      </w:r>
      <w:r w:rsidR="00D43561" w:rsidRPr="001B3DE8">
        <w:t xml:space="preserve">overall </w:t>
      </w:r>
      <w:r w:rsidRPr="001B3DE8">
        <w:t>catalog and its rules engine.</w:t>
      </w:r>
    </w:p>
    <w:p w14:paraId="193BFFE6" w14:textId="77777777" w:rsidR="00C47595" w:rsidRPr="001B3DE8" w:rsidRDefault="0051038F" w:rsidP="00E77261">
      <w:pPr>
        <w:pStyle w:val="Quotations"/>
        <w:spacing w:before="300" w:after="200" w:line="276" w:lineRule="auto"/>
        <w:ind w:left="0"/>
        <w:rPr>
          <w:rStyle w:val="Strong"/>
          <w:rFonts w:ascii="Arial" w:hAnsi="Arial"/>
          <w:sz w:val="20"/>
          <w:szCs w:val="20"/>
          <w:highlight w:val="lightGray"/>
        </w:rPr>
      </w:pPr>
      <w:r w:rsidRPr="001B3DE8">
        <w:rPr>
          <w:rStyle w:val="Strong"/>
          <w:rFonts w:ascii="Arial" w:hAnsi="Arial"/>
          <w:sz w:val="20"/>
          <w:szCs w:val="20"/>
          <w:highlight w:val="lightGray"/>
        </w:rPr>
        <w:t>Support for external catalogs and s</w:t>
      </w:r>
      <w:r w:rsidR="00A67C5B" w:rsidRPr="001B3DE8">
        <w:rPr>
          <w:rStyle w:val="Strong"/>
          <w:rFonts w:ascii="Arial" w:hAnsi="Arial"/>
          <w:sz w:val="20"/>
          <w:szCs w:val="20"/>
          <w:highlight w:val="lightGray"/>
        </w:rPr>
        <w:t>ystems</w:t>
      </w:r>
    </w:p>
    <w:p w14:paraId="193BFFE7" w14:textId="77777777" w:rsidR="00A67C5B" w:rsidRPr="001B3DE8" w:rsidRDefault="00A67C5B" w:rsidP="00E77261">
      <w:pPr>
        <w:pStyle w:val="1NIMTrgMainText"/>
      </w:pPr>
      <w:r w:rsidRPr="001B3DE8">
        <w:t>Catalog data is spread throughout most organizations, and budgets and legacy technology may preclude the wholesale migration of this data into a central catalog. Instead of synchronizing this data, ConceptWave offers the ability to supplement its own info</w:t>
      </w:r>
      <w:r w:rsidR="00E515E6" w:rsidRPr="001B3DE8">
        <w:t xml:space="preserve">rmation with that contained </w:t>
      </w:r>
      <w:r w:rsidRPr="001B3DE8">
        <w:t>in external catalogs. This data may be accesse</w:t>
      </w:r>
      <w:r w:rsidR="00E515E6" w:rsidRPr="001B3DE8">
        <w:t>d in real-time through w</w:t>
      </w:r>
      <w:r w:rsidRPr="001B3DE8">
        <w:t xml:space="preserve">eb services or JDBC </w:t>
      </w:r>
      <w:proofErr w:type="gramStart"/>
      <w:r w:rsidRPr="001B3DE8">
        <w:t>access,</w:t>
      </w:r>
      <w:proofErr w:type="gramEnd"/>
      <w:r w:rsidRPr="001B3DE8">
        <w:t xml:space="preserve"> or through the information model where data is periodically pushed into ConceptWave in </w:t>
      </w:r>
      <w:r w:rsidR="00E515E6" w:rsidRPr="001B3DE8">
        <w:t>‘</w:t>
      </w:r>
      <w:r w:rsidRPr="001B3DE8">
        <w:t>native</w:t>
      </w:r>
      <w:r w:rsidR="00E515E6" w:rsidRPr="001B3DE8">
        <w:t>’</w:t>
      </w:r>
      <w:r w:rsidRPr="001B3DE8">
        <w:t xml:space="preserve"> format.</w:t>
      </w:r>
    </w:p>
    <w:p w14:paraId="193BFFE8" w14:textId="77777777" w:rsidR="00CE28EE" w:rsidRPr="001B3DE8" w:rsidRDefault="00A93868" w:rsidP="00E515E6">
      <w:pPr>
        <w:pStyle w:val="Heading3"/>
        <w:tabs>
          <w:tab w:val="clear" w:pos="1701"/>
        </w:tabs>
        <w:spacing w:line="276" w:lineRule="auto"/>
        <w:ind w:left="851" w:hanging="851"/>
        <w:rPr>
          <w:b w:val="0"/>
          <w:color w:val="000000" w:themeColor="text1"/>
        </w:rPr>
      </w:pPr>
      <w:bookmarkStart w:id="391" w:name="_Toc409616991"/>
      <w:r w:rsidRPr="001B3DE8">
        <w:rPr>
          <w:b w:val="0"/>
          <w:color w:val="000000" w:themeColor="text1"/>
        </w:rPr>
        <w:t>Catalog Designer overview</w:t>
      </w:r>
      <w:bookmarkEnd w:id="391"/>
    </w:p>
    <w:p w14:paraId="193BFFE9" w14:textId="77777777" w:rsidR="00E031A7" w:rsidRPr="001B3DE8" w:rsidRDefault="00FA2DB4" w:rsidP="00E77261">
      <w:pPr>
        <w:pStyle w:val="1NIMTrgMainText"/>
      </w:pPr>
      <w:r w:rsidRPr="001B3DE8">
        <w:t>This section also provides some essential reading, which will help you understand the nature and structure of the Catalog Manager application. It is recommended that you take a few moments to read and consider this content before proceeding with the exercises proper which follow.</w:t>
      </w:r>
    </w:p>
    <w:p w14:paraId="193BFFEA" w14:textId="77777777" w:rsidR="00850AFF" w:rsidRPr="001B3DE8" w:rsidRDefault="00C0025B" w:rsidP="00E77261">
      <w:pPr>
        <w:pStyle w:val="Quotations"/>
        <w:spacing w:before="300" w:after="200" w:line="276" w:lineRule="auto"/>
        <w:ind w:left="0"/>
        <w:rPr>
          <w:rStyle w:val="Strong"/>
          <w:rFonts w:ascii="Arial" w:hAnsi="Arial"/>
          <w:sz w:val="20"/>
          <w:szCs w:val="20"/>
          <w:highlight w:val="lightGray"/>
        </w:rPr>
      </w:pPr>
      <w:bookmarkStart w:id="392" w:name="_Toc386133874"/>
      <w:r w:rsidRPr="001B3DE8">
        <w:rPr>
          <w:rStyle w:val="Strong"/>
          <w:rFonts w:ascii="Arial" w:hAnsi="Arial"/>
          <w:sz w:val="20"/>
          <w:szCs w:val="20"/>
          <w:highlight w:val="lightGray"/>
        </w:rPr>
        <w:t>Catalog e</w:t>
      </w:r>
      <w:r w:rsidR="00850AFF" w:rsidRPr="001B3DE8">
        <w:rPr>
          <w:rStyle w:val="Strong"/>
          <w:rFonts w:ascii="Arial" w:hAnsi="Arial"/>
          <w:sz w:val="20"/>
          <w:szCs w:val="20"/>
          <w:highlight w:val="lightGray"/>
        </w:rPr>
        <w:t>lements</w:t>
      </w:r>
      <w:bookmarkEnd w:id="392"/>
    </w:p>
    <w:p w14:paraId="193BFFEB" w14:textId="77777777" w:rsidR="00850AFF" w:rsidRPr="001B3DE8" w:rsidRDefault="00850AFF" w:rsidP="00E77261">
      <w:pPr>
        <w:pStyle w:val="1NIMTrgMainText"/>
      </w:pPr>
      <w:r w:rsidRPr="001B3DE8">
        <w:t xml:space="preserve">Conceptually, the </w:t>
      </w:r>
      <w:r w:rsidR="001C210C" w:rsidRPr="001B3DE8">
        <w:t>Catalog</w:t>
      </w:r>
      <w:r w:rsidRPr="001B3DE8">
        <w:t xml:space="preserve"> can be presented in an entity-relationship model in which the entities represent the </w:t>
      </w:r>
      <w:r w:rsidR="001C210C" w:rsidRPr="001B3DE8">
        <w:t>Catalog</w:t>
      </w:r>
      <w:r w:rsidRPr="001B3DE8">
        <w:t xml:space="preserve"> objects and relationships represent the </w:t>
      </w:r>
      <w:r w:rsidR="001C210C" w:rsidRPr="001B3DE8">
        <w:t>Catalog</w:t>
      </w:r>
      <w:r w:rsidRPr="001B3DE8">
        <w:t xml:space="preserve"> associations. The entities and relationships of the </w:t>
      </w:r>
      <w:r w:rsidR="001C210C" w:rsidRPr="001B3DE8">
        <w:t>Catalog</w:t>
      </w:r>
      <w:r w:rsidRPr="001B3DE8">
        <w:t xml:space="preserve"> are called ‘</w:t>
      </w:r>
      <w:r w:rsidRPr="001B3DE8">
        <w:rPr>
          <w:b/>
        </w:rPr>
        <w:t>elements</w:t>
      </w:r>
      <w:r w:rsidRPr="001B3DE8">
        <w:t>’.</w:t>
      </w:r>
    </w:p>
    <w:p w14:paraId="193BFFEC" w14:textId="77777777" w:rsidR="00850AFF" w:rsidRPr="001B3DE8" w:rsidRDefault="00850AFF" w:rsidP="00E77261">
      <w:pPr>
        <w:pStyle w:val="1NIMTrgMainText"/>
      </w:pPr>
      <w:r w:rsidRPr="001B3DE8">
        <w:t xml:space="preserve">Catalog elements are </w:t>
      </w:r>
      <w:r w:rsidRPr="001B3DE8">
        <w:rPr>
          <w:i/>
        </w:rPr>
        <w:t>versioned</w:t>
      </w:r>
      <w:r w:rsidRPr="001B3DE8">
        <w:t xml:space="preserve"> or </w:t>
      </w:r>
      <w:r w:rsidRPr="001B3DE8">
        <w:rPr>
          <w:i/>
        </w:rPr>
        <w:t>non-versioned</w:t>
      </w:r>
      <w:r w:rsidRPr="001B3DE8">
        <w:t>. Non-versioned elements exist in one instance only</w:t>
      </w:r>
      <w:r w:rsidR="008B3481" w:rsidRPr="001B3DE8">
        <w:t>,</w:t>
      </w:r>
      <w:r w:rsidRPr="001B3DE8">
        <w:t xml:space="preserve"> while the versioned elements may have many instances.</w:t>
      </w:r>
    </w:p>
    <w:p w14:paraId="193BFFED" w14:textId="77777777" w:rsidR="00850AFF" w:rsidRPr="001B3DE8" w:rsidRDefault="00850AFF" w:rsidP="00E77261">
      <w:pPr>
        <w:pStyle w:val="1NIMTrgMainText"/>
      </w:pPr>
      <w:r w:rsidRPr="001B3DE8">
        <w:t xml:space="preserve">All elements have a </w:t>
      </w:r>
      <w:r w:rsidRPr="001B3DE8">
        <w:rPr>
          <w:i/>
        </w:rPr>
        <w:t>life span</w:t>
      </w:r>
      <w:r w:rsidR="008B3481" w:rsidRPr="001B3DE8">
        <w:t>, with s</w:t>
      </w:r>
      <w:r w:rsidRPr="001B3DE8">
        <w:t>tart and end da</w:t>
      </w:r>
      <w:r w:rsidR="008B3481" w:rsidRPr="001B3DE8">
        <w:t>tes</w:t>
      </w:r>
      <w:r w:rsidRPr="001B3DE8">
        <w:t xml:space="preserve">. The elements in a </w:t>
      </w:r>
      <w:r w:rsidRPr="001B3DE8">
        <w:rPr>
          <w:i/>
        </w:rPr>
        <w:t>production</w:t>
      </w:r>
      <w:r w:rsidRPr="001B3DE8">
        <w:t xml:space="preserve"> state have</w:t>
      </w:r>
      <w:r w:rsidR="008B3481" w:rsidRPr="001B3DE8">
        <w:t xml:space="preserve"> a </w:t>
      </w:r>
      <w:r w:rsidRPr="001B3DE8">
        <w:rPr>
          <w:i/>
        </w:rPr>
        <w:t>mandatory</w:t>
      </w:r>
      <w:r w:rsidRPr="001B3DE8">
        <w:t xml:space="preserve"> start date, but </w:t>
      </w:r>
      <w:r w:rsidR="008B3481" w:rsidRPr="001B3DE8">
        <w:t xml:space="preserve">are not required to have an </w:t>
      </w:r>
      <w:r w:rsidRPr="001B3DE8">
        <w:t>end date</w:t>
      </w:r>
      <w:r w:rsidR="008B3481" w:rsidRPr="001B3DE8">
        <w:t xml:space="preserve">, meaning that </w:t>
      </w:r>
      <w:r w:rsidRPr="001B3DE8">
        <w:t>their life span is not limited in the future.</w:t>
      </w:r>
    </w:p>
    <w:p w14:paraId="193BFFEE" w14:textId="77777777" w:rsidR="00915E00" w:rsidRPr="001B3DE8" w:rsidRDefault="00C0025B" w:rsidP="00E77261">
      <w:pPr>
        <w:pStyle w:val="Quotations"/>
        <w:spacing w:before="300" w:after="200" w:line="276" w:lineRule="auto"/>
        <w:ind w:left="0"/>
        <w:rPr>
          <w:rStyle w:val="Strong"/>
          <w:rFonts w:ascii="Arial" w:hAnsi="Arial"/>
          <w:sz w:val="20"/>
          <w:szCs w:val="20"/>
          <w:highlight w:val="lightGray"/>
        </w:rPr>
      </w:pPr>
      <w:r w:rsidRPr="001B3DE8">
        <w:rPr>
          <w:rStyle w:val="Strong"/>
          <w:rFonts w:ascii="Arial" w:hAnsi="Arial"/>
          <w:sz w:val="20"/>
          <w:szCs w:val="20"/>
          <w:highlight w:val="lightGray"/>
        </w:rPr>
        <w:t>Items, properties and attributes</w:t>
      </w:r>
      <w:r w:rsidR="00915E00" w:rsidRPr="001B3DE8">
        <w:rPr>
          <w:rStyle w:val="Strong"/>
          <w:rFonts w:ascii="Arial" w:hAnsi="Arial"/>
          <w:sz w:val="20"/>
          <w:szCs w:val="20"/>
          <w:highlight w:val="lightGray"/>
        </w:rPr>
        <w:t xml:space="preserve"> </w:t>
      </w:r>
    </w:p>
    <w:p w14:paraId="193BFFEF" w14:textId="77777777" w:rsidR="00915E00" w:rsidRPr="001B3DE8" w:rsidRDefault="00915E00" w:rsidP="00E77261">
      <w:pPr>
        <w:pStyle w:val="1NIMTrgMainText"/>
      </w:pPr>
      <w:r w:rsidRPr="001B3DE8">
        <w:t xml:space="preserve">With the exception of </w:t>
      </w:r>
      <w:r w:rsidRPr="001B3DE8">
        <w:rPr>
          <w:b/>
        </w:rPr>
        <w:t>Projects</w:t>
      </w:r>
      <w:r w:rsidRPr="001B3DE8">
        <w:t xml:space="preserve">, the Catalog Designer </w:t>
      </w:r>
      <w:r w:rsidR="000422D0" w:rsidRPr="001B3DE8">
        <w:t xml:space="preserve">application </w:t>
      </w:r>
      <w:r w:rsidRPr="001B3DE8">
        <w:t xml:space="preserve">maintains the </w:t>
      </w:r>
      <w:r w:rsidR="001C210C" w:rsidRPr="001B3DE8">
        <w:t>C</w:t>
      </w:r>
      <w:r w:rsidRPr="001B3DE8">
        <w:t>atalog objects</w:t>
      </w:r>
      <w:r w:rsidR="000422D0" w:rsidRPr="001B3DE8">
        <w:t xml:space="preserve">, but it also maintains </w:t>
      </w:r>
      <w:r w:rsidRPr="001B3DE8">
        <w:t xml:space="preserve">the </w:t>
      </w:r>
      <w:hyperlink r:id="rId53" w:history="1">
        <w:r w:rsidRPr="001B3DE8">
          <w:rPr>
            <w:b/>
          </w:rPr>
          <w:t>Info Tables</w:t>
        </w:r>
      </w:hyperlink>
      <w:r w:rsidRPr="001B3DE8">
        <w:t xml:space="preserve"> object, which contains the content of tabular data structures defined by the </w:t>
      </w:r>
      <w:r w:rsidRPr="001B3DE8">
        <w:rPr>
          <w:b/>
        </w:rPr>
        <w:t>Info Models</w:t>
      </w:r>
      <w:r w:rsidRPr="001B3DE8">
        <w:t>.</w:t>
      </w:r>
    </w:p>
    <w:p w14:paraId="193BFFF0" w14:textId="77777777" w:rsidR="00915E00" w:rsidRPr="001B3DE8" w:rsidRDefault="000422D0" w:rsidP="00E77261">
      <w:pPr>
        <w:pStyle w:val="1NIMTrgMainText"/>
      </w:pPr>
      <w:r w:rsidRPr="001B3DE8">
        <w:t xml:space="preserve">The </w:t>
      </w:r>
      <w:r w:rsidR="001C210C" w:rsidRPr="001B3DE8">
        <w:t>Catalog</w:t>
      </w:r>
      <w:r w:rsidR="00915E00" w:rsidRPr="001B3DE8">
        <w:t xml:space="preserve"> </w:t>
      </w:r>
      <w:r w:rsidR="00147628" w:rsidRPr="001B3DE8">
        <w:rPr>
          <w:b/>
        </w:rPr>
        <w:t>i</w:t>
      </w:r>
      <w:r w:rsidR="00915E00" w:rsidRPr="001B3DE8">
        <w:rPr>
          <w:b/>
        </w:rPr>
        <w:t>tems</w:t>
      </w:r>
      <w:r w:rsidR="00915E00" w:rsidRPr="001B3DE8">
        <w:t xml:space="preserve"> (or </w:t>
      </w:r>
      <w:r w:rsidRPr="001B3DE8">
        <w:t>just ‘</w:t>
      </w:r>
      <w:r w:rsidR="00915E00" w:rsidRPr="001B3DE8">
        <w:t>items</w:t>
      </w:r>
      <w:r w:rsidRPr="001B3DE8">
        <w:t>’</w:t>
      </w:r>
      <w:r w:rsidR="00915E00" w:rsidRPr="001B3DE8">
        <w:t xml:space="preserve">) </w:t>
      </w:r>
      <w:r w:rsidRPr="001B3DE8">
        <w:t xml:space="preserve">occupy central place among the </w:t>
      </w:r>
      <w:r w:rsidR="001C210C" w:rsidRPr="001B3DE8">
        <w:t>Catalog</w:t>
      </w:r>
      <w:r w:rsidR="00915E00" w:rsidRPr="001B3DE8">
        <w:t xml:space="preserve"> objects. </w:t>
      </w:r>
      <w:r w:rsidRPr="001B3DE8">
        <w:t xml:space="preserve">They </w:t>
      </w:r>
      <w:r w:rsidR="00915E00" w:rsidRPr="001B3DE8">
        <w:t>usually accou</w:t>
      </w:r>
      <w:r w:rsidRPr="001B3DE8">
        <w:t xml:space="preserve">nt for 90% of the </w:t>
      </w:r>
      <w:r w:rsidR="001C210C" w:rsidRPr="001B3DE8">
        <w:t>Catalog</w:t>
      </w:r>
      <w:r w:rsidR="00915E00" w:rsidRPr="001B3DE8">
        <w:t xml:space="preserve"> elements</w:t>
      </w:r>
      <w:r w:rsidRPr="001B3DE8">
        <w:t xml:space="preserve">, and </w:t>
      </w:r>
      <w:r w:rsidR="00915E00" w:rsidRPr="001B3DE8">
        <w:t xml:space="preserve">represent the products and services that </w:t>
      </w:r>
      <w:r w:rsidRPr="001B3DE8">
        <w:t>a</w:t>
      </w:r>
      <w:r w:rsidR="00915E00" w:rsidRPr="001B3DE8">
        <w:t xml:space="preserve"> company offers. The other </w:t>
      </w:r>
      <w:r w:rsidR="001C210C" w:rsidRPr="001B3DE8">
        <w:t>Catalog</w:t>
      </w:r>
      <w:r w:rsidR="00915E00" w:rsidRPr="001B3DE8">
        <w:t xml:space="preserve"> objects serve to define aspects</w:t>
      </w:r>
      <w:r w:rsidRPr="001B3DE8">
        <w:t xml:space="preserve"> of the items' structure, price</w:t>
      </w:r>
      <w:r w:rsidR="00915E00" w:rsidRPr="001B3DE8">
        <w:t xml:space="preserve"> and business rules.</w:t>
      </w:r>
    </w:p>
    <w:p w14:paraId="193BFFF1" w14:textId="77777777" w:rsidR="00915E00" w:rsidRPr="001B3DE8" w:rsidRDefault="00147628" w:rsidP="00E77261">
      <w:pPr>
        <w:pStyle w:val="1NIMTrgMainText"/>
      </w:pPr>
      <w:r w:rsidRPr="001B3DE8">
        <w:t>Catalog o</w:t>
      </w:r>
      <w:r w:rsidR="00915E00" w:rsidRPr="001B3DE8">
        <w:t xml:space="preserve">bjects </w:t>
      </w:r>
      <w:r w:rsidR="00915E00" w:rsidRPr="001B3DE8">
        <w:rPr>
          <w:b/>
        </w:rPr>
        <w:t>properties</w:t>
      </w:r>
      <w:r w:rsidR="00915E00" w:rsidRPr="001B3DE8">
        <w:t xml:space="preserve"> consist of</w:t>
      </w:r>
      <w:r w:rsidRPr="001B3DE8">
        <w:t xml:space="preserve"> data that is defined, entered and maintained by the </w:t>
      </w:r>
      <w:r w:rsidR="001C210C" w:rsidRPr="001B3DE8">
        <w:t>Catalog</w:t>
      </w:r>
      <w:r w:rsidR="00915E00" w:rsidRPr="001B3DE8">
        <w:t xml:space="preserve"> maintenance application</w:t>
      </w:r>
      <w:r w:rsidRPr="001B3DE8">
        <w:t xml:space="preserve"> or the API on the </w:t>
      </w:r>
      <w:r w:rsidR="001C210C" w:rsidRPr="001B3DE8">
        <w:t>Catalog S</w:t>
      </w:r>
      <w:r w:rsidR="00915E00" w:rsidRPr="001B3DE8">
        <w:t xml:space="preserve">erver. The properties </w:t>
      </w:r>
      <w:r w:rsidRPr="001B3DE8">
        <w:t xml:space="preserve">in </w:t>
      </w:r>
      <w:r w:rsidR="001C210C" w:rsidRPr="001B3DE8">
        <w:t>Catalog</w:t>
      </w:r>
      <w:r w:rsidRPr="001B3DE8">
        <w:t xml:space="preserve"> client applications are ‘</w:t>
      </w:r>
      <w:r w:rsidR="00915E00" w:rsidRPr="001B3DE8">
        <w:t>immutable</w:t>
      </w:r>
      <w:r w:rsidRPr="001B3DE8">
        <w:t>’</w:t>
      </w:r>
      <w:r w:rsidR="00915E00" w:rsidRPr="001B3DE8">
        <w:t xml:space="preserve"> data. </w:t>
      </w:r>
      <w:r w:rsidR="00915E00" w:rsidRPr="001B3DE8">
        <w:rPr>
          <w:b/>
        </w:rPr>
        <w:t>Attributes</w:t>
      </w:r>
      <w:r w:rsidR="00915E00" w:rsidRPr="001B3DE8">
        <w:t xml:space="preserve"> consist of data that is </w:t>
      </w:r>
      <w:r w:rsidRPr="001B3DE8">
        <w:t xml:space="preserve">also </w:t>
      </w:r>
      <w:r w:rsidR="00915E00" w:rsidRPr="001B3DE8">
        <w:t xml:space="preserve">defined by the </w:t>
      </w:r>
      <w:r w:rsidR="001C210C" w:rsidRPr="001B3DE8">
        <w:t>Catalog</w:t>
      </w:r>
      <w:r w:rsidR="00915E00" w:rsidRPr="001B3DE8">
        <w:t xml:space="preserve"> maintenance application</w:t>
      </w:r>
      <w:r w:rsidRPr="001B3DE8">
        <w:t xml:space="preserve"> or </w:t>
      </w:r>
      <w:r w:rsidR="00915E00" w:rsidRPr="001B3DE8">
        <w:t>the API</w:t>
      </w:r>
      <w:r w:rsidRPr="001B3DE8">
        <w:t xml:space="preserve"> </w:t>
      </w:r>
      <w:r w:rsidR="001C210C" w:rsidRPr="001B3DE8">
        <w:t>on the Catalog S</w:t>
      </w:r>
      <w:r w:rsidR="00915E00" w:rsidRPr="001B3DE8">
        <w:t xml:space="preserve">erver, but </w:t>
      </w:r>
      <w:r w:rsidRPr="001B3DE8">
        <w:t xml:space="preserve">this </w:t>
      </w:r>
      <w:r w:rsidR="00915E00" w:rsidRPr="001B3DE8">
        <w:t>is</w:t>
      </w:r>
      <w:r w:rsidRPr="001B3DE8">
        <w:t xml:space="preserve"> entered and maintained by the </w:t>
      </w:r>
      <w:r w:rsidR="001C210C" w:rsidRPr="001B3DE8">
        <w:t>Catalog</w:t>
      </w:r>
      <w:r w:rsidR="00915E00" w:rsidRPr="001B3DE8">
        <w:t xml:space="preserve"> client applications. The values of the object attributes stored in the </w:t>
      </w:r>
      <w:r w:rsidR="00915E00" w:rsidRPr="001B3DE8">
        <w:rPr>
          <w:b/>
        </w:rPr>
        <w:t>shopping basket</w:t>
      </w:r>
      <w:r w:rsidRPr="001B3DE8">
        <w:rPr>
          <w:i/>
        </w:rPr>
        <w:t xml:space="preserve"> </w:t>
      </w:r>
      <w:r w:rsidR="00915E00" w:rsidRPr="001B3DE8">
        <w:t xml:space="preserve">and </w:t>
      </w:r>
      <w:r w:rsidR="00915E00" w:rsidRPr="001B3DE8">
        <w:rPr>
          <w:b/>
        </w:rPr>
        <w:t>service inventory</w:t>
      </w:r>
      <w:r w:rsidRPr="001B3DE8">
        <w:t xml:space="preserve"> are used in the </w:t>
      </w:r>
      <w:r w:rsidR="001C210C" w:rsidRPr="001B3DE8">
        <w:t>Catalog</w:t>
      </w:r>
      <w:r w:rsidRPr="001B3DE8">
        <w:t xml:space="preserve"> rules and </w:t>
      </w:r>
      <w:r w:rsidR="001C210C" w:rsidRPr="001B3DE8">
        <w:t>Catalog</w:t>
      </w:r>
      <w:r w:rsidR="00915E00" w:rsidRPr="001B3DE8">
        <w:t xml:space="preserve"> client applications.</w:t>
      </w:r>
    </w:p>
    <w:p w14:paraId="193BFFF2" w14:textId="77777777" w:rsidR="00915E00" w:rsidRPr="001B3DE8" w:rsidRDefault="00D802CC" w:rsidP="00915E00">
      <w:pPr>
        <w:pStyle w:val="Heading3"/>
        <w:tabs>
          <w:tab w:val="clear" w:pos="1701"/>
        </w:tabs>
        <w:spacing w:line="276" w:lineRule="auto"/>
        <w:ind w:left="851" w:hanging="851"/>
        <w:rPr>
          <w:b w:val="0"/>
          <w:color w:val="000000" w:themeColor="text1"/>
        </w:rPr>
      </w:pPr>
      <w:bookmarkStart w:id="393" w:name="_Toc409616992"/>
      <w:r>
        <w:rPr>
          <w:b w:val="0"/>
          <w:color w:val="000000" w:themeColor="text1"/>
        </w:rPr>
        <w:t>Navigate</w:t>
      </w:r>
      <w:r w:rsidR="00915E00" w:rsidRPr="001B3DE8">
        <w:rPr>
          <w:b w:val="0"/>
          <w:color w:val="000000" w:themeColor="text1"/>
        </w:rPr>
        <w:t xml:space="preserve"> the GUI</w:t>
      </w:r>
      <w:bookmarkEnd w:id="393"/>
    </w:p>
    <w:p w14:paraId="193BFFF3" w14:textId="77777777" w:rsidR="00915E00" w:rsidRPr="001B3DE8" w:rsidRDefault="00915E00" w:rsidP="001C210C">
      <w:pPr>
        <w:pStyle w:val="1NIMTrgMainText"/>
      </w:pPr>
      <w:r w:rsidRPr="001B3DE8">
        <w:t>In this section the instructor will take you on a brief tour of the Catalog Designer GUI, providing a summary of the main functions, and a quick review of the toolbar and menu options. At the end of this activity you will then have a better understanding of what is in the GUI, and it will be easier manage the exercises which follow.</w:t>
      </w:r>
    </w:p>
    <w:p w14:paraId="193BFFF4" w14:textId="77777777" w:rsidR="00FB33D4" w:rsidRPr="001B3DE8" w:rsidRDefault="00827E89" w:rsidP="001C210C">
      <w:pPr>
        <w:pStyle w:val="1NIMTrgMainText"/>
      </w:pPr>
      <w:r w:rsidRPr="001B3DE8">
        <w:t xml:space="preserve">The Catalog Designer GUI provides a </w:t>
      </w:r>
      <w:r w:rsidR="00FB33D4" w:rsidRPr="001B3DE8">
        <w:t>user-friendly environment for efficiently managing all the elements</w:t>
      </w:r>
      <w:r w:rsidRPr="001B3DE8">
        <w:t xml:space="preserve"> </w:t>
      </w:r>
      <w:r w:rsidR="00FB33D4" w:rsidRPr="001B3DE8">
        <w:t xml:space="preserve">discussed in the previous section. It </w:t>
      </w:r>
      <w:r w:rsidR="000422D0" w:rsidRPr="001B3DE8">
        <w:t xml:space="preserve">allows you to define, control and maintain </w:t>
      </w:r>
      <w:r w:rsidR="00FB33D4" w:rsidRPr="001B3DE8">
        <w:t xml:space="preserve">all the </w:t>
      </w:r>
      <w:r w:rsidR="000422D0" w:rsidRPr="001B3DE8">
        <w:t xml:space="preserve">objects, </w:t>
      </w:r>
      <w:r w:rsidR="00FB33D4" w:rsidRPr="001B3DE8">
        <w:t xml:space="preserve">as well as all the </w:t>
      </w:r>
      <w:r w:rsidR="000422D0" w:rsidRPr="001B3DE8">
        <w:t>properties and attributes associated with them.</w:t>
      </w:r>
    </w:p>
    <w:p w14:paraId="193BFFF5" w14:textId="77777777" w:rsidR="000422D0" w:rsidRPr="001B3DE8" w:rsidRDefault="00FB33D4" w:rsidP="001C210C">
      <w:pPr>
        <w:pStyle w:val="1NIMTrgMainText"/>
      </w:pPr>
      <w:r w:rsidRPr="001B3DE8">
        <w:t>There now follows a summary of the different menus and contained options which define the required functions, and which provide the tools needed to manage those functions.</w:t>
      </w:r>
    </w:p>
    <w:p w14:paraId="193BFFF6" w14:textId="6AB9C72E" w:rsidR="00816741" w:rsidRPr="001B3DE8" w:rsidRDefault="008E0456" w:rsidP="001C210C">
      <w:pPr>
        <w:pStyle w:val="Quotations"/>
        <w:spacing w:before="300" w:after="200" w:line="276" w:lineRule="auto"/>
        <w:ind w:left="0"/>
        <w:rPr>
          <w:rStyle w:val="Strong"/>
          <w:rFonts w:ascii="Arial" w:hAnsi="Arial"/>
          <w:sz w:val="20"/>
          <w:szCs w:val="20"/>
          <w:highlight w:val="lightGray"/>
        </w:rPr>
      </w:pPr>
      <w:r>
        <w:rPr>
          <w:rStyle w:val="Strong"/>
          <w:rFonts w:ascii="Arial" w:hAnsi="Arial"/>
          <w:sz w:val="20"/>
          <w:szCs w:val="20"/>
          <w:highlight w:val="lightGray"/>
        </w:rPr>
        <w:t>Overview</w:t>
      </w:r>
    </w:p>
    <w:p w14:paraId="193BFFF7" w14:textId="00EBE8D8" w:rsidR="00825E01" w:rsidRPr="001B3DE8" w:rsidRDefault="00825E01" w:rsidP="001C210C">
      <w:pPr>
        <w:pStyle w:val="1NIMTrgMainText"/>
      </w:pPr>
      <w:r w:rsidRPr="001B3DE8">
        <w:t xml:space="preserve">The </w:t>
      </w:r>
      <w:r w:rsidR="008E0456">
        <w:rPr>
          <w:b/>
        </w:rPr>
        <w:t xml:space="preserve">Overview </w:t>
      </w:r>
      <w:r w:rsidR="008E0456" w:rsidRPr="00965412">
        <w:t>hyperlink</w:t>
      </w:r>
      <w:r w:rsidRPr="001B3DE8">
        <w:t xml:space="preserve"> returns you to the start screen</w:t>
      </w:r>
      <w:r w:rsidR="008E0456">
        <w:t xml:space="preserve">.  Selecting </w:t>
      </w:r>
      <w:del w:id="394" w:author="Claire Carbone" w:date="2015-01-08T11:32:00Z">
        <w:r w:rsidR="008E0456" w:rsidRPr="00114917" w:rsidDel="00114917">
          <w:rPr>
            <w:b/>
            <w:rPrChange w:id="395" w:author="Claire Carbone" w:date="2015-01-08T11:32:00Z">
              <w:rPr/>
            </w:rPrChange>
          </w:rPr>
          <w:delText>Catalog Change Management/Project</w:delText>
        </w:r>
      </w:del>
      <w:ins w:id="396" w:author="Claire Carbone" w:date="2015-01-08T11:32:00Z">
        <w:r w:rsidR="00114917" w:rsidRPr="00114917">
          <w:rPr>
            <w:b/>
            <w:rPrChange w:id="397" w:author="Claire Carbone" w:date="2015-01-08T11:32:00Z">
              <w:rPr/>
            </w:rPrChange>
          </w:rPr>
          <w:t>Project and Request</w:t>
        </w:r>
      </w:ins>
      <w:r w:rsidR="008E0456">
        <w:t xml:space="preserve"> allows </w:t>
      </w:r>
      <w:r w:rsidRPr="001B3DE8">
        <w:t xml:space="preserve">you </w:t>
      </w:r>
      <w:r w:rsidR="008E0456">
        <w:t>to</w:t>
      </w:r>
      <w:r w:rsidR="008E0456" w:rsidRPr="001B3DE8">
        <w:t xml:space="preserve"> </w:t>
      </w:r>
      <w:r w:rsidRPr="001B3DE8">
        <w:t xml:space="preserve">see a list of </w:t>
      </w:r>
      <w:r w:rsidR="008E0456">
        <w:t>all</w:t>
      </w:r>
      <w:r w:rsidRPr="001B3DE8">
        <w:t xml:space="preserve"> </w:t>
      </w:r>
      <w:r w:rsidRPr="001B3DE8">
        <w:rPr>
          <w:b/>
        </w:rPr>
        <w:t>Projects</w:t>
      </w:r>
      <w:r w:rsidR="008E0456">
        <w:rPr>
          <w:b/>
        </w:rPr>
        <w:t xml:space="preserve"> </w:t>
      </w:r>
      <w:r w:rsidR="008E0456" w:rsidRPr="00965412">
        <w:t>and their status</w:t>
      </w:r>
      <w:ins w:id="398" w:author="Claire Carbone" w:date="2015-01-08T11:33:00Z">
        <w:r w:rsidR="00114917">
          <w:t>.</w:t>
        </w:r>
      </w:ins>
      <w:del w:id="399" w:author="Claire Carbone" w:date="2015-01-08T11:33:00Z">
        <w:r w:rsidR="008E0456" w:rsidDel="00114917">
          <w:delText>,</w:delText>
        </w:r>
      </w:del>
      <w:r w:rsidRPr="001B3DE8">
        <w:t xml:space="preserve"> </w:t>
      </w:r>
      <w:r w:rsidRPr="001B3DE8">
        <w:rPr>
          <w:b/>
        </w:rPr>
        <w:t>Tasks</w:t>
      </w:r>
      <w:ins w:id="400" w:author="Claire Carbone" w:date="2015-01-08T11:34:00Z">
        <w:r w:rsidR="00114917">
          <w:t xml:space="preserve"> and </w:t>
        </w:r>
      </w:ins>
      <w:del w:id="401" w:author="Claire Carbone" w:date="2015-01-08T11:34:00Z">
        <w:r w:rsidRPr="001B3DE8" w:rsidDel="00114917">
          <w:delText xml:space="preserve">, </w:delText>
        </w:r>
      </w:del>
      <w:r w:rsidRPr="001B3DE8">
        <w:rPr>
          <w:b/>
        </w:rPr>
        <w:t>Available Tasks</w:t>
      </w:r>
      <w:r w:rsidRPr="001B3DE8">
        <w:t xml:space="preserve"> </w:t>
      </w:r>
      <w:del w:id="402" w:author="Claire Carbone" w:date="2015-01-08T11:34:00Z">
        <w:r w:rsidRPr="001B3DE8" w:rsidDel="00114917">
          <w:delText xml:space="preserve">and shortcuts to options in the </w:delText>
        </w:r>
        <w:r w:rsidRPr="001B3DE8" w:rsidDel="00114917">
          <w:rPr>
            <w:b/>
          </w:rPr>
          <w:delText xml:space="preserve">Catalog Designer </w:delText>
        </w:r>
        <w:r w:rsidR="00F34822" w:rsidRPr="001B3DE8" w:rsidDel="00114917">
          <w:delText>menu</w:delText>
        </w:r>
      </w:del>
      <w:ins w:id="403" w:author="Claire Carbone" w:date="2015-01-08T11:34:00Z">
        <w:r w:rsidR="00114917">
          <w:t>can be viewed by setting menu value in upper right corner of screen (see screenshot below)</w:t>
        </w:r>
      </w:ins>
      <w:r w:rsidR="00F34822" w:rsidRPr="001B3DE8">
        <w:t>. The Projects</w:t>
      </w:r>
      <w:r w:rsidR="00F34822" w:rsidRPr="001B3DE8">
        <w:rPr>
          <w:b/>
        </w:rPr>
        <w:t xml:space="preserve"> </w:t>
      </w:r>
      <w:r w:rsidR="00F34822" w:rsidRPr="001B3DE8">
        <w:t>list</w:t>
      </w:r>
      <w:r w:rsidR="00F34822" w:rsidRPr="001B3DE8">
        <w:rPr>
          <w:b/>
        </w:rPr>
        <w:t xml:space="preserve"> </w:t>
      </w:r>
      <w:r w:rsidR="00F34822" w:rsidRPr="001B3DE8">
        <w:t>will include those owned by the user, as well as those that don’t have any owner assigned.</w:t>
      </w:r>
    </w:p>
    <w:p w14:paraId="193BFFF8" w14:textId="506B5731" w:rsidR="00C0025B" w:rsidRPr="001B3DE8" w:rsidRDefault="00114917" w:rsidP="001C210C">
      <w:pPr>
        <w:pStyle w:val="1NIMTrgMainText"/>
      </w:pPr>
      <w:ins w:id="404" w:author="Claire Carbone" w:date="2015-01-08T11:37:00Z">
        <w:r>
          <w:rPr>
            <w:noProof/>
          </w:rPr>
          <w:drawing>
            <wp:inline distT="0" distB="0" distL="0" distR="0" wp14:anchorId="5895DE47" wp14:editId="5223FB9E">
              <wp:extent cx="6351826" cy="3276600"/>
              <wp:effectExtent l="19050" t="19050" r="1143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51826" cy="3276600"/>
                      </a:xfrm>
                      <a:prstGeom prst="rect">
                        <a:avLst/>
                      </a:prstGeom>
                      <a:noFill/>
                      <a:ln>
                        <a:solidFill>
                          <a:schemeClr val="accent1"/>
                        </a:solidFill>
                      </a:ln>
                    </pic:spPr>
                  </pic:pic>
                </a:graphicData>
              </a:graphic>
            </wp:inline>
          </w:drawing>
        </w:r>
      </w:ins>
      <w:del w:id="405" w:author="Claire Carbone" w:date="2015-01-08T11:19:00Z">
        <w:r w:rsidR="008E0456" w:rsidDel="007275DF">
          <w:rPr>
            <w:noProof/>
          </w:rPr>
          <w:drawing>
            <wp:inline distT="0" distB="0" distL="0" distR="0" wp14:anchorId="194540FF" wp14:editId="2383CE06">
              <wp:extent cx="4613564" cy="2890818"/>
              <wp:effectExtent l="19050" t="19050" r="15875" b="24130"/>
              <wp:docPr id="27875" name="Picture 2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13519" cy="2890790"/>
                      </a:xfrm>
                      <a:prstGeom prst="rect">
                        <a:avLst/>
                      </a:prstGeom>
                      <a:noFill/>
                      <a:ln>
                        <a:solidFill>
                          <a:schemeClr val="accent1"/>
                        </a:solidFill>
                      </a:ln>
                    </pic:spPr>
                  </pic:pic>
                </a:graphicData>
              </a:graphic>
            </wp:inline>
          </w:drawing>
        </w:r>
      </w:del>
    </w:p>
    <w:p w14:paraId="193BFFF9" w14:textId="244F9B99" w:rsidR="00825E01" w:rsidRPr="001B3DE8" w:rsidRDefault="00825E01" w:rsidP="001C210C">
      <w:pPr>
        <w:pStyle w:val="1NIMTrgMainText"/>
      </w:pPr>
      <w:r w:rsidRPr="001B3DE8">
        <w:t>This screen also presents an</w:t>
      </w:r>
      <w:ins w:id="406" w:author="Claire Carbone" w:date="2015-01-08T11:38:00Z">
        <w:r w:rsidR="00114917">
          <w:t xml:space="preserve"> </w:t>
        </w:r>
      </w:ins>
      <w:del w:id="407" w:author="Claire Carbone" w:date="2015-01-08T11:38:00Z">
        <w:r w:rsidRPr="001B3DE8" w:rsidDel="00114917">
          <w:delText xml:space="preserve"> </w:delText>
        </w:r>
      </w:del>
      <w:r w:rsidRPr="001B3DE8">
        <w:t>option</w:t>
      </w:r>
      <w:ins w:id="408" w:author="Claire Carbone" w:date="2015-01-08T11:38:00Z">
        <w:r w:rsidR="00114917">
          <w:t xml:space="preserve"> under </w:t>
        </w:r>
        <w:r w:rsidR="00114917" w:rsidRPr="00114917">
          <w:rPr>
            <w:b/>
            <w:rPrChange w:id="409" w:author="Claire Carbone" w:date="2015-01-08T11:38:00Z">
              <w:rPr/>
            </w:rPrChange>
          </w:rPr>
          <w:t>Recent Projects</w:t>
        </w:r>
      </w:ins>
      <w:r w:rsidRPr="001B3DE8">
        <w:t xml:space="preserve"> called ‘</w:t>
      </w:r>
      <w:del w:id="410" w:author="Claire Carbone" w:date="2015-01-08T11:37:00Z">
        <w:r w:rsidR="007275DF" w:rsidRPr="00114917" w:rsidDel="00114917">
          <w:rPr>
            <w:b/>
            <w:rPrChange w:id="411" w:author="Claire Carbone" w:date="2015-01-08T11:39:00Z">
              <w:rPr/>
            </w:rPrChange>
          </w:rPr>
          <w:fldChar w:fldCharType="begin"/>
        </w:r>
        <w:r w:rsidR="007275DF" w:rsidRPr="00114917" w:rsidDel="00114917">
          <w:rPr>
            <w:b/>
            <w:rPrChange w:id="412" w:author="Claire Carbone" w:date="2015-01-08T11:39:00Z">
              <w:rPr/>
            </w:rPrChange>
          </w:rPr>
          <w:delInstrText xml:space="preserve"> HYPERLINK "http://PLM/PLMUserProcess.html" </w:delInstrText>
        </w:r>
        <w:r w:rsidR="007275DF" w:rsidRPr="00114917" w:rsidDel="00114917">
          <w:rPr>
            <w:b/>
            <w:rPrChange w:id="413" w:author="Claire Carbone" w:date="2015-01-08T11:39:00Z">
              <w:rPr/>
            </w:rPrChange>
          </w:rPr>
          <w:fldChar w:fldCharType="separate"/>
        </w:r>
        <w:r w:rsidRPr="00114917" w:rsidDel="00114917">
          <w:rPr>
            <w:b/>
            <w:rPrChange w:id="414" w:author="Claire Carbone" w:date="2015-01-08T11:39:00Z">
              <w:rPr/>
            </w:rPrChange>
          </w:rPr>
          <w:delText>Add Project</w:delText>
        </w:r>
        <w:r w:rsidR="007275DF" w:rsidRPr="00114917" w:rsidDel="00114917">
          <w:rPr>
            <w:b/>
            <w:rPrChange w:id="415" w:author="Claire Carbone" w:date="2015-01-08T11:39:00Z">
              <w:rPr/>
            </w:rPrChange>
          </w:rPr>
          <w:fldChar w:fldCharType="end"/>
        </w:r>
      </w:del>
      <w:ins w:id="416" w:author="Claire Carbone" w:date="2015-01-08T11:37:00Z">
        <w:r w:rsidR="00114917" w:rsidRPr="00114917">
          <w:rPr>
            <w:b/>
            <w:rPrChange w:id="417" w:author="Claire Carbone" w:date="2015-01-08T11:39:00Z">
              <w:rPr/>
            </w:rPrChange>
          </w:rPr>
          <w:fldChar w:fldCharType="begin"/>
        </w:r>
        <w:r w:rsidR="00114917" w:rsidRPr="00114917">
          <w:rPr>
            <w:b/>
            <w:rPrChange w:id="418" w:author="Claire Carbone" w:date="2015-01-08T11:39:00Z">
              <w:rPr/>
            </w:rPrChange>
          </w:rPr>
          <w:instrText xml:space="preserve"> HYPERLINK "http://PLM/PLMUserProcess.html" </w:instrText>
        </w:r>
        <w:r w:rsidR="00114917" w:rsidRPr="00114917">
          <w:rPr>
            <w:b/>
            <w:rPrChange w:id="419" w:author="Claire Carbone" w:date="2015-01-08T11:39:00Z">
              <w:rPr/>
            </w:rPrChange>
          </w:rPr>
          <w:fldChar w:fldCharType="separate"/>
        </w:r>
        <w:r w:rsidR="00114917" w:rsidRPr="00114917">
          <w:rPr>
            <w:b/>
            <w:rPrChange w:id="420" w:author="Claire Carbone" w:date="2015-01-08T11:39:00Z">
              <w:rPr/>
            </w:rPrChange>
          </w:rPr>
          <w:t>New</w:t>
        </w:r>
        <w:r w:rsidR="00114917" w:rsidRPr="00114917">
          <w:rPr>
            <w:b/>
            <w:rPrChange w:id="421" w:author="Claire Carbone" w:date="2015-01-08T11:39:00Z">
              <w:rPr/>
            </w:rPrChange>
          </w:rPr>
          <w:fldChar w:fldCharType="end"/>
        </w:r>
      </w:ins>
      <w:r w:rsidRPr="001B3DE8">
        <w:t xml:space="preserve">’ (see screenshot above). This provides the ability to use the </w:t>
      </w:r>
      <w:r w:rsidRPr="001B3DE8">
        <w:rPr>
          <w:b/>
        </w:rPr>
        <w:t xml:space="preserve">Product Lifecycle Manager (PLM) </w:t>
      </w:r>
      <w:r w:rsidRPr="001B3DE8">
        <w:t xml:space="preserve">feature to enable change requests for </w:t>
      </w:r>
      <w:r w:rsidR="001C210C" w:rsidRPr="001B3DE8">
        <w:t>Catalog</w:t>
      </w:r>
      <w:r w:rsidRPr="001B3DE8">
        <w:t xml:space="preserve"> items to be processed into the live production environment.</w:t>
      </w:r>
    </w:p>
    <w:p w14:paraId="193BFFFA" w14:textId="02E521BF" w:rsidR="00246288" w:rsidRPr="001B3DE8" w:rsidRDefault="00246288" w:rsidP="00965412">
      <w:pPr>
        <w:pStyle w:val="1NIMTrgMainText"/>
      </w:pPr>
    </w:p>
    <w:p w14:paraId="193BFFFB" w14:textId="33DE993A" w:rsidR="00C0025B" w:rsidRPr="001B3DE8" w:rsidRDefault="00C0025B" w:rsidP="001C210C">
      <w:pPr>
        <w:pStyle w:val="Quotations"/>
        <w:spacing w:before="300" w:after="200" w:line="276" w:lineRule="auto"/>
        <w:ind w:left="0"/>
        <w:rPr>
          <w:rStyle w:val="Strong"/>
          <w:rFonts w:ascii="Arial" w:hAnsi="Arial"/>
          <w:sz w:val="20"/>
          <w:szCs w:val="20"/>
          <w:highlight w:val="lightGray"/>
        </w:rPr>
      </w:pPr>
      <w:del w:id="422" w:author="Claire Carbone" w:date="2015-01-08T11:44:00Z">
        <w:r w:rsidRPr="001B3DE8" w:rsidDel="007F1EDF">
          <w:rPr>
            <w:rStyle w:val="Strong"/>
            <w:rFonts w:ascii="Arial" w:hAnsi="Arial"/>
            <w:sz w:val="20"/>
            <w:szCs w:val="20"/>
            <w:highlight w:val="lightGray"/>
          </w:rPr>
          <w:delText>Catalog Designer</w:delText>
        </w:r>
      </w:del>
      <w:ins w:id="423" w:author="Claire Carbone" w:date="2015-01-08T11:44:00Z">
        <w:r w:rsidR="007F1EDF">
          <w:rPr>
            <w:rStyle w:val="Strong"/>
            <w:rFonts w:ascii="Arial" w:hAnsi="Arial"/>
            <w:sz w:val="20"/>
            <w:szCs w:val="20"/>
            <w:highlight w:val="lightGray"/>
          </w:rPr>
          <w:t>Overview Quick Start</w:t>
        </w:r>
      </w:ins>
      <w:r w:rsidRPr="001B3DE8">
        <w:rPr>
          <w:rStyle w:val="Strong"/>
          <w:rFonts w:ascii="Arial" w:hAnsi="Arial"/>
          <w:sz w:val="20"/>
          <w:szCs w:val="20"/>
          <w:highlight w:val="lightGray"/>
        </w:rPr>
        <w:t xml:space="preserve"> menu</w:t>
      </w:r>
    </w:p>
    <w:p w14:paraId="193BFFFC" w14:textId="3C6DF98E" w:rsidR="00825E01" w:rsidRPr="001B3DE8" w:rsidRDefault="00825E01" w:rsidP="001C210C">
      <w:pPr>
        <w:pStyle w:val="1NIMTrgMainText"/>
      </w:pPr>
      <w:r w:rsidRPr="001B3DE8">
        <w:t xml:space="preserve">The </w:t>
      </w:r>
      <w:del w:id="424" w:author="Claire Carbone" w:date="2015-01-08T11:44:00Z">
        <w:r w:rsidRPr="001B3DE8" w:rsidDel="007F1EDF">
          <w:rPr>
            <w:b/>
          </w:rPr>
          <w:delText>Catalog Designer</w:delText>
        </w:r>
      </w:del>
      <w:ins w:id="425" w:author="Claire Carbone" w:date="2015-01-08T11:44:00Z">
        <w:r w:rsidR="007F1EDF">
          <w:rPr>
            <w:b/>
          </w:rPr>
          <w:t>Quick Start</w:t>
        </w:r>
      </w:ins>
      <w:r w:rsidRPr="001B3DE8">
        <w:t xml:space="preserve"> menu provides the main user tools for element management:</w:t>
      </w:r>
    </w:p>
    <w:p w14:paraId="193BFFFD" w14:textId="67B11303" w:rsidR="00C0025B" w:rsidRPr="001B3DE8" w:rsidRDefault="007F1EDF" w:rsidP="00D73032">
      <w:pPr>
        <w:pStyle w:val="1NIMTrgMainText"/>
      </w:pPr>
      <w:ins w:id="426" w:author="Claire Carbone" w:date="2015-01-08T11:47:00Z">
        <w:r>
          <w:rPr>
            <w:noProof/>
          </w:rPr>
          <w:drawing>
            <wp:inline distT="0" distB="0" distL="0" distR="0" wp14:anchorId="6F439E38" wp14:editId="1DD2BCDB">
              <wp:extent cx="1764414" cy="4786745"/>
              <wp:effectExtent l="19050" t="19050" r="26670"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64318" cy="4786484"/>
                      </a:xfrm>
                      <a:prstGeom prst="rect">
                        <a:avLst/>
                      </a:prstGeom>
                      <a:noFill/>
                      <a:ln>
                        <a:solidFill>
                          <a:schemeClr val="accent1"/>
                        </a:solidFill>
                      </a:ln>
                    </pic:spPr>
                  </pic:pic>
                </a:graphicData>
              </a:graphic>
            </wp:inline>
          </w:drawing>
        </w:r>
      </w:ins>
      <w:del w:id="427" w:author="Claire Carbone" w:date="2015-01-08T11:45:00Z">
        <w:r w:rsidR="008E0456" w:rsidDel="007F1EDF">
          <w:rPr>
            <w:noProof/>
          </w:rPr>
          <w:drawing>
            <wp:inline distT="0" distB="0" distL="0" distR="0" wp14:anchorId="04409ED9" wp14:editId="7E70664A">
              <wp:extent cx="3286365" cy="1079676"/>
              <wp:effectExtent l="19050" t="19050" r="9525" b="25400"/>
              <wp:docPr id="27886" name="Picture 27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96656" cy="1083057"/>
                      </a:xfrm>
                      <a:prstGeom prst="rect">
                        <a:avLst/>
                      </a:prstGeom>
                      <a:noFill/>
                      <a:ln>
                        <a:solidFill>
                          <a:schemeClr val="accent1"/>
                        </a:solidFill>
                      </a:ln>
                    </pic:spPr>
                  </pic:pic>
                </a:graphicData>
              </a:graphic>
            </wp:inline>
          </w:drawing>
        </w:r>
        <w:r w:rsidR="008E0456" w:rsidDel="007F1EDF">
          <w:rPr>
            <w:noProof/>
          </w:rPr>
          <w:drawing>
            <wp:inline distT="0" distB="0" distL="0" distR="0" wp14:anchorId="552CCF34" wp14:editId="6E2FAC74">
              <wp:extent cx="1678523" cy="4454236"/>
              <wp:effectExtent l="19050" t="19050" r="17145" b="22860"/>
              <wp:docPr id="27885" name="Picture 2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8587" cy="4454406"/>
                      </a:xfrm>
                      <a:prstGeom prst="rect">
                        <a:avLst/>
                      </a:prstGeom>
                      <a:noFill/>
                      <a:ln>
                        <a:solidFill>
                          <a:srgbClr val="4F81BD"/>
                        </a:solidFill>
                      </a:ln>
                    </pic:spPr>
                  </pic:pic>
                </a:graphicData>
              </a:graphic>
            </wp:inline>
          </w:drawing>
        </w:r>
      </w:del>
    </w:p>
    <w:p w14:paraId="46D8BCA9" w14:textId="70EF66E7" w:rsidR="003E0970" w:rsidRPr="003E0970" w:rsidRDefault="007F1EDF">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0" w:line="276" w:lineRule="auto"/>
        <w:ind w:left="284" w:hanging="284"/>
        <w:rPr>
          <w:ins w:id="428" w:author="Claire Carbone" w:date="2015-01-08T12:16:00Z"/>
          <w:b/>
          <w:color w:val="000000" w:themeColor="text1"/>
          <w:sz w:val="20"/>
          <w:lang w:val="en-US"/>
          <w:rPrChange w:id="429" w:author="Claire Carbone" w:date="2015-01-08T12:17:00Z">
            <w:rPr>
              <w:ins w:id="430" w:author="Claire Carbone" w:date="2015-01-08T12:16:00Z"/>
              <w:color w:val="000000" w:themeColor="text1"/>
              <w:sz w:val="20"/>
              <w:lang w:val="en-US"/>
            </w:rPr>
          </w:rPrChange>
        </w:rPr>
        <w:pPrChange w:id="431" w:author="Claire Carbone" w:date="2015-01-08T12:17:00Z">
          <w:pPr>
            <w:pStyle w:val="BodyText"/>
            <w:keepLines w:val="0"/>
            <w:widowControl w:val="0"/>
            <w:numPr>
              <w:numId w:val="47"/>
            </w:numPr>
            <w:tabs>
              <w:tab w:val="clear" w:pos="1247"/>
              <w:tab w:val="clear" w:pos="2552"/>
              <w:tab w:val="clear" w:pos="3856"/>
              <w:tab w:val="clear" w:pos="5216"/>
              <w:tab w:val="clear" w:pos="6464"/>
              <w:tab w:val="clear" w:pos="7768"/>
              <w:tab w:val="clear" w:pos="9072"/>
              <w:tab w:val="clear" w:pos="10206"/>
              <w:tab w:val="num" w:pos="707"/>
            </w:tabs>
            <w:suppressAutoHyphens/>
            <w:spacing w:before="0" w:line="276" w:lineRule="auto"/>
            <w:ind w:left="284" w:hanging="284"/>
          </w:pPr>
        </w:pPrChange>
      </w:pPr>
      <w:ins w:id="432" w:author="Claire Carbone" w:date="2015-01-08T11:49:00Z">
        <w:r>
          <w:rPr>
            <w:b/>
            <w:color w:val="000000" w:themeColor="text1"/>
            <w:sz w:val="20"/>
            <w:lang w:val="en-US"/>
          </w:rPr>
          <w:t>Product</w:t>
        </w:r>
      </w:ins>
    </w:p>
    <w:p w14:paraId="03CA67A1" w14:textId="77777777" w:rsidR="003E0970" w:rsidRDefault="003E0970">
      <w:pPr>
        <w:pStyle w:val="BodyText"/>
        <w:keepLines w:val="0"/>
        <w:widowControl w:val="0"/>
        <w:numPr>
          <w:ilvl w:val="1"/>
          <w:numId w:val="47"/>
        </w:numPr>
        <w:tabs>
          <w:tab w:val="clear" w:pos="1247"/>
          <w:tab w:val="clear" w:pos="2552"/>
          <w:tab w:val="clear" w:pos="3856"/>
          <w:tab w:val="clear" w:pos="5216"/>
          <w:tab w:val="clear" w:pos="6464"/>
          <w:tab w:val="clear" w:pos="7768"/>
          <w:tab w:val="clear" w:pos="9072"/>
          <w:tab w:val="clear" w:pos="10206"/>
        </w:tabs>
        <w:suppressAutoHyphens/>
        <w:spacing w:before="0" w:line="276" w:lineRule="auto"/>
        <w:rPr>
          <w:ins w:id="433" w:author="Claire Carbone" w:date="2015-01-08T12:16:00Z"/>
          <w:color w:val="000000" w:themeColor="text1"/>
          <w:sz w:val="20"/>
          <w:lang w:val="en-US"/>
        </w:rPr>
        <w:pPrChange w:id="434" w:author="Claire Carbone" w:date="2015-01-08T11:50:00Z">
          <w:pPr>
            <w:pStyle w:val="BodyText"/>
            <w:keepLines w:val="0"/>
            <w:widowControl w:val="0"/>
            <w:numPr>
              <w:numId w:val="47"/>
            </w:numPr>
            <w:tabs>
              <w:tab w:val="clear" w:pos="1247"/>
              <w:tab w:val="clear" w:pos="2552"/>
              <w:tab w:val="clear" w:pos="3856"/>
              <w:tab w:val="clear" w:pos="5216"/>
              <w:tab w:val="clear" w:pos="6464"/>
              <w:tab w:val="clear" w:pos="7768"/>
              <w:tab w:val="clear" w:pos="9072"/>
              <w:tab w:val="clear" w:pos="10206"/>
              <w:tab w:val="num" w:pos="707"/>
            </w:tabs>
            <w:suppressAutoHyphens/>
            <w:spacing w:before="0" w:line="276" w:lineRule="auto"/>
            <w:ind w:left="284" w:hanging="284"/>
          </w:pPr>
        </w:pPrChange>
      </w:pPr>
      <w:ins w:id="435" w:author="Claire Carbone" w:date="2015-01-08T12:16:00Z">
        <w:r>
          <w:rPr>
            <w:color w:val="000000" w:themeColor="text1"/>
            <w:sz w:val="20"/>
            <w:lang w:val="en-US"/>
          </w:rPr>
          <w:t>Product Specification</w:t>
        </w:r>
      </w:ins>
    </w:p>
    <w:p w14:paraId="306FD4AE" w14:textId="77777777" w:rsidR="003E0970" w:rsidRDefault="003E0970">
      <w:pPr>
        <w:pStyle w:val="BodyText"/>
        <w:keepLines w:val="0"/>
        <w:widowControl w:val="0"/>
        <w:numPr>
          <w:ilvl w:val="1"/>
          <w:numId w:val="47"/>
        </w:numPr>
        <w:tabs>
          <w:tab w:val="clear" w:pos="1247"/>
          <w:tab w:val="clear" w:pos="2552"/>
          <w:tab w:val="clear" w:pos="3856"/>
          <w:tab w:val="clear" w:pos="5216"/>
          <w:tab w:val="clear" w:pos="6464"/>
          <w:tab w:val="clear" w:pos="7768"/>
          <w:tab w:val="clear" w:pos="9072"/>
          <w:tab w:val="clear" w:pos="10206"/>
        </w:tabs>
        <w:suppressAutoHyphens/>
        <w:spacing w:before="0" w:line="276" w:lineRule="auto"/>
        <w:rPr>
          <w:ins w:id="436" w:author="Claire Carbone" w:date="2015-01-08T12:16:00Z"/>
          <w:color w:val="000000" w:themeColor="text1"/>
          <w:sz w:val="20"/>
          <w:lang w:val="en-US"/>
        </w:rPr>
        <w:pPrChange w:id="437" w:author="Claire Carbone" w:date="2015-01-08T11:50:00Z">
          <w:pPr>
            <w:pStyle w:val="BodyText"/>
            <w:keepLines w:val="0"/>
            <w:widowControl w:val="0"/>
            <w:numPr>
              <w:numId w:val="47"/>
            </w:numPr>
            <w:tabs>
              <w:tab w:val="clear" w:pos="1247"/>
              <w:tab w:val="clear" w:pos="2552"/>
              <w:tab w:val="clear" w:pos="3856"/>
              <w:tab w:val="clear" w:pos="5216"/>
              <w:tab w:val="clear" w:pos="6464"/>
              <w:tab w:val="clear" w:pos="7768"/>
              <w:tab w:val="clear" w:pos="9072"/>
              <w:tab w:val="clear" w:pos="10206"/>
              <w:tab w:val="num" w:pos="707"/>
            </w:tabs>
            <w:suppressAutoHyphens/>
            <w:spacing w:before="0" w:line="276" w:lineRule="auto"/>
            <w:ind w:left="284" w:hanging="284"/>
          </w:pPr>
        </w:pPrChange>
      </w:pPr>
      <w:ins w:id="438" w:author="Claire Carbone" w:date="2015-01-08T12:16:00Z">
        <w:r>
          <w:rPr>
            <w:color w:val="000000" w:themeColor="text1"/>
            <w:sz w:val="20"/>
            <w:lang w:val="en-US"/>
          </w:rPr>
          <w:t>Offering Specification</w:t>
        </w:r>
      </w:ins>
    </w:p>
    <w:p w14:paraId="7F42B8F7" w14:textId="77777777" w:rsidR="003E0970" w:rsidRDefault="003E0970">
      <w:pPr>
        <w:pStyle w:val="BodyText"/>
        <w:keepLines w:val="0"/>
        <w:widowControl w:val="0"/>
        <w:numPr>
          <w:ilvl w:val="1"/>
          <w:numId w:val="47"/>
        </w:numPr>
        <w:tabs>
          <w:tab w:val="clear" w:pos="1247"/>
          <w:tab w:val="clear" w:pos="2552"/>
          <w:tab w:val="clear" w:pos="3856"/>
          <w:tab w:val="clear" w:pos="5216"/>
          <w:tab w:val="clear" w:pos="6464"/>
          <w:tab w:val="clear" w:pos="7768"/>
          <w:tab w:val="clear" w:pos="9072"/>
          <w:tab w:val="clear" w:pos="10206"/>
        </w:tabs>
        <w:suppressAutoHyphens/>
        <w:spacing w:before="0" w:line="276" w:lineRule="auto"/>
        <w:rPr>
          <w:ins w:id="439" w:author="Claire Carbone" w:date="2015-01-08T12:16:00Z"/>
          <w:color w:val="000000" w:themeColor="text1"/>
          <w:sz w:val="20"/>
          <w:lang w:val="en-US"/>
        </w:rPr>
        <w:pPrChange w:id="440" w:author="Claire Carbone" w:date="2015-01-08T11:50:00Z">
          <w:pPr>
            <w:pStyle w:val="BodyText"/>
            <w:keepLines w:val="0"/>
            <w:widowControl w:val="0"/>
            <w:numPr>
              <w:numId w:val="47"/>
            </w:numPr>
            <w:tabs>
              <w:tab w:val="clear" w:pos="1247"/>
              <w:tab w:val="clear" w:pos="2552"/>
              <w:tab w:val="clear" w:pos="3856"/>
              <w:tab w:val="clear" w:pos="5216"/>
              <w:tab w:val="clear" w:pos="6464"/>
              <w:tab w:val="clear" w:pos="7768"/>
              <w:tab w:val="clear" w:pos="9072"/>
              <w:tab w:val="clear" w:pos="10206"/>
              <w:tab w:val="num" w:pos="707"/>
            </w:tabs>
            <w:suppressAutoHyphens/>
            <w:spacing w:before="0" w:line="276" w:lineRule="auto"/>
            <w:ind w:left="284" w:hanging="284"/>
          </w:pPr>
        </w:pPrChange>
      </w:pPr>
      <w:ins w:id="441" w:author="Claire Carbone" w:date="2015-01-08T12:16:00Z">
        <w:r>
          <w:rPr>
            <w:color w:val="000000" w:themeColor="text1"/>
            <w:sz w:val="20"/>
            <w:lang w:val="en-US"/>
          </w:rPr>
          <w:t>Characteristic Specification</w:t>
        </w:r>
      </w:ins>
    </w:p>
    <w:p w14:paraId="046C612B" w14:textId="5170862A" w:rsidR="007F1EDF" w:rsidRPr="007F1EDF" w:rsidRDefault="003E0970">
      <w:pPr>
        <w:pStyle w:val="BodyText"/>
        <w:keepLines w:val="0"/>
        <w:widowControl w:val="0"/>
        <w:numPr>
          <w:ilvl w:val="1"/>
          <w:numId w:val="47"/>
        </w:numPr>
        <w:tabs>
          <w:tab w:val="clear" w:pos="1247"/>
          <w:tab w:val="clear" w:pos="2552"/>
          <w:tab w:val="clear" w:pos="3856"/>
          <w:tab w:val="clear" w:pos="5216"/>
          <w:tab w:val="clear" w:pos="6464"/>
          <w:tab w:val="clear" w:pos="7768"/>
          <w:tab w:val="clear" w:pos="9072"/>
          <w:tab w:val="clear" w:pos="10206"/>
        </w:tabs>
        <w:suppressAutoHyphens/>
        <w:spacing w:before="0" w:line="276" w:lineRule="auto"/>
        <w:rPr>
          <w:ins w:id="442" w:author="Claire Carbone" w:date="2015-01-08T11:49:00Z"/>
          <w:color w:val="000000" w:themeColor="text1"/>
          <w:sz w:val="20"/>
          <w:lang w:val="en-US"/>
          <w:rPrChange w:id="443" w:author="Claire Carbone" w:date="2015-01-08T11:50:00Z">
            <w:rPr>
              <w:ins w:id="444" w:author="Claire Carbone" w:date="2015-01-08T11:49:00Z"/>
            </w:rPr>
          </w:rPrChange>
        </w:rPr>
        <w:pPrChange w:id="445" w:author="Claire Carbone" w:date="2015-01-08T11:50:00Z">
          <w:pPr>
            <w:pStyle w:val="BodyText"/>
            <w:keepLines w:val="0"/>
            <w:widowControl w:val="0"/>
            <w:numPr>
              <w:numId w:val="47"/>
            </w:numPr>
            <w:tabs>
              <w:tab w:val="clear" w:pos="1247"/>
              <w:tab w:val="clear" w:pos="2552"/>
              <w:tab w:val="clear" w:pos="3856"/>
              <w:tab w:val="clear" w:pos="5216"/>
              <w:tab w:val="clear" w:pos="6464"/>
              <w:tab w:val="clear" w:pos="7768"/>
              <w:tab w:val="clear" w:pos="9072"/>
              <w:tab w:val="clear" w:pos="10206"/>
              <w:tab w:val="num" w:pos="707"/>
            </w:tabs>
            <w:suppressAutoHyphens/>
            <w:spacing w:before="0" w:line="276" w:lineRule="auto"/>
            <w:ind w:left="284" w:hanging="284"/>
          </w:pPr>
        </w:pPrChange>
      </w:pPr>
      <w:ins w:id="446" w:author="Claire Carbone" w:date="2015-01-08T12:16:00Z">
        <w:r>
          <w:rPr>
            <w:color w:val="000000" w:themeColor="text1"/>
            <w:sz w:val="20"/>
            <w:lang w:val="en-US"/>
          </w:rPr>
          <w:t>Items</w:t>
        </w:r>
      </w:ins>
      <w:ins w:id="447" w:author="Claire Carbone" w:date="2015-01-08T12:17:00Z">
        <w:r>
          <w:rPr>
            <w:color w:val="000000" w:themeColor="text1"/>
            <w:sz w:val="20"/>
            <w:lang w:val="en-US"/>
          </w:rPr>
          <w:t xml:space="preserve"> – details of product component</w:t>
        </w:r>
      </w:ins>
    </w:p>
    <w:p w14:paraId="29BED6A8" w14:textId="45E3CB77" w:rsidR="007F1EDF" w:rsidRDefault="007F1EDF"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0" w:line="276" w:lineRule="auto"/>
        <w:ind w:left="284" w:hanging="284"/>
        <w:rPr>
          <w:ins w:id="448" w:author="Claire Carbone" w:date="2015-01-08T11:50:00Z"/>
          <w:b/>
          <w:color w:val="000000" w:themeColor="text1"/>
          <w:sz w:val="20"/>
          <w:lang w:val="en-US"/>
        </w:rPr>
      </w:pPr>
      <w:ins w:id="449" w:author="Claire Carbone" w:date="2015-01-08T11:50:00Z">
        <w:r>
          <w:rPr>
            <w:b/>
            <w:color w:val="000000" w:themeColor="text1"/>
            <w:sz w:val="20"/>
            <w:lang w:val="en-US"/>
          </w:rPr>
          <w:t>Service</w:t>
        </w:r>
      </w:ins>
    </w:p>
    <w:p w14:paraId="3F449A64" w14:textId="4F01659A" w:rsidR="007F1EDF" w:rsidRPr="007F1EDF" w:rsidRDefault="007F1EDF">
      <w:pPr>
        <w:pStyle w:val="BodyText"/>
        <w:keepLines w:val="0"/>
        <w:widowControl w:val="0"/>
        <w:numPr>
          <w:ilvl w:val="1"/>
          <w:numId w:val="47"/>
        </w:numPr>
        <w:tabs>
          <w:tab w:val="clear" w:pos="1247"/>
          <w:tab w:val="clear" w:pos="2552"/>
          <w:tab w:val="clear" w:pos="3856"/>
          <w:tab w:val="clear" w:pos="5216"/>
          <w:tab w:val="clear" w:pos="6464"/>
          <w:tab w:val="clear" w:pos="7768"/>
          <w:tab w:val="clear" w:pos="9072"/>
          <w:tab w:val="clear" w:pos="10206"/>
        </w:tabs>
        <w:suppressAutoHyphens/>
        <w:spacing w:before="0" w:line="276" w:lineRule="auto"/>
        <w:rPr>
          <w:ins w:id="450" w:author="Claire Carbone" w:date="2015-01-08T11:50:00Z"/>
          <w:b/>
          <w:color w:val="000000" w:themeColor="text1"/>
          <w:sz w:val="20"/>
          <w:lang w:val="en-US"/>
          <w:rPrChange w:id="451" w:author="Claire Carbone" w:date="2015-01-08T11:50:00Z">
            <w:rPr>
              <w:ins w:id="452" w:author="Claire Carbone" w:date="2015-01-08T11:50:00Z"/>
            </w:rPr>
          </w:rPrChange>
        </w:rPr>
        <w:pPrChange w:id="453" w:author="Claire Carbone" w:date="2015-01-08T11:50:00Z">
          <w:pPr>
            <w:pStyle w:val="BodyText"/>
            <w:keepLines w:val="0"/>
            <w:widowControl w:val="0"/>
            <w:numPr>
              <w:numId w:val="47"/>
            </w:numPr>
            <w:tabs>
              <w:tab w:val="clear" w:pos="1247"/>
              <w:tab w:val="clear" w:pos="2552"/>
              <w:tab w:val="clear" w:pos="3856"/>
              <w:tab w:val="clear" w:pos="5216"/>
              <w:tab w:val="clear" w:pos="6464"/>
              <w:tab w:val="clear" w:pos="7768"/>
              <w:tab w:val="clear" w:pos="9072"/>
              <w:tab w:val="clear" w:pos="10206"/>
              <w:tab w:val="num" w:pos="707"/>
            </w:tabs>
            <w:suppressAutoHyphens/>
            <w:spacing w:before="0" w:line="276" w:lineRule="auto"/>
            <w:ind w:left="284" w:hanging="284"/>
          </w:pPr>
        </w:pPrChange>
      </w:pPr>
      <w:ins w:id="454" w:author="Claire Carbone" w:date="2015-01-08T11:51:00Z">
        <w:r>
          <w:rPr>
            <w:color w:val="000000" w:themeColor="text1"/>
            <w:sz w:val="20"/>
            <w:lang w:val="en-US"/>
          </w:rPr>
          <w:t>Options to define Service specifications</w:t>
        </w:r>
      </w:ins>
    </w:p>
    <w:p w14:paraId="03A3A8D4" w14:textId="1B590B0B" w:rsidR="007F1EDF" w:rsidRDefault="007F1EDF"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0" w:line="276" w:lineRule="auto"/>
        <w:ind w:left="284" w:hanging="284"/>
        <w:rPr>
          <w:ins w:id="455" w:author="Claire Carbone" w:date="2015-01-08T11:51:00Z"/>
          <w:b/>
          <w:color w:val="000000" w:themeColor="text1"/>
          <w:sz w:val="20"/>
          <w:lang w:val="en-US"/>
        </w:rPr>
      </w:pPr>
      <w:ins w:id="456" w:author="Claire Carbone" w:date="2015-01-08T11:51:00Z">
        <w:r>
          <w:rPr>
            <w:b/>
            <w:color w:val="000000" w:themeColor="text1"/>
            <w:sz w:val="20"/>
            <w:lang w:val="en-US"/>
          </w:rPr>
          <w:t>SLA</w:t>
        </w:r>
      </w:ins>
    </w:p>
    <w:p w14:paraId="3890855D" w14:textId="420958B2" w:rsidR="007F1EDF" w:rsidRPr="007F1EDF" w:rsidRDefault="007F1EDF">
      <w:pPr>
        <w:pStyle w:val="BodyText"/>
        <w:keepLines w:val="0"/>
        <w:widowControl w:val="0"/>
        <w:numPr>
          <w:ilvl w:val="1"/>
          <w:numId w:val="47"/>
        </w:numPr>
        <w:tabs>
          <w:tab w:val="clear" w:pos="1247"/>
          <w:tab w:val="clear" w:pos="2552"/>
          <w:tab w:val="clear" w:pos="3856"/>
          <w:tab w:val="clear" w:pos="5216"/>
          <w:tab w:val="clear" w:pos="6464"/>
          <w:tab w:val="clear" w:pos="7768"/>
          <w:tab w:val="clear" w:pos="9072"/>
          <w:tab w:val="clear" w:pos="10206"/>
        </w:tabs>
        <w:suppressAutoHyphens/>
        <w:spacing w:before="0" w:line="276" w:lineRule="auto"/>
        <w:rPr>
          <w:ins w:id="457" w:author="Claire Carbone" w:date="2015-01-08T11:51:00Z"/>
          <w:b/>
          <w:color w:val="000000" w:themeColor="text1"/>
          <w:sz w:val="20"/>
          <w:lang w:val="en-US"/>
          <w:rPrChange w:id="458" w:author="Claire Carbone" w:date="2015-01-08T11:51:00Z">
            <w:rPr>
              <w:ins w:id="459" w:author="Claire Carbone" w:date="2015-01-08T11:51:00Z"/>
            </w:rPr>
          </w:rPrChange>
        </w:rPr>
        <w:pPrChange w:id="460" w:author="Claire Carbone" w:date="2015-01-08T11:51:00Z">
          <w:pPr>
            <w:pStyle w:val="BodyText"/>
            <w:keepLines w:val="0"/>
            <w:widowControl w:val="0"/>
            <w:numPr>
              <w:numId w:val="47"/>
            </w:numPr>
            <w:tabs>
              <w:tab w:val="clear" w:pos="1247"/>
              <w:tab w:val="clear" w:pos="2552"/>
              <w:tab w:val="clear" w:pos="3856"/>
              <w:tab w:val="clear" w:pos="5216"/>
              <w:tab w:val="clear" w:pos="6464"/>
              <w:tab w:val="clear" w:pos="7768"/>
              <w:tab w:val="clear" w:pos="9072"/>
              <w:tab w:val="clear" w:pos="10206"/>
              <w:tab w:val="num" w:pos="707"/>
            </w:tabs>
            <w:suppressAutoHyphens/>
            <w:spacing w:before="0" w:line="276" w:lineRule="auto"/>
            <w:ind w:left="284" w:hanging="284"/>
          </w:pPr>
        </w:pPrChange>
      </w:pPr>
      <w:ins w:id="461" w:author="Claire Carbone" w:date="2015-01-08T11:52:00Z">
        <w:r>
          <w:rPr>
            <w:color w:val="000000" w:themeColor="text1"/>
            <w:sz w:val="20"/>
            <w:lang w:val="en-US"/>
          </w:rPr>
          <w:t>Definition of Service Level Agreements</w:t>
        </w:r>
      </w:ins>
    </w:p>
    <w:p w14:paraId="7B9C8B3D" w14:textId="0F1A6E93" w:rsidR="007F1EDF" w:rsidRDefault="007F1EDF"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0" w:line="276" w:lineRule="auto"/>
        <w:ind w:left="284" w:hanging="284"/>
        <w:rPr>
          <w:ins w:id="462" w:author="Claire Carbone" w:date="2015-01-08T11:52:00Z"/>
          <w:b/>
          <w:color w:val="000000" w:themeColor="text1"/>
          <w:sz w:val="20"/>
          <w:lang w:val="en-US"/>
        </w:rPr>
      </w:pPr>
      <w:ins w:id="463" w:author="Claire Carbone" w:date="2015-01-08T11:52:00Z">
        <w:r>
          <w:rPr>
            <w:b/>
            <w:color w:val="000000" w:themeColor="text1"/>
            <w:sz w:val="20"/>
            <w:lang w:val="en-US"/>
          </w:rPr>
          <w:t>Resource</w:t>
        </w:r>
      </w:ins>
    </w:p>
    <w:p w14:paraId="3F96968D" w14:textId="0410BE98" w:rsidR="007F1EDF" w:rsidRPr="007F1EDF" w:rsidRDefault="007F1EDF">
      <w:pPr>
        <w:pStyle w:val="BodyText"/>
        <w:keepLines w:val="0"/>
        <w:widowControl w:val="0"/>
        <w:numPr>
          <w:ilvl w:val="1"/>
          <w:numId w:val="47"/>
        </w:numPr>
        <w:tabs>
          <w:tab w:val="clear" w:pos="1247"/>
          <w:tab w:val="clear" w:pos="2552"/>
          <w:tab w:val="clear" w:pos="3856"/>
          <w:tab w:val="clear" w:pos="5216"/>
          <w:tab w:val="clear" w:pos="6464"/>
          <w:tab w:val="clear" w:pos="7768"/>
          <w:tab w:val="clear" w:pos="9072"/>
          <w:tab w:val="clear" w:pos="10206"/>
        </w:tabs>
        <w:suppressAutoHyphens/>
        <w:spacing w:before="0" w:line="276" w:lineRule="auto"/>
        <w:rPr>
          <w:ins w:id="464" w:author="Claire Carbone" w:date="2015-01-08T11:52:00Z"/>
          <w:color w:val="000000" w:themeColor="text1"/>
          <w:sz w:val="20"/>
          <w:lang w:val="en-US"/>
          <w:rPrChange w:id="465" w:author="Claire Carbone" w:date="2015-01-08T11:53:00Z">
            <w:rPr>
              <w:ins w:id="466" w:author="Claire Carbone" w:date="2015-01-08T11:52:00Z"/>
            </w:rPr>
          </w:rPrChange>
        </w:rPr>
        <w:pPrChange w:id="467" w:author="Claire Carbone" w:date="2015-01-08T11:52:00Z">
          <w:pPr>
            <w:pStyle w:val="BodyText"/>
            <w:keepLines w:val="0"/>
            <w:widowControl w:val="0"/>
            <w:numPr>
              <w:numId w:val="47"/>
            </w:numPr>
            <w:tabs>
              <w:tab w:val="clear" w:pos="1247"/>
              <w:tab w:val="clear" w:pos="2552"/>
              <w:tab w:val="clear" w:pos="3856"/>
              <w:tab w:val="clear" w:pos="5216"/>
              <w:tab w:val="clear" w:pos="6464"/>
              <w:tab w:val="clear" w:pos="7768"/>
              <w:tab w:val="clear" w:pos="9072"/>
              <w:tab w:val="clear" w:pos="10206"/>
              <w:tab w:val="num" w:pos="707"/>
            </w:tabs>
            <w:suppressAutoHyphens/>
            <w:spacing w:before="0" w:line="276" w:lineRule="auto"/>
            <w:ind w:left="284" w:hanging="284"/>
          </w:pPr>
        </w:pPrChange>
      </w:pPr>
      <w:ins w:id="468" w:author="Claire Carbone" w:date="2015-01-08T11:52:00Z">
        <w:r w:rsidRPr="007F1EDF">
          <w:rPr>
            <w:color w:val="000000" w:themeColor="text1"/>
            <w:sz w:val="20"/>
            <w:lang w:val="en-US"/>
            <w:rPrChange w:id="469" w:author="Claire Carbone" w:date="2015-01-08T11:53:00Z">
              <w:rPr>
                <w:b/>
                <w:color w:val="000000" w:themeColor="text1"/>
                <w:sz w:val="20"/>
                <w:lang w:val="en-US"/>
              </w:rPr>
            </w:rPrChange>
          </w:rPr>
          <w:t>Resource Specifications</w:t>
        </w:r>
      </w:ins>
    </w:p>
    <w:p w14:paraId="116C81BF" w14:textId="25B0CD1A" w:rsidR="007F1EDF" w:rsidRDefault="007F1EDF"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0" w:line="276" w:lineRule="auto"/>
        <w:ind w:left="284" w:hanging="284"/>
        <w:rPr>
          <w:ins w:id="470" w:author="Claire Carbone" w:date="2015-01-08T11:53:00Z"/>
          <w:b/>
          <w:color w:val="000000" w:themeColor="text1"/>
          <w:sz w:val="20"/>
          <w:lang w:val="en-US"/>
        </w:rPr>
      </w:pPr>
      <w:ins w:id="471" w:author="Claire Carbone" w:date="2015-01-08T11:53:00Z">
        <w:r>
          <w:rPr>
            <w:b/>
            <w:color w:val="000000" w:themeColor="text1"/>
            <w:sz w:val="20"/>
            <w:lang w:val="en-US"/>
          </w:rPr>
          <w:t>Pricing &amp; Tax</w:t>
        </w:r>
      </w:ins>
    </w:p>
    <w:p w14:paraId="0ABA3C87" w14:textId="3A1AF44F" w:rsidR="007F1EDF" w:rsidRPr="007F1EDF" w:rsidRDefault="007F1EDF">
      <w:pPr>
        <w:pStyle w:val="BodyText"/>
        <w:keepLines w:val="0"/>
        <w:widowControl w:val="0"/>
        <w:numPr>
          <w:ilvl w:val="1"/>
          <w:numId w:val="47"/>
        </w:numPr>
        <w:tabs>
          <w:tab w:val="clear" w:pos="1247"/>
          <w:tab w:val="clear" w:pos="2552"/>
          <w:tab w:val="clear" w:pos="3856"/>
          <w:tab w:val="clear" w:pos="5216"/>
          <w:tab w:val="clear" w:pos="6464"/>
          <w:tab w:val="clear" w:pos="7768"/>
          <w:tab w:val="clear" w:pos="9072"/>
          <w:tab w:val="clear" w:pos="10206"/>
        </w:tabs>
        <w:suppressAutoHyphens/>
        <w:spacing w:before="0" w:line="276" w:lineRule="auto"/>
        <w:rPr>
          <w:ins w:id="472" w:author="Claire Carbone" w:date="2015-01-08T11:53:00Z"/>
          <w:b/>
          <w:color w:val="000000" w:themeColor="text1"/>
          <w:sz w:val="20"/>
          <w:lang w:val="en-US"/>
          <w:rPrChange w:id="473" w:author="Claire Carbone" w:date="2015-01-08T11:53:00Z">
            <w:rPr>
              <w:ins w:id="474" w:author="Claire Carbone" w:date="2015-01-08T11:53:00Z"/>
            </w:rPr>
          </w:rPrChange>
        </w:rPr>
        <w:pPrChange w:id="475" w:author="Claire Carbone" w:date="2015-01-08T11:53:00Z">
          <w:pPr>
            <w:pStyle w:val="BodyText"/>
            <w:keepLines w:val="0"/>
            <w:widowControl w:val="0"/>
            <w:numPr>
              <w:numId w:val="47"/>
            </w:numPr>
            <w:tabs>
              <w:tab w:val="clear" w:pos="1247"/>
              <w:tab w:val="clear" w:pos="2552"/>
              <w:tab w:val="clear" w:pos="3856"/>
              <w:tab w:val="clear" w:pos="5216"/>
              <w:tab w:val="clear" w:pos="6464"/>
              <w:tab w:val="clear" w:pos="7768"/>
              <w:tab w:val="clear" w:pos="9072"/>
              <w:tab w:val="clear" w:pos="10206"/>
              <w:tab w:val="num" w:pos="707"/>
            </w:tabs>
            <w:suppressAutoHyphens/>
            <w:spacing w:before="0" w:line="276" w:lineRule="auto"/>
            <w:ind w:left="284" w:hanging="284"/>
          </w:pPr>
        </w:pPrChange>
      </w:pPr>
      <w:ins w:id="476" w:author="Claire Carbone" w:date="2015-01-08T11:54:00Z">
        <w:r>
          <w:rPr>
            <w:color w:val="000000" w:themeColor="text1"/>
            <w:sz w:val="20"/>
            <w:lang w:val="en-US"/>
          </w:rPr>
          <w:t>Definition of Tax Information and Charge Types</w:t>
        </w:r>
        <w:r w:rsidR="006F5DEB">
          <w:rPr>
            <w:color w:val="000000" w:themeColor="text1"/>
            <w:sz w:val="20"/>
            <w:lang w:val="en-US"/>
          </w:rPr>
          <w:t xml:space="preserve"> (prices &amp; discounts)</w:t>
        </w:r>
      </w:ins>
    </w:p>
    <w:p w14:paraId="7DBCC52E" w14:textId="303070AA" w:rsidR="007F1EDF" w:rsidRDefault="006F5DEB"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0" w:line="276" w:lineRule="auto"/>
        <w:ind w:left="284" w:hanging="284"/>
        <w:rPr>
          <w:ins w:id="477" w:author="Claire Carbone" w:date="2015-01-08T11:57:00Z"/>
          <w:b/>
          <w:color w:val="000000" w:themeColor="text1"/>
          <w:sz w:val="20"/>
          <w:lang w:val="en-US"/>
        </w:rPr>
      </w:pPr>
      <w:ins w:id="478" w:author="Claire Carbone" w:date="2015-01-08T11:55:00Z">
        <w:r>
          <w:rPr>
            <w:b/>
            <w:color w:val="000000" w:themeColor="text1"/>
            <w:sz w:val="20"/>
            <w:lang w:val="en-US"/>
          </w:rPr>
          <w:t>Common Business</w:t>
        </w:r>
      </w:ins>
    </w:p>
    <w:p w14:paraId="2979BC2F" w14:textId="4C937953" w:rsidR="006F5DEB" w:rsidRPr="006F5DEB" w:rsidRDefault="006F5DEB">
      <w:pPr>
        <w:pStyle w:val="BodyText"/>
        <w:keepLines w:val="0"/>
        <w:widowControl w:val="0"/>
        <w:numPr>
          <w:ilvl w:val="1"/>
          <w:numId w:val="47"/>
        </w:numPr>
        <w:tabs>
          <w:tab w:val="clear" w:pos="1247"/>
          <w:tab w:val="clear" w:pos="2552"/>
          <w:tab w:val="clear" w:pos="3856"/>
          <w:tab w:val="clear" w:pos="5216"/>
          <w:tab w:val="clear" w:pos="6464"/>
          <w:tab w:val="clear" w:pos="7768"/>
          <w:tab w:val="clear" w:pos="9072"/>
          <w:tab w:val="clear" w:pos="10206"/>
        </w:tabs>
        <w:suppressAutoHyphens/>
        <w:spacing w:before="0" w:line="276" w:lineRule="auto"/>
        <w:rPr>
          <w:ins w:id="479" w:author="Claire Carbone" w:date="2015-01-08T11:55:00Z"/>
          <w:color w:val="000000" w:themeColor="text1"/>
          <w:sz w:val="20"/>
          <w:lang w:val="en-US"/>
          <w:rPrChange w:id="480" w:author="Claire Carbone" w:date="2015-01-08T11:58:00Z">
            <w:rPr>
              <w:ins w:id="481" w:author="Claire Carbone" w:date="2015-01-08T11:55:00Z"/>
              <w:b/>
              <w:color w:val="000000" w:themeColor="text1"/>
              <w:sz w:val="20"/>
              <w:lang w:val="en-US"/>
            </w:rPr>
          </w:rPrChange>
        </w:rPr>
        <w:pPrChange w:id="482" w:author="Claire Carbone" w:date="2015-01-08T11:57:00Z">
          <w:pPr>
            <w:pStyle w:val="BodyText"/>
            <w:keepLines w:val="0"/>
            <w:widowControl w:val="0"/>
            <w:numPr>
              <w:numId w:val="47"/>
            </w:numPr>
            <w:tabs>
              <w:tab w:val="clear" w:pos="1247"/>
              <w:tab w:val="clear" w:pos="2552"/>
              <w:tab w:val="clear" w:pos="3856"/>
              <w:tab w:val="clear" w:pos="5216"/>
              <w:tab w:val="clear" w:pos="6464"/>
              <w:tab w:val="clear" w:pos="7768"/>
              <w:tab w:val="clear" w:pos="9072"/>
              <w:tab w:val="clear" w:pos="10206"/>
              <w:tab w:val="num" w:pos="707"/>
            </w:tabs>
            <w:suppressAutoHyphens/>
            <w:spacing w:before="0" w:line="276" w:lineRule="auto"/>
            <w:ind w:left="284" w:hanging="284"/>
          </w:pPr>
        </w:pPrChange>
      </w:pPr>
      <w:ins w:id="483" w:author="Claire Carbone" w:date="2015-01-08T11:57:00Z">
        <w:r w:rsidRPr="006F5DEB">
          <w:rPr>
            <w:color w:val="000000" w:themeColor="text1"/>
            <w:sz w:val="20"/>
            <w:lang w:val="en-US"/>
            <w:rPrChange w:id="484" w:author="Claire Carbone" w:date="2015-01-08T11:58:00Z">
              <w:rPr>
                <w:b/>
                <w:color w:val="000000" w:themeColor="text1"/>
                <w:sz w:val="20"/>
                <w:lang w:val="en-US"/>
              </w:rPr>
            </w:rPrChange>
          </w:rPr>
          <w:t>Definition of Recurring Specifications</w:t>
        </w:r>
        <w:r w:rsidR="00E248A1">
          <w:rPr>
            <w:color w:val="000000" w:themeColor="text1"/>
            <w:sz w:val="20"/>
            <w:lang w:val="en-US"/>
          </w:rPr>
          <w:t>, Algorithms and Business Inter</w:t>
        </w:r>
        <w:r w:rsidRPr="006F5DEB">
          <w:rPr>
            <w:color w:val="000000" w:themeColor="text1"/>
            <w:sz w:val="20"/>
            <w:lang w:val="en-US"/>
            <w:rPrChange w:id="485" w:author="Claire Carbone" w:date="2015-01-08T11:58:00Z">
              <w:rPr>
                <w:b/>
                <w:color w:val="000000" w:themeColor="text1"/>
                <w:sz w:val="20"/>
                <w:lang w:val="en-US"/>
              </w:rPr>
            </w:rPrChange>
          </w:rPr>
          <w:t>actions</w:t>
        </w:r>
      </w:ins>
    </w:p>
    <w:p w14:paraId="197174E2" w14:textId="401E5E93" w:rsidR="006F5DEB" w:rsidRPr="00E248A1" w:rsidRDefault="006F5DEB">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0" w:line="276" w:lineRule="auto"/>
        <w:ind w:left="284" w:hanging="284"/>
        <w:rPr>
          <w:ins w:id="486" w:author="Claire Carbone" w:date="2015-01-08T11:55:00Z"/>
          <w:b/>
          <w:color w:val="000000" w:themeColor="text1"/>
          <w:sz w:val="20"/>
          <w:lang w:val="en-US"/>
        </w:rPr>
        <w:pPrChange w:id="487" w:author="Claire Carbone" w:date="2015-01-08T12:09:00Z">
          <w:pPr>
            <w:pStyle w:val="BodyText"/>
            <w:keepLines w:val="0"/>
            <w:widowControl w:val="0"/>
            <w:numPr>
              <w:numId w:val="47"/>
            </w:numPr>
            <w:tabs>
              <w:tab w:val="clear" w:pos="1247"/>
              <w:tab w:val="clear" w:pos="2552"/>
              <w:tab w:val="clear" w:pos="3856"/>
              <w:tab w:val="clear" w:pos="5216"/>
              <w:tab w:val="clear" w:pos="6464"/>
              <w:tab w:val="clear" w:pos="7768"/>
              <w:tab w:val="clear" w:pos="9072"/>
              <w:tab w:val="clear" w:pos="10206"/>
              <w:tab w:val="num" w:pos="707"/>
            </w:tabs>
            <w:suppressAutoHyphens/>
            <w:spacing w:before="0" w:line="276" w:lineRule="auto"/>
            <w:ind w:left="284" w:hanging="284"/>
          </w:pPr>
        </w:pPrChange>
      </w:pPr>
      <w:ins w:id="488" w:author="Claire Carbone" w:date="2015-01-08T11:55:00Z">
        <w:r>
          <w:rPr>
            <w:b/>
            <w:color w:val="000000" w:themeColor="text1"/>
            <w:sz w:val="20"/>
            <w:lang w:val="en-US"/>
          </w:rPr>
          <w:t>Technical Configuration</w:t>
        </w:r>
      </w:ins>
    </w:p>
    <w:p w14:paraId="0B1A938B" w14:textId="044CFDB3" w:rsidR="00E248A1" w:rsidRDefault="00E248A1">
      <w:pPr>
        <w:pStyle w:val="BodyText"/>
        <w:keepLines w:val="0"/>
        <w:widowControl w:val="0"/>
        <w:numPr>
          <w:ilvl w:val="1"/>
          <w:numId w:val="47"/>
        </w:numPr>
        <w:tabs>
          <w:tab w:val="clear" w:pos="1247"/>
          <w:tab w:val="clear" w:pos="2552"/>
          <w:tab w:val="clear" w:pos="3856"/>
          <w:tab w:val="clear" w:pos="5216"/>
          <w:tab w:val="clear" w:pos="6464"/>
          <w:tab w:val="clear" w:pos="7768"/>
          <w:tab w:val="clear" w:pos="9072"/>
          <w:tab w:val="clear" w:pos="10206"/>
        </w:tabs>
        <w:suppressAutoHyphens/>
        <w:spacing w:before="0" w:line="276" w:lineRule="auto"/>
        <w:rPr>
          <w:ins w:id="489" w:author="Claire Carbone" w:date="2015-01-08T12:10:00Z"/>
          <w:color w:val="000000" w:themeColor="text1"/>
          <w:sz w:val="20"/>
          <w:lang w:val="en-US"/>
        </w:rPr>
        <w:pPrChange w:id="490" w:author="Claire Carbone" w:date="2015-01-08T12:09:00Z">
          <w:pPr>
            <w:pStyle w:val="BodyText"/>
            <w:keepLines w:val="0"/>
            <w:widowControl w:val="0"/>
            <w:numPr>
              <w:numId w:val="47"/>
            </w:numPr>
            <w:tabs>
              <w:tab w:val="clear" w:pos="1247"/>
              <w:tab w:val="clear" w:pos="2552"/>
              <w:tab w:val="clear" w:pos="3856"/>
              <w:tab w:val="clear" w:pos="5216"/>
              <w:tab w:val="clear" w:pos="6464"/>
              <w:tab w:val="clear" w:pos="7768"/>
              <w:tab w:val="clear" w:pos="9072"/>
              <w:tab w:val="clear" w:pos="10206"/>
              <w:tab w:val="num" w:pos="707"/>
            </w:tabs>
            <w:suppressAutoHyphens/>
            <w:spacing w:before="0" w:line="276" w:lineRule="auto"/>
            <w:ind w:left="284" w:hanging="284"/>
          </w:pPr>
        </w:pPrChange>
      </w:pPr>
      <w:ins w:id="491" w:author="Claire Carbone" w:date="2015-01-08T12:10:00Z">
        <w:r w:rsidRPr="00E248A1">
          <w:rPr>
            <w:color w:val="000000" w:themeColor="text1"/>
            <w:sz w:val="20"/>
            <w:lang w:val="en-US"/>
            <w:rPrChange w:id="492" w:author="Claire Carbone" w:date="2015-01-08T12:10:00Z">
              <w:rPr>
                <w:b/>
                <w:color w:val="000000" w:themeColor="text1"/>
                <w:sz w:val="20"/>
                <w:lang w:val="en-US"/>
              </w:rPr>
            </w:rPrChange>
          </w:rPr>
          <w:t>Association Definitions</w:t>
        </w:r>
      </w:ins>
    </w:p>
    <w:p w14:paraId="18AD63E4" w14:textId="5306D7D2" w:rsidR="00E248A1" w:rsidRPr="00E248A1" w:rsidRDefault="00E248A1">
      <w:pPr>
        <w:pStyle w:val="BodyText"/>
        <w:keepLines w:val="0"/>
        <w:widowControl w:val="0"/>
        <w:numPr>
          <w:ilvl w:val="1"/>
          <w:numId w:val="47"/>
        </w:numPr>
        <w:tabs>
          <w:tab w:val="clear" w:pos="1247"/>
          <w:tab w:val="clear" w:pos="2552"/>
          <w:tab w:val="clear" w:pos="3856"/>
          <w:tab w:val="clear" w:pos="5216"/>
          <w:tab w:val="clear" w:pos="6464"/>
          <w:tab w:val="clear" w:pos="7768"/>
          <w:tab w:val="clear" w:pos="9072"/>
          <w:tab w:val="clear" w:pos="10206"/>
        </w:tabs>
        <w:suppressAutoHyphens/>
        <w:spacing w:before="0" w:line="276" w:lineRule="auto"/>
        <w:rPr>
          <w:ins w:id="493" w:author="Claire Carbone" w:date="2015-01-08T12:10:00Z"/>
          <w:color w:val="000000" w:themeColor="text1"/>
          <w:sz w:val="20"/>
          <w:lang w:val="en-US"/>
        </w:rPr>
        <w:pPrChange w:id="494" w:author="Claire Carbone" w:date="2015-01-08T12:09:00Z">
          <w:pPr>
            <w:pStyle w:val="BodyText"/>
            <w:keepLines w:val="0"/>
            <w:widowControl w:val="0"/>
            <w:numPr>
              <w:numId w:val="47"/>
            </w:numPr>
            <w:tabs>
              <w:tab w:val="clear" w:pos="1247"/>
              <w:tab w:val="clear" w:pos="2552"/>
              <w:tab w:val="clear" w:pos="3856"/>
              <w:tab w:val="clear" w:pos="5216"/>
              <w:tab w:val="clear" w:pos="6464"/>
              <w:tab w:val="clear" w:pos="7768"/>
              <w:tab w:val="clear" w:pos="9072"/>
              <w:tab w:val="clear" w:pos="10206"/>
              <w:tab w:val="num" w:pos="707"/>
            </w:tabs>
            <w:suppressAutoHyphens/>
            <w:spacing w:before="0" w:line="276" w:lineRule="auto"/>
            <w:ind w:left="284" w:hanging="284"/>
          </w:pPr>
        </w:pPrChange>
      </w:pPr>
      <w:ins w:id="495" w:author="Claire Carbone" w:date="2015-01-08T12:10:00Z">
        <w:r>
          <w:rPr>
            <w:color w:val="000000" w:themeColor="text1"/>
            <w:sz w:val="20"/>
            <w:lang w:val="en-US"/>
          </w:rPr>
          <w:t xml:space="preserve">Attribute Types - </w:t>
        </w:r>
        <w:r w:rsidRPr="001B3DE8">
          <w:rPr>
            <w:color w:val="000000" w:themeColor="text1"/>
            <w:sz w:val="20"/>
            <w:lang w:val="en-US"/>
          </w:rPr>
          <w:t>Definition of the data types used as attributes of different objects</w:t>
        </w:r>
      </w:ins>
    </w:p>
    <w:p w14:paraId="4D5F070B" w14:textId="14698FB6" w:rsidR="006F5DEB" w:rsidRDefault="006F5DEB"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0" w:line="276" w:lineRule="auto"/>
        <w:ind w:left="284" w:hanging="284"/>
        <w:rPr>
          <w:ins w:id="496" w:author="Claire Carbone" w:date="2015-01-08T12:00:00Z"/>
          <w:b/>
          <w:color w:val="000000" w:themeColor="text1"/>
          <w:sz w:val="20"/>
          <w:lang w:val="en-US"/>
        </w:rPr>
      </w:pPr>
      <w:ins w:id="497" w:author="Claire Carbone" w:date="2015-01-08T11:55:00Z">
        <w:r>
          <w:rPr>
            <w:b/>
            <w:color w:val="000000" w:themeColor="text1"/>
            <w:sz w:val="20"/>
            <w:lang w:val="en-US"/>
          </w:rPr>
          <w:t>Reference Ta</w:t>
        </w:r>
      </w:ins>
      <w:ins w:id="498" w:author="Claire Carbone" w:date="2015-01-08T12:00:00Z">
        <w:r>
          <w:rPr>
            <w:b/>
            <w:color w:val="000000" w:themeColor="text1"/>
            <w:sz w:val="20"/>
            <w:lang w:val="en-US"/>
          </w:rPr>
          <w:t>bles</w:t>
        </w:r>
      </w:ins>
    </w:p>
    <w:p w14:paraId="251792DB" w14:textId="0B44F902" w:rsidR="006F5DEB" w:rsidRDefault="006F5DEB">
      <w:pPr>
        <w:pStyle w:val="BodyText"/>
        <w:keepLines w:val="0"/>
        <w:widowControl w:val="0"/>
        <w:numPr>
          <w:ilvl w:val="1"/>
          <w:numId w:val="47"/>
        </w:numPr>
        <w:tabs>
          <w:tab w:val="clear" w:pos="1247"/>
          <w:tab w:val="clear" w:pos="2552"/>
          <w:tab w:val="clear" w:pos="3856"/>
          <w:tab w:val="clear" w:pos="5216"/>
          <w:tab w:val="clear" w:pos="6464"/>
          <w:tab w:val="clear" w:pos="7768"/>
          <w:tab w:val="clear" w:pos="9072"/>
          <w:tab w:val="clear" w:pos="10206"/>
        </w:tabs>
        <w:suppressAutoHyphens/>
        <w:spacing w:before="0" w:line="276" w:lineRule="auto"/>
        <w:rPr>
          <w:ins w:id="499" w:author="Claire Carbone" w:date="2015-01-08T12:11:00Z"/>
          <w:color w:val="000000" w:themeColor="text1"/>
          <w:sz w:val="20"/>
          <w:lang w:val="en-US"/>
        </w:rPr>
        <w:pPrChange w:id="500" w:author="Claire Carbone" w:date="2015-01-08T12:00:00Z">
          <w:pPr>
            <w:pStyle w:val="BodyText"/>
            <w:keepLines w:val="0"/>
            <w:widowControl w:val="0"/>
            <w:numPr>
              <w:numId w:val="47"/>
            </w:numPr>
            <w:tabs>
              <w:tab w:val="clear" w:pos="1247"/>
              <w:tab w:val="clear" w:pos="2552"/>
              <w:tab w:val="clear" w:pos="3856"/>
              <w:tab w:val="clear" w:pos="5216"/>
              <w:tab w:val="clear" w:pos="6464"/>
              <w:tab w:val="clear" w:pos="7768"/>
              <w:tab w:val="clear" w:pos="9072"/>
              <w:tab w:val="clear" w:pos="10206"/>
              <w:tab w:val="num" w:pos="707"/>
            </w:tabs>
            <w:suppressAutoHyphens/>
            <w:spacing w:before="0" w:line="276" w:lineRule="auto"/>
            <w:ind w:left="284" w:hanging="284"/>
          </w:pPr>
        </w:pPrChange>
      </w:pPr>
      <w:ins w:id="501" w:author="Claire Carbone" w:date="2015-01-08T12:00:00Z">
        <w:r w:rsidRPr="006F5DEB">
          <w:rPr>
            <w:color w:val="000000" w:themeColor="text1"/>
            <w:sz w:val="20"/>
            <w:lang w:val="en-US"/>
            <w:rPrChange w:id="502" w:author="Claire Carbone" w:date="2015-01-08T12:01:00Z">
              <w:rPr>
                <w:b/>
                <w:color w:val="000000" w:themeColor="text1"/>
                <w:sz w:val="20"/>
                <w:lang w:val="en-US"/>
              </w:rPr>
            </w:rPrChange>
          </w:rPr>
          <w:t>Code Tables</w:t>
        </w:r>
      </w:ins>
    </w:p>
    <w:p w14:paraId="44AACA33" w14:textId="391E1D8B" w:rsidR="00E248A1" w:rsidRPr="006F5DEB" w:rsidRDefault="00E248A1">
      <w:pPr>
        <w:pStyle w:val="BodyText"/>
        <w:keepLines w:val="0"/>
        <w:widowControl w:val="0"/>
        <w:numPr>
          <w:ilvl w:val="1"/>
          <w:numId w:val="47"/>
        </w:numPr>
        <w:tabs>
          <w:tab w:val="clear" w:pos="1247"/>
          <w:tab w:val="clear" w:pos="2552"/>
          <w:tab w:val="clear" w:pos="3856"/>
          <w:tab w:val="clear" w:pos="5216"/>
          <w:tab w:val="clear" w:pos="6464"/>
          <w:tab w:val="clear" w:pos="7768"/>
          <w:tab w:val="clear" w:pos="9072"/>
          <w:tab w:val="clear" w:pos="10206"/>
        </w:tabs>
        <w:suppressAutoHyphens/>
        <w:spacing w:before="0" w:line="276" w:lineRule="auto"/>
        <w:rPr>
          <w:ins w:id="503" w:author="Claire Carbone" w:date="2015-01-08T11:55:00Z"/>
          <w:color w:val="000000" w:themeColor="text1"/>
          <w:sz w:val="20"/>
          <w:lang w:val="en-US"/>
          <w:rPrChange w:id="504" w:author="Claire Carbone" w:date="2015-01-08T12:01:00Z">
            <w:rPr>
              <w:ins w:id="505" w:author="Claire Carbone" w:date="2015-01-08T11:55:00Z"/>
              <w:b/>
              <w:color w:val="000000" w:themeColor="text1"/>
              <w:sz w:val="20"/>
              <w:lang w:val="en-US"/>
            </w:rPr>
          </w:rPrChange>
        </w:rPr>
        <w:pPrChange w:id="506" w:author="Claire Carbone" w:date="2015-01-08T12:00:00Z">
          <w:pPr>
            <w:pStyle w:val="BodyText"/>
            <w:keepLines w:val="0"/>
            <w:widowControl w:val="0"/>
            <w:numPr>
              <w:numId w:val="47"/>
            </w:numPr>
            <w:tabs>
              <w:tab w:val="clear" w:pos="1247"/>
              <w:tab w:val="clear" w:pos="2552"/>
              <w:tab w:val="clear" w:pos="3856"/>
              <w:tab w:val="clear" w:pos="5216"/>
              <w:tab w:val="clear" w:pos="6464"/>
              <w:tab w:val="clear" w:pos="7768"/>
              <w:tab w:val="clear" w:pos="9072"/>
              <w:tab w:val="clear" w:pos="10206"/>
              <w:tab w:val="num" w:pos="707"/>
            </w:tabs>
            <w:suppressAutoHyphens/>
            <w:spacing w:before="0" w:line="276" w:lineRule="auto"/>
            <w:ind w:left="284" w:hanging="284"/>
          </w:pPr>
        </w:pPrChange>
      </w:pPr>
      <w:ins w:id="507" w:author="Claire Carbone" w:date="2015-01-08T12:11:00Z">
        <w:r w:rsidRPr="00AA413E">
          <w:rPr>
            <w:color w:val="000000" w:themeColor="text1"/>
            <w:sz w:val="20"/>
            <w:lang w:val="en-US"/>
          </w:rPr>
          <w:t>Info Models</w:t>
        </w:r>
      </w:ins>
      <w:ins w:id="508" w:author="Claire Carbone" w:date="2015-01-08T12:12:00Z">
        <w:r>
          <w:rPr>
            <w:color w:val="000000" w:themeColor="text1"/>
            <w:sz w:val="20"/>
            <w:lang w:val="en-US"/>
          </w:rPr>
          <w:t xml:space="preserve"> - </w:t>
        </w:r>
        <w:r w:rsidRPr="001B3DE8">
          <w:rPr>
            <w:color w:val="000000" w:themeColor="text1"/>
            <w:sz w:val="20"/>
            <w:lang w:val="en-US"/>
          </w:rPr>
          <w:t>Definition of tabular data structures</w:t>
        </w:r>
      </w:ins>
    </w:p>
    <w:p w14:paraId="37E45BF9" w14:textId="1254AB59" w:rsidR="006F5DEB" w:rsidRDefault="006F5DEB"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0" w:line="276" w:lineRule="auto"/>
        <w:ind w:left="284" w:hanging="284"/>
        <w:rPr>
          <w:ins w:id="509" w:author="Claire Carbone" w:date="2015-01-08T12:01:00Z"/>
          <w:b/>
          <w:color w:val="000000" w:themeColor="text1"/>
          <w:sz w:val="20"/>
          <w:lang w:val="en-US"/>
        </w:rPr>
      </w:pPr>
      <w:ins w:id="510" w:author="Claire Carbone" w:date="2015-01-08T11:55:00Z">
        <w:r>
          <w:rPr>
            <w:b/>
            <w:color w:val="000000" w:themeColor="text1"/>
            <w:sz w:val="20"/>
            <w:lang w:val="en-US"/>
          </w:rPr>
          <w:t>Rules</w:t>
        </w:r>
      </w:ins>
    </w:p>
    <w:p w14:paraId="4BABDD56" w14:textId="67F69459" w:rsidR="00E248A1" w:rsidRDefault="00E248A1">
      <w:pPr>
        <w:pStyle w:val="BodyText"/>
        <w:keepLines w:val="0"/>
        <w:widowControl w:val="0"/>
        <w:numPr>
          <w:ilvl w:val="1"/>
          <w:numId w:val="47"/>
        </w:numPr>
        <w:tabs>
          <w:tab w:val="clear" w:pos="1247"/>
          <w:tab w:val="clear" w:pos="2552"/>
          <w:tab w:val="clear" w:pos="3856"/>
          <w:tab w:val="clear" w:pos="5216"/>
          <w:tab w:val="clear" w:pos="6464"/>
          <w:tab w:val="clear" w:pos="7768"/>
          <w:tab w:val="clear" w:pos="9072"/>
          <w:tab w:val="clear" w:pos="10206"/>
        </w:tabs>
        <w:suppressAutoHyphens/>
        <w:spacing w:before="0" w:line="276" w:lineRule="auto"/>
        <w:rPr>
          <w:ins w:id="511" w:author="Claire Carbone" w:date="2015-01-08T12:12:00Z"/>
          <w:color w:val="000000" w:themeColor="text1"/>
          <w:sz w:val="20"/>
          <w:lang w:val="en-US"/>
        </w:rPr>
        <w:pPrChange w:id="512" w:author="Claire Carbone" w:date="2015-01-08T12:01:00Z">
          <w:pPr>
            <w:pStyle w:val="BodyText"/>
            <w:keepLines w:val="0"/>
            <w:widowControl w:val="0"/>
            <w:numPr>
              <w:numId w:val="47"/>
            </w:numPr>
            <w:tabs>
              <w:tab w:val="clear" w:pos="1247"/>
              <w:tab w:val="clear" w:pos="2552"/>
              <w:tab w:val="clear" w:pos="3856"/>
              <w:tab w:val="clear" w:pos="5216"/>
              <w:tab w:val="clear" w:pos="6464"/>
              <w:tab w:val="clear" w:pos="7768"/>
              <w:tab w:val="clear" w:pos="9072"/>
              <w:tab w:val="clear" w:pos="10206"/>
              <w:tab w:val="num" w:pos="707"/>
            </w:tabs>
            <w:suppressAutoHyphens/>
            <w:spacing w:before="0" w:line="276" w:lineRule="auto"/>
            <w:ind w:left="284" w:hanging="284"/>
          </w:pPr>
        </w:pPrChange>
      </w:pPr>
      <w:ins w:id="513" w:author="Claire Carbone" w:date="2015-01-08T12:02:00Z">
        <w:r w:rsidRPr="006F5DEB">
          <w:rPr>
            <w:color w:val="000000" w:themeColor="text1"/>
            <w:sz w:val="20"/>
            <w:lang w:val="en-US"/>
          </w:rPr>
          <w:t>C</w:t>
        </w:r>
        <w:r w:rsidR="006F5DEB" w:rsidRPr="006F5DEB">
          <w:rPr>
            <w:color w:val="000000" w:themeColor="text1"/>
            <w:sz w:val="20"/>
            <w:lang w:val="en-US"/>
            <w:rPrChange w:id="514" w:author="Claire Carbone" w:date="2015-01-08T12:02:00Z">
              <w:rPr>
                <w:b/>
                <w:color w:val="000000" w:themeColor="text1"/>
                <w:sz w:val="20"/>
                <w:lang w:val="en-US"/>
              </w:rPr>
            </w:rPrChange>
          </w:rPr>
          <w:t>haracteristic</w:t>
        </w:r>
      </w:ins>
      <w:ins w:id="515" w:author="Claire Carbone" w:date="2015-01-08T12:12:00Z">
        <w:r>
          <w:rPr>
            <w:color w:val="000000" w:themeColor="text1"/>
            <w:sz w:val="20"/>
            <w:lang w:val="en-US"/>
          </w:rPr>
          <w:t xml:space="preserve"> rules</w:t>
        </w:r>
      </w:ins>
      <w:ins w:id="516" w:author="Claire Carbone" w:date="2015-01-08T12:14:00Z">
        <w:r>
          <w:rPr>
            <w:color w:val="000000" w:themeColor="text1"/>
            <w:sz w:val="20"/>
            <w:lang w:val="en-US"/>
          </w:rPr>
          <w:t xml:space="preserve"> – object rules</w:t>
        </w:r>
      </w:ins>
    </w:p>
    <w:p w14:paraId="54B58030" w14:textId="1FE9AE66" w:rsidR="00E248A1" w:rsidRDefault="00E248A1">
      <w:pPr>
        <w:pStyle w:val="BodyText"/>
        <w:keepLines w:val="0"/>
        <w:widowControl w:val="0"/>
        <w:numPr>
          <w:ilvl w:val="1"/>
          <w:numId w:val="47"/>
        </w:numPr>
        <w:tabs>
          <w:tab w:val="clear" w:pos="1247"/>
          <w:tab w:val="clear" w:pos="2552"/>
          <w:tab w:val="clear" w:pos="3856"/>
          <w:tab w:val="clear" w:pos="5216"/>
          <w:tab w:val="clear" w:pos="6464"/>
          <w:tab w:val="clear" w:pos="7768"/>
          <w:tab w:val="clear" w:pos="9072"/>
          <w:tab w:val="clear" w:pos="10206"/>
        </w:tabs>
        <w:suppressAutoHyphens/>
        <w:spacing w:before="0" w:line="276" w:lineRule="auto"/>
        <w:rPr>
          <w:ins w:id="517" w:author="Claire Carbone" w:date="2015-01-08T12:13:00Z"/>
          <w:color w:val="000000" w:themeColor="text1"/>
          <w:sz w:val="20"/>
          <w:lang w:val="en-US"/>
        </w:rPr>
        <w:pPrChange w:id="518" w:author="Claire Carbone" w:date="2015-01-08T12:01:00Z">
          <w:pPr>
            <w:pStyle w:val="BodyText"/>
            <w:keepLines w:val="0"/>
            <w:widowControl w:val="0"/>
            <w:numPr>
              <w:numId w:val="47"/>
            </w:numPr>
            <w:tabs>
              <w:tab w:val="clear" w:pos="1247"/>
              <w:tab w:val="clear" w:pos="2552"/>
              <w:tab w:val="clear" w:pos="3856"/>
              <w:tab w:val="clear" w:pos="5216"/>
              <w:tab w:val="clear" w:pos="6464"/>
              <w:tab w:val="clear" w:pos="7768"/>
              <w:tab w:val="clear" w:pos="9072"/>
              <w:tab w:val="clear" w:pos="10206"/>
              <w:tab w:val="num" w:pos="707"/>
            </w:tabs>
            <w:suppressAutoHyphens/>
            <w:spacing w:before="0" w:line="276" w:lineRule="auto"/>
            <w:ind w:left="284" w:hanging="284"/>
          </w:pPr>
        </w:pPrChange>
      </w:pPr>
      <w:ins w:id="519" w:author="Claire Carbone" w:date="2015-01-08T12:02:00Z">
        <w:r w:rsidRPr="006F5DEB">
          <w:rPr>
            <w:color w:val="000000" w:themeColor="text1"/>
            <w:sz w:val="20"/>
            <w:lang w:val="en-US"/>
          </w:rPr>
          <w:t>C</w:t>
        </w:r>
        <w:r w:rsidR="006F5DEB" w:rsidRPr="006F5DEB">
          <w:rPr>
            <w:color w:val="000000" w:themeColor="text1"/>
            <w:sz w:val="20"/>
            <w:lang w:val="en-US"/>
            <w:rPrChange w:id="520" w:author="Claire Carbone" w:date="2015-01-08T12:02:00Z">
              <w:rPr>
                <w:b/>
                <w:color w:val="000000" w:themeColor="text1"/>
                <w:sz w:val="20"/>
                <w:lang w:val="en-US"/>
              </w:rPr>
            </w:rPrChange>
          </w:rPr>
          <w:t>ontext</w:t>
        </w:r>
      </w:ins>
      <w:ins w:id="521" w:author="Claire Carbone" w:date="2015-01-08T12:13:00Z">
        <w:r>
          <w:rPr>
            <w:color w:val="000000" w:themeColor="text1"/>
            <w:sz w:val="20"/>
            <w:lang w:val="en-US"/>
          </w:rPr>
          <w:t xml:space="preserve"> rules</w:t>
        </w:r>
      </w:ins>
      <w:ins w:id="522" w:author="Claire Carbone" w:date="2015-01-08T12:02:00Z">
        <w:r w:rsidR="006F5DEB" w:rsidRPr="006F5DEB">
          <w:rPr>
            <w:color w:val="000000" w:themeColor="text1"/>
            <w:sz w:val="20"/>
            <w:lang w:val="en-US"/>
            <w:rPrChange w:id="523" w:author="Claire Carbone" w:date="2015-01-08T12:02:00Z">
              <w:rPr>
                <w:b/>
                <w:color w:val="000000" w:themeColor="text1"/>
                <w:sz w:val="20"/>
                <w:lang w:val="en-US"/>
              </w:rPr>
            </w:rPrChange>
          </w:rPr>
          <w:t xml:space="preserve"> </w:t>
        </w:r>
      </w:ins>
      <w:ins w:id="524" w:author="Claire Carbone" w:date="2015-01-08T12:14:00Z">
        <w:r>
          <w:rPr>
            <w:color w:val="000000" w:themeColor="text1"/>
            <w:sz w:val="20"/>
            <w:lang w:val="en-US"/>
          </w:rPr>
          <w:t xml:space="preserve">- </w:t>
        </w:r>
      </w:ins>
      <w:ins w:id="525" w:author="Claire Carbone" w:date="2015-01-08T12:15:00Z">
        <w:r w:rsidRPr="001B3DE8">
          <w:rPr>
            <w:color w:val="000000" w:themeColor="text1"/>
            <w:sz w:val="20"/>
            <w:lang w:val="en-US"/>
          </w:rPr>
          <w:t>attribute types that hold request specific data at runtime</w:t>
        </w:r>
      </w:ins>
    </w:p>
    <w:p w14:paraId="521B2830" w14:textId="110CAF3A" w:rsidR="00E248A1" w:rsidRPr="00E248A1" w:rsidRDefault="006F5DEB">
      <w:pPr>
        <w:pStyle w:val="BodyText"/>
        <w:keepLines w:val="0"/>
        <w:widowControl w:val="0"/>
        <w:numPr>
          <w:ilvl w:val="1"/>
          <w:numId w:val="47"/>
        </w:numPr>
        <w:tabs>
          <w:tab w:val="clear" w:pos="1247"/>
          <w:tab w:val="clear" w:pos="2552"/>
          <w:tab w:val="clear" w:pos="3856"/>
          <w:tab w:val="clear" w:pos="5216"/>
          <w:tab w:val="clear" w:pos="6464"/>
          <w:tab w:val="clear" w:pos="7768"/>
          <w:tab w:val="clear" w:pos="9072"/>
          <w:tab w:val="clear" w:pos="10206"/>
        </w:tabs>
        <w:suppressAutoHyphens/>
        <w:spacing w:before="0" w:line="276" w:lineRule="auto"/>
        <w:rPr>
          <w:ins w:id="526" w:author="Claire Carbone" w:date="2015-01-08T11:55:00Z"/>
          <w:color w:val="000000" w:themeColor="text1"/>
          <w:sz w:val="20"/>
          <w:lang w:val="en-US"/>
          <w:rPrChange w:id="527" w:author="Claire Carbone" w:date="2015-01-08T12:13:00Z">
            <w:rPr>
              <w:ins w:id="528" w:author="Claire Carbone" w:date="2015-01-08T11:55:00Z"/>
              <w:b/>
              <w:color w:val="000000" w:themeColor="text1"/>
              <w:sz w:val="20"/>
              <w:lang w:val="en-US"/>
            </w:rPr>
          </w:rPrChange>
        </w:rPr>
        <w:pPrChange w:id="529" w:author="Claire Carbone" w:date="2015-01-08T12:13:00Z">
          <w:pPr>
            <w:pStyle w:val="BodyText"/>
            <w:keepLines w:val="0"/>
            <w:widowControl w:val="0"/>
            <w:numPr>
              <w:numId w:val="47"/>
            </w:numPr>
            <w:tabs>
              <w:tab w:val="clear" w:pos="1247"/>
              <w:tab w:val="clear" w:pos="2552"/>
              <w:tab w:val="clear" w:pos="3856"/>
              <w:tab w:val="clear" w:pos="5216"/>
              <w:tab w:val="clear" w:pos="6464"/>
              <w:tab w:val="clear" w:pos="7768"/>
              <w:tab w:val="clear" w:pos="9072"/>
              <w:tab w:val="clear" w:pos="10206"/>
              <w:tab w:val="num" w:pos="707"/>
            </w:tabs>
            <w:suppressAutoHyphens/>
            <w:spacing w:before="0" w:line="276" w:lineRule="auto"/>
            <w:ind w:left="284" w:hanging="284"/>
          </w:pPr>
        </w:pPrChange>
      </w:pPr>
      <w:ins w:id="530" w:author="Claire Carbone" w:date="2015-01-08T12:02:00Z">
        <w:r w:rsidRPr="006F5DEB">
          <w:rPr>
            <w:color w:val="000000" w:themeColor="text1"/>
            <w:sz w:val="20"/>
            <w:lang w:val="en-US"/>
            <w:rPrChange w:id="531" w:author="Claire Carbone" w:date="2015-01-08T12:02:00Z">
              <w:rPr>
                <w:b/>
                <w:color w:val="000000" w:themeColor="text1"/>
                <w:sz w:val="20"/>
                <w:lang w:val="en-US"/>
              </w:rPr>
            </w:rPrChange>
          </w:rPr>
          <w:t>Catalog rules</w:t>
        </w:r>
      </w:ins>
      <w:ins w:id="532" w:author="Claire Carbone" w:date="2015-01-08T12:13:00Z">
        <w:r w:rsidR="00E248A1">
          <w:rPr>
            <w:color w:val="000000" w:themeColor="text1"/>
            <w:sz w:val="20"/>
            <w:lang w:val="en-US"/>
          </w:rPr>
          <w:t xml:space="preserve"> - </w:t>
        </w:r>
        <w:r w:rsidR="00E248A1" w:rsidRPr="001B3DE8">
          <w:rPr>
            <w:color w:val="000000" w:themeColor="text1"/>
            <w:sz w:val="20"/>
            <w:lang w:val="en-US"/>
          </w:rPr>
          <w:t>Catalog business rules</w:t>
        </w:r>
      </w:ins>
    </w:p>
    <w:p w14:paraId="4DDF8095" w14:textId="4F28C26B" w:rsidR="006F5DEB" w:rsidRDefault="006F5DEB"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0" w:line="276" w:lineRule="auto"/>
        <w:ind w:left="284" w:hanging="284"/>
        <w:rPr>
          <w:ins w:id="533" w:author="Claire Carbone" w:date="2015-01-08T12:02:00Z"/>
          <w:b/>
          <w:color w:val="000000" w:themeColor="text1"/>
          <w:sz w:val="20"/>
          <w:lang w:val="en-US"/>
        </w:rPr>
      </w:pPr>
      <w:ins w:id="534" w:author="Claire Carbone" w:date="2015-01-08T11:56:00Z">
        <w:r>
          <w:rPr>
            <w:b/>
            <w:color w:val="000000" w:themeColor="text1"/>
            <w:sz w:val="20"/>
            <w:lang w:val="en-US"/>
          </w:rPr>
          <w:t>Product Lifecycle</w:t>
        </w:r>
      </w:ins>
    </w:p>
    <w:p w14:paraId="3C56465E" w14:textId="54D6567E" w:rsidR="006F5DEB" w:rsidRPr="006F5DEB" w:rsidRDefault="006F5DEB">
      <w:pPr>
        <w:pStyle w:val="BodyText"/>
        <w:keepLines w:val="0"/>
        <w:widowControl w:val="0"/>
        <w:numPr>
          <w:ilvl w:val="1"/>
          <w:numId w:val="47"/>
        </w:numPr>
        <w:tabs>
          <w:tab w:val="clear" w:pos="1247"/>
          <w:tab w:val="clear" w:pos="2552"/>
          <w:tab w:val="clear" w:pos="3856"/>
          <w:tab w:val="clear" w:pos="5216"/>
          <w:tab w:val="clear" w:pos="6464"/>
          <w:tab w:val="clear" w:pos="7768"/>
          <w:tab w:val="clear" w:pos="9072"/>
          <w:tab w:val="clear" w:pos="10206"/>
        </w:tabs>
        <w:suppressAutoHyphens/>
        <w:spacing w:before="0" w:line="276" w:lineRule="auto"/>
        <w:rPr>
          <w:ins w:id="535" w:author="Claire Carbone" w:date="2015-01-08T11:56:00Z"/>
          <w:color w:val="000000" w:themeColor="text1"/>
          <w:sz w:val="20"/>
          <w:lang w:val="en-US"/>
          <w:rPrChange w:id="536" w:author="Claire Carbone" w:date="2015-01-08T12:03:00Z">
            <w:rPr>
              <w:ins w:id="537" w:author="Claire Carbone" w:date="2015-01-08T11:56:00Z"/>
              <w:b/>
              <w:color w:val="000000" w:themeColor="text1"/>
              <w:sz w:val="20"/>
              <w:lang w:val="en-US"/>
            </w:rPr>
          </w:rPrChange>
        </w:rPr>
        <w:pPrChange w:id="538" w:author="Claire Carbone" w:date="2015-01-08T12:02:00Z">
          <w:pPr>
            <w:pStyle w:val="BodyText"/>
            <w:keepLines w:val="0"/>
            <w:widowControl w:val="0"/>
            <w:numPr>
              <w:numId w:val="47"/>
            </w:numPr>
            <w:tabs>
              <w:tab w:val="clear" w:pos="1247"/>
              <w:tab w:val="clear" w:pos="2552"/>
              <w:tab w:val="clear" w:pos="3856"/>
              <w:tab w:val="clear" w:pos="5216"/>
              <w:tab w:val="clear" w:pos="6464"/>
              <w:tab w:val="clear" w:pos="7768"/>
              <w:tab w:val="clear" w:pos="9072"/>
              <w:tab w:val="clear" w:pos="10206"/>
              <w:tab w:val="num" w:pos="707"/>
            </w:tabs>
            <w:suppressAutoHyphens/>
            <w:spacing w:before="0" w:line="276" w:lineRule="auto"/>
            <w:ind w:left="284" w:hanging="284"/>
          </w:pPr>
        </w:pPrChange>
      </w:pPr>
      <w:ins w:id="539" w:author="Claire Carbone" w:date="2015-01-08T12:03:00Z">
        <w:r w:rsidRPr="006F5DEB">
          <w:rPr>
            <w:color w:val="000000" w:themeColor="text1"/>
            <w:sz w:val="20"/>
            <w:lang w:val="en-US"/>
            <w:rPrChange w:id="540" w:author="Claire Carbone" w:date="2015-01-08T12:03:00Z">
              <w:rPr>
                <w:b/>
                <w:color w:val="000000" w:themeColor="text1"/>
                <w:sz w:val="20"/>
                <w:lang w:val="en-US"/>
              </w:rPr>
            </w:rPrChange>
          </w:rPr>
          <w:t>Specifications to govern the lifecycle of a product</w:t>
        </w:r>
      </w:ins>
    </w:p>
    <w:p w14:paraId="553E394B" w14:textId="3C77AC41" w:rsidR="006F5DEB" w:rsidRDefault="006F5DEB"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0" w:line="276" w:lineRule="auto"/>
        <w:ind w:left="284" w:hanging="284"/>
        <w:rPr>
          <w:ins w:id="541" w:author="Claire Carbone" w:date="2015-01-08T12:03:00Z"/>
          <w:b/>
          <w:color w:val="000000" w:themeColor="text1"/>
          <w:sz w:val="20"/>
          <w:lang w:val="en-US"/>
        </w:rPr>
      </w:pPr>
      <w:ins w:id="542" w:author="Claire Carbone" w:date="2015-01-08T11:56:00Z">
        <w:r>
          <w:rPr>
            <w:b/>
            <w:color w:val="000000" w:themeColor="text1"/>
            <w:sz w:val="20"/>
            <w:lang w:val="en-US"/>
          </w:rPr>
          <w:t>Project &amp; Request</w:t>
        </w:r>
      </w:ins>
    </w:p>
    <w:p w14:paraId="3DC11184" w14:textId="32C9C474" w:rsidR="006F5DEB" w:rsidRDefault="006F5DEB">
      <w:pPr>
        <w:pStyle w:val="BodyText"/>
        <w:keepLines w:val="0"/>
        <w:widowControl w:val="0"/>
        <w:numPr>
          <w:ilvl w:val="1"/>
          <w:numId w:val="47"/>
        </w:numPr>
        <w:tabs>
          <w:tab w:val="clear" w:pos="1247"/>
          <w:tab w:val="clear" w:pos="2552"/>
          <w:tab w:val="clear" w:pos="3856"/>
          <w:tab w:val="clear" w:pos="5216"/>
          <w:tab w:val="clear" w:pos="6464"/>
          <w:tab w:val="clear" w:pos="7768"/>
          <w:tab w:val="clear" w:pos="9072"/>
          <w:tab w:val="clear" w:pos="10206"/>
        </w:tabs>
        <w:suppressAutoHyphens/>
        <w:spacing w:before="0" w:line="276" w:lineRule="auto"/>
        <w:rPr>
          <w:ins w:id="543" w:author="Claire Carbone" w:date="2015-01-08T12:19:00Z"/>
          <w:color w:val="000000" w:themeColor="text1"/>
          <w:sz w:val="20"/>
          <w:lang w:val="en-US"/>
        </w:rPr>
        <w:pPrChange w:id="544" w:author="Claire Carbone" w:date="2015-01-08T12:03:00Z">
          <w:pPr>
            <w:pStyle w:val="BodyText"/>
            <w:keepLines w:val="0"/>
            <w:widowControl w:val="0"/>
            <w:numPr>
              <w:numId w:val="47"/>
            </w:numPr>
            <w:tabs>
              <w:tab w:val="clear" w:pos="1247"/>
              <w:tab w:val="clear" w:pos="2552"/>
              <w:tab w:val="clear" w:pos="3856"/>
              <w:tab w:val="clear" w:pos="5216"/>
              <w:tab w:val="clear" w:pos="6464"/>
              <w:tab w:val="clear" w:pos="7768"/>
              <w:tab w:val="clear" w:pos="9072"/>
              <w:tab w:val="clear" w:pos="10206"/>
              <w:tab w:val="num" w:pos="707"/>
            </w:tabs>
            <w:suppressAutoHyphens/>
            <w:spacing w:before="0" w:line="276" w:lineRule="auto"/>
            <w:ind w:left="284" w:hanging="284"/>
          </w:pPr>
        </w:pPrChange>
      </w:pPr>
      <w:ins w:id="545" w:author="Claire Carbone" w:date="2015-01-08T12:04:00Z">
        <w:r w:rsidRPr="006F5DEB">
          <w:rPr>
            <w:color w:val="000000" w:themeColor="text1"/>
            <w:sz w:val="20"/>
            <w:lang w:val="en-US"/>
            <w:rPrChange w:id="546" w:author="Claire Carbone" w:date="2015-01-08T12:04:00Z">
              <w:rPr>
                <w:b/>
                <w:color w:val="000000" w:themeColor="text1"/>
                <w:sz w:val="20"/>
                <w:lang w:val="en-US"/>
              </w:rPr>
            </w:rPrChange>
          </w:rPr>
          <w:t>Definition and Viewing of Projects</w:t>
        </w:r>
      </w:ins>
    </w:p>
    <w:p w14:paraId="7828FDC0" w14:textId="0757BDA3" w:rsidR="003E0970" w:rsidRDefault="003E0970">
      <w:pPr>
        <w:pStyle w:val="BodyText"/>
        <w:keepLines w:val="0"/>
        <w:widowControl w:val="0"/>
        <w:numPr>
          <w:ilvl w:val="1"/>
          <w:numId w:val="47"/>
        </w:numPr>
        <w:tabs>
          <w:tab w:val="clear" w:pos="1247"/>
          <w:tab w:val="clear" w:pos="2552"/>
          <w:tab w:val="clear" w:pos="3856"/>
          <w:tab w:val="clear" w:pos="5216"/>
          <w:tab w:val="clear" w:pos="6464"/>
          <w:tab w:val="clear" w:pos="7768"/>
          <w:tab w:val="clear" w:pos="9072"/>
          <w:tab w:val="clear" w:pos="10206"/>
        </w:tabs>
        <w:suppressAutoHyphens/>
        <w:spacing w:before="0" w:line="276" w:lineRule="auto"/>
        <w:rPr>
          <w:ins w:id="547" w:author="Claire Carbone" w:date="2015-01-08T12:20:00Z"/>
          <w:color w:val="000000" w:themeColor="text1"/>
          <w:sz w:val="20"/>
          <w:lang w:val="en-US"/>
        </w:rPr>
        <w:pPrChange w:id="548" w:author="Claire Carbone" w:date="2015-01-08T12:03:00Z">
          <w:pPr>
            <w:pStyle w:val="BodyText"/>
            <w:keepLines w:val="0"/>
            <w:widowControl w:val="0"/>
            <w:numPr>
              <w:numId w:val="47"/>
            </w:numPr>
            <w:tabs>
              <w:tab w:val="clear" w:pos="1247"/>
              <w:tab w:val="clear" w:pos="2552"/>
              <w:tab w:val="clear" w:pos="3856"/>
              <w:tab w:val="clear" w:pos="5216"/>
              <w:tab w:val="clear" w:pos="6464"/>
              <w:tab w:val="clear" w:pos="7768"/>
              <w:tab w:val="clear" w:pos="9072"/>
              <w:tab w:val="clear" w:pos="10206"/>
              <w:tab w:val="num" w:pos="707"/>
            </w:tabs>
            <w:suppressAutoHyphens/>
            <w:spacing w:before="0" w:line="276" w:lineRule="auto"/>
            <w:ind w:left="284" w:hanging="284"/>
          </w:pPr>
        </w:pPrChange>
      </w:pPr>
      <w:ins w:id="549" w:author="Claire Carbone" w:date="2015-01-08T12:20:00Z">
        <w:r>
          <w:rPr>
            <w:color w:val="000000" w:themeColor="text1"/>
            <w:sz w:val="20"/>
            <w:lang w:val="en-US"/>
          </w:rPr>
          <w:t>Within a project the following features are provided:</w:t>
        </w:r>
      </w:ins>
    </w:p>
    <w:p w14:paraId="579B995F" w14:textId="10AC55D6" w:rsidR="003E0970" w:rsidRDefault="003E0970">
      <w:pPr>
        <w:pStyle w:val="BodyText"/>
        <w:keepLines w:val="0"/>
        <w:widowControl w:val="0"/>
        <w:numPr>
          <w:ilvl w:val="2"/>
          <w:numId w:val="47"/>
        </w:numPr>
        <w:tabs>
          <w:tab w:val="clear" w:pos="1247"/>
          <w:tab w:val="clear" w:pos="2552"/>
          <w:tab w:val="clear" w:pos="3856"/>
          <w:tab w:val="clear" w:pos="5216"/>
          <w:tab w:val="clear" w:pos="6464"/>
          <w:tab w:val="clear" w:pos="7768"/>
          <w:tab w:val="clear" w:pos="9072"/>
          <w:tab w:val="clear" w:pos="10206"/>
        </w:tabs>
        <w:suppressAutoHyphens/>
        <w:spacing w:before="0" w:line="276" w:lineRule="auto"/>
        <w:rPr>
          <w:ins w:id="550" w:author="Claire Carbone" w:date="2015-01-08T12:20:00Z"/>
          <w:color w:val="000000" w:themeColor="text1"/>
          <w:sz w:val="20"/>
          <w:lang w:val="en-US"/>
        </w:rPr>
        <w:pPrChange w:id="551" w:author="Claire Carbone" w:date="2015-01-08T12:20:00Z">
          <w:pPr>
            <w:pStyle w:val="BodyText"/>
            <w:keepLines w:val="0"/>
            <w:widowControl w:val="0"/>
            <w:numPr>
              <w:numId w:val="47"/>
            </w:numPr>
            <w:tabs>
              <w:tab w:val="clear" w:pos="1247"/>
              <w:tab w:val="clear" w:pos="2552"/>
              <w:tab w:val="clear" w:pos="3856"/>
              <w:tab w:val="clear" w:pos="5216"/>
              <w:tab w:val="clear" w:pos="6464"/>
              <w:tab w:val="clear" w:pos="7768"/>
              <w:tab w:val="clear" w:pos="9072"/>
              <w:tab w:val="clear" w:pos="10206"/>
              <w:tab w:val="num" w:pos="707"/>
            </w:tabs>
            <w:suppressAutoHyphens/>
            <w:spacing w:before="0" w:line="276" w:lineRule="auto"/>
            <w:ind w:left="284" w:hanging="284"/>
          </w:pPr>
        </w:pPrChange>
      </w:pPr>
      <w:ins w:id="552" w:author="Claire Carbone" w:date="2015-01-08T12:20:00Z">
        <w:r w:rsidRPr="001B3DE8">
          <w:rPr>
            <w:color w:val="000000" w:themeColor="text1"/>
            <w:sz w:val="20"/>
            <w:lang w:val="en-US"/>
          </w:rPr>
          <w:t>Mechanism to control changes to the catalog definition, including releasing changes to a live production environment in a controlled manner</w:t>
        </w:r>
      </w:ins>
    </w:p>
    <w:p w14:paraId="3E65AF36" w14:textId="35967EB2" w:rsidR="003E0970" w:rsidRPr="006F5DEB" w:rsidRDefault="003E0970">
      <w:pPr>
        <w:pStyle w:val="BodyText"/>
        <w:keepLines w:val="0"/>
        <w:widowControl w:val="0"/>
        <w:numPr>
          <w:ilvl w:val="2"/>
          <w:numId w:val="47"/>
        </w:numPr>
        <w:tabs>
          <w:tab w:val="clear" w:pos="1247"/>
          <w:tab w:val="clear" w:pos="2552"/>
          <w:tab w:val="clear" w:pos="3856"/>
          <w:tab w:val="clear" w:pos="5216"/>
          <w:tab w:val="clear" w:pos="6464"/>
          <w:tab w:val="clear" w:pos="7768"/>
          <w:tab w:val="clear" w:pos="9072"/>
          <w:tab w:val="clear" w:pos="10206"/>
        </w:tabs>
        <w:suppressAutoHyphens/>
        <w:spacing w:before="0" w:line="276" w:lineRule="auto"/>
        <w:rPr>
          <w:ins w:id="553" w:author="Claire Carbone" w:date="2015-01-08T11:56:00Z"/>
          <w:color w:val="000000" w:themeColor="text1"/>
          <w:sz w:val="20"/>
          <w:lang w:val="en-US"/>
          <w:rPrChange w:id="554" w:author="Claire Carbone" w:date="2015-01-08T12:04:00Z">
            <w:rPr>
              <w:ins w:id="555" w:author="Claire Carbone" w:date="2015-01-08T11:56:00Z"/>
              <w:b/>
              <w:color w:val="000000" w:themeColor="text1"/>
              <w:sz w:val="20"/>
              <w:lang w:val="en-US"/>
            </w:rPr>
          </w:rPrChange>
        </w:rPr>
        <w:pPrChange w:id="556" w:author="Claire Carbone" w:date="2015-01-08T12:20:00Z">
          <w:pPr>
            <w:pStyle w:val="BodyText"/>
            <w:keepLines w:val="0"/>
            <w:widowControl w:val="0"/>
            <w:numPr>
              <w:numId w:val="47"/>
            </w:numPr>
            <w:tabs>
              <w:tab w:val="clear" w:pos="1247"/>
              <w:tab w:val="clear" w:pos="2552"/>
              <w:tab w:val="clear" w:pos="3856"/>
              <w:tab w:val="clear" w:pos="5216"/>
              <w:tab w:val="clear" w:pos="6464"/>
              <w:tab w:val="clear" w:pos="7768"/>
              <w:tab w:val="clear" w:pos="9072"/>
              <w:tab w:val="clear" w:pos="10206"/>
              <w:tab w:val="num" w:pos="707"/>
            </w:tabs>
            <w:suppressAutoHyphens/>
            <w:spacing w:before="0" w:line="276" w:lineRule="auto"/>
            <w:ind w:left="284" w:hanging="284"/>
          </w:pPr>
        </w:pPrChange>
      </w:pPr>
      <w:ins w:id="557" w:author="Claire Carbone" w:date="2015-01-08T12:20:00Z">
        <w:r>
          <w:rPr>
            <w:color w:val="000000" w:themeColor="text1"/>
            <w:sz w:val="20"/>
            <w:lang w:val="en-US"/>
          </w:rPr>
          <w:t xml:space="preserve">Domains - </w:t>
        </w:r>
      </w:ins>
      <w:ins w:id="558" w:author="Claire Carbone" w:date="2015-01-08T12:21:00Z">
        <w:r w:rsidRPr="001B3DE8">
          <w:rPr>
            <w:color w:val="000000" w:themeColor="text1"/>
            <w:sz w:val="20"/>
            <w:lang w:val="en-US"/>
          </w:rPr>
          <w:t>ability to limit data access</w:t>
        </w:r>
      </w:ins>
    </w:p>
    <w:p w14:paraId="69B76A58" w14:textId="7173400E" w:rsidR="006F5DEB" w:rsidRDefault="006F5DEB"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0" w:line="276" w:lineRule="auto"/>
        <w:ind w:left="284" w:hanging="284"/>
        <w:rPr>
          <w:ins w:id="559" w:author="Claire Carbone" w:date="2015-01-08T12:04:00Z"/>
          <w:b/>
          <w:color w:val="000000" w:themeColor="text1"/>
          <w:sz w:val="20"/>
          <w:lang w:val="en-US"/>
        </w:rPr>
      </w:pPr>
      <w:ins w:id="560" w:author="Claire Carbone" w:date="2015-01-08T11:56:00Z">
        <w:r>
          <w:rPr>
            <w:b/>
            <w:color w:val="000000" w:themeColor="text1"/>
            <w:sz w:val="20"/>
            <w:lang w:val="en-US"/>
          </w:rPr>
          <w:t>Import/Export</w:t>
        </w:r>
      </w:ins>
    </w:p>
    <w:p w14:paraId="01826545" w14:textId="29A08EFF" w:rsidR="006F5DEB" w:rsidRPr="006F5DEB" w:rsidRDefault="006F5DEB">
      <w:pPr>
        <w:pStyle w:val="BodyText"/>
        <w:keepLines w:val="0"/>
        <w:widowControl w:val="0"/>
        <w:numPr>
          <w:ilvl w:val="1"/>
          <w:numId w:val="47"/>
        </w:numPr>
        <w:tabs>
          <w:tab w:val="clear" w:pos="1247"/>
          <w:tab w:val="clear" w:pos="2552"/>
          <w:tab w:val="clear" w:pos="3856"/>
          <w:tab w:val="clear" w:pos="5216"/>
          <w:tab w:val="clear" w:pos="6464"/>
          <w:tab w:val="clear" w:pos="7768"/>
          <w:tab w:val="clear" w:pos="9072"/>
          <w:tab w:val="clear" w:pos="10206"/>
        </w:tabs>
        <w:suppressAutoHyphens/>
        <w:spacing w:before="0" w:line="276" w:lineRule="auto"/>
        <w:rPr>
          <w:ins w:id="561" w:author="Claire Carbone" w:date="2015-01-08T11:56:00Z"/>
          <w:color w:val="000000" w:themeColor="text1"/>
          <w:sz w:val="20"/>
          <w:lang w:val="en-US"/>
          <w:rPrChange w:id="562" w:author="Claire Carbone" w:date="2015-01-08T12:05:00Z">
            <w:rPr>
              <w:ins w:id="563" w:author="Claire Carbone" w:date="2015-01-08T11:56:00Z"/>
              <w:b/>
              <w:color w:val="000000" w:themeColor="text1"/>
              <w:sz w:val="20"/>
              <w:lang w:val="en-US"/>
            </w:rPr>
          </w:rPrChange>
        </w:rPr>
        <w:pPrChange w:id="564" w:author="Claire Carbone" w:date="2015-01-08T12:04:00Z">
          <w:pPr>
            <w:pStyle w:val="BodyText"/>
            <w:keepLines w:val="0"/>
            <w:widowControl w:val="0"/>
            <w:numPr>
              <w:numId w:val="47"/>
            </w:numPr>
            <w:tabs>
              <w:tab w:val="clear" w:pos="1247"/>
              <w:tab w:val="clear" w:pos="2552"/>
              <w:tab w:val="clear" w:pos="3856"/>
              <w:tab w:val="clear" w:pos="5216"/>
              <w:tab w:val="clear" w:pos="6464"/>
              <w:tab w:val="clear" w:pos="7768"/>
              <w:tab w:val="clear" w:pos="9072"/>
              <w:tab w:val="clear" w:pos="10206"/>
              <w:tab w:val="num" w:pos="707"/>
            </w:tabs>
            <w:suppressAutoHyphens/>
            <w:spacing w:before="0" w:line="276" w:lineRule="auto"/>
            <w:ind w:left="284" w:hanging="284"/>
          </w:pPr>
        </w:pPrChange>
      </w:pPr>
      <w:ins w:id="565" w:author="Claire Carbone" w:date="2015-01-08T12:04:00Z">
        <w:r w:rsidRPr="006F5DEB">
          <w:rPr>
            <w:color w:val="000000" w:themeColor="text1"/>
            <w:sz w:val="20"/>
            <w:lang w:val="en-US"/>
            <w:rPrChange w:id="566" w:author="Claire Carbone" w:date="2015-01-08T12:05:00Z">
              <w:rPr>
                <w:b/>
                <w:color w:val="000000" w:themeColor="text1"/>
                <w:sz w:val="20"/>
                <w:lang w:val="en-US"/>
              </w:rPr>
            </w:rPrChange>
          </w:rPr>
          <w:t>Importing and exporting of Catalog information</w:t>
        </w:r>
      </w:ins>
    </w:p>
    <w:p w14:paraId="5617FDDF" w14:textId="169A028C" w:rsidR="006F5DEB" w:rsidRDefault="006F5DEB"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0" w:line="276" w:lineRule="auto"/>
        <w:ind w:left="284" w:hanging="284"/>
        <w:rPr>
          <w:ins w:id="567" w:author="Claire Carbone" w:date="2015-01-08T12:05:00Z"/>
          <w:b/>
          <w:color w:val="000000" w:themeColor="text1"/>
          <w:sz w:val="20"/>
          <w:lang w:val="en-US"/>
        </w:rPr>
      </w:pPr>
      <w:ins w:id="568" w:author="Claire Carbone" w:date="2015-01-08T11:56:00Z">
        <w:r>
          <w:rPr>
            <w:b/>
            <w:color w:val="000000" w:themeColor="text1"/>
            <w:sz w:val="20"/>
            <w:lang w:val="en-US"/>
          </w:rPr>
          <w:t>Administration</w:t>
        </w:r>
      </w:ins>
    </w:p>
    <w:p w14:paraId="0F9A9AA4" w14:textId="623E3C6F" w:rsidR="006F5DEB" w:rsidRPr="00E248A1" w:rsidRDefault="00E248A1">
      <w:pPr>
        <w:pStyle w:val="BodyText"/>
        <w:keepLines w:val="0"/>
        <w:widowControl w:val="0"/>
        <w:numPr>
          <w:ilvl w:val="1"/>
          <w:numId w:val="47"/>
        </w:numPr>
        <w:tabs>
          <w:tab w:val="clear" w:pos="1247"/>
          <w:tab w:val="clear" w:pos="2552"/>
          <w:tab w:val="clear" w:pos="3856"/>
          <w:tab w:val="clear" w:pos="5216"/>
          <w:tab w:val="clear" w:pos="6464"/>
          <w:tab w:val="clear" w:pos="7768"/>
          <w:tab w:val="clear" w:pos="9072"/>
          <w:tab w:val="clear" w:pos="10206"/>
        </w:tabs>
        <w:suppressAutoHyphens/>
        <w:spacing w:before="0" w:line="276" w:lineRule="auto"/>
        <w:rPr>
          <w:ins w:id="569" w:author="Claire Carbone" w:date="2015-01-08T12:06:00Z"/>
          <w:color w:val="000000" w:themeColor="text1"/>
          <w:sz w:val="20"/>
          <w:lang w:val="en-US"/>
          <w:rPrChange w:id="570" w:author="Claire Carbone" w:date="2015-01-08T12:06:00Z">
            <w:rPr>
              <w:ins w:id="571" w:author="Claire Carbone" w:date="2015-01-08T12:06:00Z"/>
              <w:b/>
              <w:color w:val="000000" w:themeColor="text1"/>
              <w:sz w:val="20"/>
              <w:lang w:val="en-US"/>
            </w:rPr>
          </w:rPrChange>
        </w:rPr>
        <w:pPrChange w:id="572" w:author="Claire Carbone" w:date="2015-01-08T12:05:00Z">
          <w:pPr>
            <w:pStyle w:val="BodyText"/>
            <w:keepLines w:val="0"/>
            <w:widowControl w:val="0"/>
            <w:numPr>
              <w:numId w:val="47"/>
            </w:numPr>
            <w:tabs>
              <w:tab w:val="clear" w:pos="1247"/>
              <w:tab w:val="clear" w:pos="2552"/>
              <w:tab w:val="clear" w:pos="3856"/>
              <w:tab w:val="clear" w:pos="5216"/>
              <w:tab w:val="clear" w:pos="6464"/>
              <w:tab w:val="clear" w:pos="7768"/>
              <w:tab w:val="clear" w:pos="9072"/>
              <w:tab w:val="clear" w:pos="10206"/>
              <w:tab w:val="num" w:pos="707"/>
            </w:tabs>
            <w:suppressAutoHyphens/>
            <w:spacing w:before="0" w:line="276" w:lineRule="auto"/>
            <w:ind w:left="284" w:hanging="284"/>
          </w:pPr>
        </w:pPrChange>
      </w:pPr>
      <w:ins w:id="573" w:author="Claire Carbone" w:date="2015-01-08T12:05:00Z">
        <w:r w:rsidRPr="00E248A1">
          <w:rPr>
            <w:color w:val="000000" w:themeColor="text1"/>
            <w:sz w:val="20"/>
            <w:lang w:val="en-US"/>
            <w:rPrChange w:id="574" w:author="Claire Carbone" w:date="2015-01-08T12:06:00Z">
              <w:rPr>
                <w:b/>
                <w:color w:val="000000" w:themeColor="text1"/>
                <w:sz w:val="20"/>
                <w:lang w:val="en-US"/>
              </w:rPr>
            </w:rPrChange>
          </w:rPr>
          <w:t>Configuration of Catalog options such as default currency, catalog privileges</w:t>
        </w:r>
      </w:ins>
    </w:p>
    <w:p w14:paraId="2D607214" w14:textId="4B3FF484" w:rsidR="006F5DEB" w:rsidRPr="003E0970" w:rsidRDefault="00E248A1">
      <w:pPr>
        <w:pStyle w:val="BodyText"/>
        <w:keepLines w:val="0"/>
        <w:widowControl w:val="0"/>
        <w:numPr>
          <w:ilvl w:val="1"/>
          <w:numId w:val="47"/>
        </w:numPr>
        <w:tabs>
          <w:tab w:val="clear" w:pos="1247"/>
          <w:tab w:val="clear" w:pos="2552"/>
          <w:tab w:val="clear" w:pos="3856"/>
          <w:tab w:val="clear" w:pos="5216"/>
          <w:tab w:val="clear" w:pos="6464"/>
          <w:tab w:val="clear" w:pos="7768"/>
          <w:tab w:val="clear" w:pos="9072"/>
          <w:tab w:val="clear" w:pos="10206"/>
        </w:tabs>
        <w:suppressAutoHyphens/>
        <w:spacing w:before="0" w:line="276" w:lineRule="auto"/>
        <w:rPr>
          <w:ins w:id="575" w:author="Claire Carbone" w:date="2015-01-08T11:56:00Z"/>
          <w:color w:val="000000" w:themeColor="text1"/>
          <w:sz w:val="20"/>
          <w:lang w:val="en-US"/>
          <w:rPrChange w:id="576" w:author="Claire Carbone" w:date="2015-01-08T12:21:00Z">
            <w:rPr>
              <w:ins w:id="577" w:author="Claire Carbone" w:date="2015-01-08T11:56:00Z"/>
              <w:b/>
              <w:color w:val="000000" w:themeColor="text1"/>
              <w:sz w:val="20"/>
              <w:lang w:val="en-US"/>
            </w:rPr>
          </w:rPrChange>
        </w:rPr>
        <w:pPrChange w:id="578" w:author="Claire Carbone" w:date="2015-01-08T12:21:00Z">
          <w:pPr>
            <w:pStyle w:val="BodyText"/>
            <w:keepLines w:val="0"/>
            <w:widowControl w:val="0"/>
            <w:numPr>
              <w:numId w:val="47"/>
            </w:numPr>
            <w:tabs>
              <w:tab w:val="clear" w:pos="1247"/>
              <w:tab w:val="clear" w:pos="2552"/>
              <w:tab w:val="clear" w:pos="3856"/>
              <w:tab w:val="clear" w:pos="5216"/>
              <w:tab w:val="clear" w:pos="6464"/>
              <w:tab w:val="clear" w:pos="7768"/>
              <w:tab w:val="clear" w:pos="9072"/>
              <w:tab w:val="clear" w:pos="10206"/>
              <w:tab w:val="num" w:pos="707"/>
            </w:tabs>
            <w:suppressAutoHyphens/>
            <w:spacing w:before="0" w:line="276" w:lineRule="auto"/>
            <w:ind w:left="284" w:hanging="284"/>
          </w:pPr>
        </w:pPrChange>
      </w:pPr>
      <w:ins w:id="579" w:author="Claire Carbone" w:date="2015-01-08T12:06:00Z">
        <w:r w:rsidRPr="00E248A1">
          <w:rPr>
            <w:color w:val="000000" w:themeColor="text1"/>
            <w:sz w:val="20"/>
            <w:lang w:val="en-US"/>
            <w:rPrChange w:id="580" w:author="Claire Carbone" w:date="2015-01-08T12:06:00Z">
              <w:rPr>
                <w:b/>
                <w:color w:val="000000" w:themeColor="text1"/>
                <w:sz w:val="20"/>
                <w:lang w:val="en-US"/>
              </w:rPr>
            </w:rPrChange>
          </w:rPr>
          <w:t>Event log</w:t>
        </w:r>
      </w:ins>
      <w:ins w:id="581" w:author="Claire Carbone" w:date="2015-01-08T12:22:00Z">
        <w:r w:rsidR="003E0970">
          <w:rPr>
            <w:color w:val="000000" w:themeColor="text1"/>
            <w:sz w:val="20"/>
            <w:lang w:val="en-US"/>
          </w:rPr>
          <w:t xml:space="preserve"> - </w:t>
        </w:r>
      </w:ins>
      <w:ins w:id="582" w:author="Claire Carbone" w:date="2015-01-08T12:23:00Z">
        <w:r w:rsidR="003E0970" w:rsidRPr="001B3DE8">
          <w:rPr>
            <w:sz w:val="20"/>
            <w:lang w:val="en-US"/>
          </w:rPr>
          <w:t>A report that displays a list of messages logged by Catalog Adminis</w:t>
        </w:r>
        <w:r w:rsidR="003E0970">
          <w:rPr>
            <w:sz w:val="20"/>
            <w:lang w:val="en-US"/>
          </w:rPr>
          <w:t>tration</w:t>
        </w:r>
      </w:ins>
    </w:p>
    <w:p w14:paraId="193BFFFE" w14:textId="38B63D58" w:rsidR="00BC5A94" w:rsidRPr="001B3DE8" w:rsidDel="00E248A1" w:rsidRDefault="007275DF"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0" w:line="276" w:lineRule="auto"/>
        <w:ind w:left="284" w:hanging="284"/>
        <w:rPr>
          <w:del w:id="583" w:author="Claire Carbone" w:date="2015-01-08T12:11:00Z"/>
          <w:b/>
          <w:color w:val="000000" w:themeColor="text1"/>
          <w:sz w:val="20"/>
          <w:lang w:val="en-US"/>
        </w:rPr>
      </w:pPr>
      <w:del w:id="584" w:author="Claire Carbone" w:date="2015-01-08T12:11:00Z">
        <w:r w:rsidDel="00E248A1">
          <w:fldChar w:fldCharType="begin"/>
        </w:r>
        <w:r w:rsidDel="00E248A1">
          <w:delInstrText xml:space="preserve"> HYPERLINK "http://Attributes.html/" </w:delInstrText>
        </w:r>
        <w:r w:rsidDel="00E248A1">
          <w:fldChar w:fldCharType="separate"/>
        </w:r>
        <w:r w:rsidR="007D3B7F" w:rsidRPr="001B3DE8" w:rsidDel="00E248A1">
          <w:rPr>
            <w:b/>
            <w:color w:val="000000" w:themeColor="text1"/>
            <w:sz w:val="20"/>
            <w:lang w:val="en-US"/>
          </w:rPr>
          <w:delText>Attribute Types</w:delText>
        </w:r>
        <w:r w:rsidDel="00E248A1">
          <w:rPr>
            <w:b/>
            <w:color w:val="000000" w:themeColor="text1"/>
            <w:sz w:val="20"/>
          </w:rPr>
          <w:fldChar w:fldCharType="end"/>
        </w:r>
      </w:del>
    </w:p>
    <w:p w14:paraId="193BFFFF" w14:textId="2AAA4917" w:rsidR="007D3B7F" w:rsidRPr="001B3DE8" w:rsidDel="00E248A1" w:rsidRDefault="00FA0FFF" w:rsidP="00825E01">
      <w:pPr>
        <w:pStyle w:val="BodyText"/>
        <w:keepLines w:val="0"/>
        <w:widowControl w:val="0"/>
        <w:numPr>
          <w:ilvl w:val="0"/>
          <w:numId w:val="49"/>
        </w:numPr>
        <w:tabs>
          <w:tab w:val="clear" w:pos="1247"/>
          <w:tab w:val="clear" w:pos="2552"/>
          <w:tab w:val="clear" w:pos="3856"/>
          <w:tab w:val="clear" w:pos="5216"/>
          <w:tab w:val="clear" w:pos="6464"/>
          <w:tab w:val="clear" w:pos="7768"/>
          <w:tab w:val="clear" w:pos="9072"/>
          <w:tab w:val="clear" w:pos="10206"/>
        </w:tabs>
        <w:suppressAutoHyphens/>
        <w:spacing w:before="0" w:line="276" w:lineRule="auto"/>
        <w:ind w:left="851" w:hanging="284"/>
        <w:rPr>
          <w:del w:id="585" w:author="Claire Carbone" w:date="2015-01-08T12:11:00Z"/>
          <w:color w:val="000000" w:themeColor="text1"/>
          <w:sz w:val="20"/>
          <w:lang w:val="en-US"/>
        </w:rPr>
      </w:pPr>
      <w:del w:id="586" w:author="Claire Carbone" w:date="2015-01-08T12:11:00Z">
        <w:r w:rsidRPr="001B3DE8" w:rsidDel="00E248A1">
          <w:rPr>
            <w:color w:val="000000" w:themeColor="text1"/>
            <w:sz w:val="20"/>
            <w:lang w:val="en-US"/>
          </w:rPr>
          <w:delText>D</w:delText>
        </w:r>
        <w:r w:rsidR="000A60AD" w:rsidRPr="001B3DE8" w:rsidDel="00E248A1">
          <w:rPr>
            <w:color w:val="000000" w:themeColor="text1"/>
            <w:sz w:val="20"/>
            <w:lang w:val="en-US"/>
          </w:rPr>
          <w:delText>efinition of the data types used as attributes of different objects</w:delText>
        </w:r>
      </w:del>
    </w:p>
    <w:p w14:paraId="193C0000" w14:textId="3342AA39" w:rsidR="007D3B7F" w:rsidRPr="001B3DE8" w:rsidDel="003E0970" w:rsidRDefault="007275DF"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100" w:line="276" w:lineRule="auto"/>
        <w:ind w:left="284" w:hanging="284"/>
        <w:rPr>
          <w:del w:id="587" w:author="Claire Carbone" w:date="2015-01-08T12:15:00Z"/>
          <w:b/>
          <w:color w:val="000000" w:themeColor="text1"/>
          <w:sz w:val="20"/>
          <w:lang w:val="en-US"/>
        </w:rPr>
      </w:pPr>
      <w:del w:id="588" w:author="Claire Carbone" w:date="2015-01-08T12:15:00Z">
        <w:r w:rsidDel="003E0970">
          <w:fldChar w:fldCharType="begin"/>
        </w:r>
        <w:r w:rsidDel="003E0970">
          <w:delInstrText xml:space="preserve"> HYPERLINK </w:delInstrText>
        </w:r>
        <w:r w:rsidDel="003E0970">
          <w:fldChar w:fldCharType="separate"/>
        </w:r>
        <w:r w:rsidR="007D3B7F" w:rsidRPr="001B3DE8" w:rsidDel="003E0970">
          <w:rPr>
            <w:b/>
            <w:color w:val="000000" w:themeColor="text1"/>
            <w:sz w:val="20"/>
            <w:lang w:val="en-US"/>
          </w:rPr>
          <w:delText>Catalog Rules</w:delText>
        </w:r>
        <w:r w:rsidDel="003E0970">
          <w:rPr>
            <w:b/>
            <w:color w:val="000000" w:themeColor="text1"/>
            <w:sz w:val="20"/>
          </w:rPr>
          <w:fldChar w:fldCharType="end"/>
        </w:r>
      </w:del>
    </w:p>
    <w:p w14:paraId="193C0001" w14:textId="6AFAD4FA" w:rsidR="00BC5A94" w:rsidRPr="001B3DE8" w:rsidDel="007F1EDF" w:rsidRDefault="00FA0FFF" w:rsidP="00825E01">
      <w:pPr>
        <w:pStyle w:val="BodyText"/>
        <w:keepLines w:val="0"/>
        <w:widowControl w:val="0"/>
        <w:numPr>
          <w:ilvl w:val="0"/>
          <w:numId w:val="49"/>
        </w:numPr>
        <w:tabs>
          <w:tab w:val="clear" w:pos="1247"/>
          <w:tab w:val="clear" w:pos="2552"/>
          <w:tab w:val="clear" w:pos="3856"/>
          <w:tab w:val="clear" w:pos="5216"/>
          <w:tab w:val="clear" w:pos="6464"/>
          <w:tab w:val="clear" w:pos="7768"/>
          <w:tab w:val="clear" w:pos="9072"/>
          <w:tab w:val="clear" w:pos="10206"/>
        </w:tabs>
        <w:suppressAutoHyphens/>
        <w:spacing w:before="0" w:line="276" w:lineRule="auto"/>
        <w:ind w:left="851" w:hanging="284"/>
        <w:rPr>
          <w:del w:id="589" w:author="Claire Carbone" w:date="2015-01-08T11:47:00Z"/>
          <w:color w:val="000000" w:themeColor="text1"/>
          <w:sz w:val="20"/>
          <w:lang w:val="en-US"/>
        </w:rPr>
      </w:pPr>
      <w:del w:id="590" w:author="Claire Carbone" w:date="2015-01-08T12:15:00Z">
        <w:r w:rsidRPr="001B3DE8" w:rsidDel="003E0970">
          <w:rPr>
            <w:color w:val="000000" w:themeColor="text1"/>
            <w:sz w:val="20"/>
            <w:lang w:val="en-US"/>
          </w:rPr>
          <w:delText>D</w:delText>
        </w:r>
        <w:r w:rsidR="000A60AD" w:rsidRPr="001B3DE8" w:rsidDel="003E0970">
          <w:rPr>
            <w:color w:val="000000" w:themeColor="text1"/>
            <w:sz w:val="20"/>
            <w:lang w:val="en-US"/>
          </w:rPr>
          <w:delText xml:space="preserve">efinition of object and </w:delText>
        </w:r>
        <w:r w:rsidR="00D73032" w:rsidRPr="001B3DE8" w:rsidDel="003E0970">
          <w:rPr>
            <w:color w:val="000000" w:themeColor="text1"/>
            <w:sz w:val="20"/>
            <w:lang w:val="en-US"/>
          </w:rPr>
          <w:delText>C</w:delText>
        </w:r>
        <w:r w:rsidR="000A60AD" w:rsidRPr="001B3DE8" w:rsidDel="003E0970">
          <w:rPr>
            <w:color w:val="000000" w:themeColor="text1"/>
            <w:sz w:val="20"/>
            <w:lang w:val="en-US"/>
          </w:rPr>
          <w:delText>atalog business rules used</w:delText>
        </w:r>
      </w:del>
    </w:p>
    <w:p w14:paraId="193C0002" w14:textId="33C96F43" w:rsidR="00650408" w:rsidRPr="007F1EDF" w:rsidDel="003E0970" w:rsidRDefault="00650408">
      <w:pPr>
        <w:pStyle w:val="BodyText"/>
        <w:keepLines w:val="0"/>
        <w:widowControl w:val="0"/>
        <w:numPr>
          <w:ilvl w:val="0"/>
          <w:numId w:val="49"/>
        </w:numPr>
        <w:tabs>
          <w:tab w:val="clear" w:pos="1247"/>
          <w:tab w:val="clear" w:pos="2552"/>
          <w:tab w:val="clear" w:pos="3856"/>
          <w:tab w:val="clear" w:pos="5216"/>
          <w:tab w:val="clear" w:pos="6464"/>
          <w:tab w:val="clear" w:pos="7768"/>
          <w:tab w:val="clear" w:pos="9072"/>
          <w:tab w:val="clear" w:pos="10206"/>
        </w:tabs>
        <w:suppressAutoHyphens/>
        <w:spacing w:before="0" w:line="276" w:lineRule="auto"/>
        <w:ind w:left="851" w:hanging="284"/>
        <w:rPr>
          <w:del w:id="591" w:author="Claire Carbone" w:date="2015-01-08T12:15:00Z"/>
          <w:color w:val="000000" w:themeColor="text1"/>
          <w:sz w:val="20"/>
          <w:lang w:val="en-US"/>
        </w:rPr>
        <w:pPrChange w:id="592" w:author="Claire Carbone" w:date="2015-01-08T11:47:00Z">
          <w:pPr>
            <w:pStyle w:val="BodyText"/>
            <w:keepLines w:val="0"/>
            <w:widowControl w:val="0"/>
            <w:tabs>
              <w:tab w:val="clear" w:pos="1247"/>
              <w:tab w:val="clear" w:pos="2552"/>
              <w:tab w:val="clear" w:pos="3856"/>
              <w:tab w:val="clear" w:pos="5216"/>
              <w:tab w:val="clear" w:pos="6464"/>
              <w:tab w:val="clear" w:pos="7768"/>
              <w:tab w:val="clear" w:pos="9072"/>
              <w:tab w:val="clear" w:pos="10206"/>
            </w:tabs>
            <w:suppressAutoHyphens/>
            <w:spacing w:before="0" w:line="276" w:lineRule="auto"/>
          </w:pPr>
        </w:pPrChange>
      </w:pPr>
    </w:p>
    <w:p w14:paraId="193C0003" w14:textId="458D7585" w:rsidR="007D3B7F" w:rsidRPr="001B3DE8" w:rsidDel="007F1EDF" w:rsidRDefault="007275DF"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100" w:line="276" w:lineRule="auto"/>
        <w:ind w:left="284" w:hanging="284"/>
        <w:rPr>
          <w:del w:id="593" w:author="Claire Carbone" w:date="2015-01-08T11:54:00Z"/>
          <w:b/>
          <w:color w:val="000000" w:themeColor="text1"/>
          <w:sz w:val="20"/>
          <w:lang w:val="en-US"/>
        </w:rPr>
      </w:pPr>
      <w:del w:id="594" w:author="Claire Carbone" w:date="2015-01-08T11:54:00Z">
        <w:r w:rsidDel="007F1EDF">
          <w:fldChar w:fldCharType="begin"/>
        </w:r>
        <w:r w:rsidDel="007F1EDF">
          <w:delInstrText xml:space="preserve"> HYPERLINK "http://Taxes.html/" </w:delInstrText>
        </w:r>
        <w:r w:rsidDel="007F1EDF">
          <w:fldChar w:fldCharType="separate"/>
        </w:r>
        <w:r w:rsidR="007D3B7F" w:rsidRPr="001B3DE8" w:rsidDel="007F1EDF">
          <w:rPr>
            <w:b/>
            <w:color w:val="000000" w:themeColor="text1"/>
            <w:sz w:val="20"/>
            <w:lang w:val="en-US"/>
          </w:rPr>
          <w:delText>Taxes</w:delText>
        </w:r>
        <w:r w:rsidDel="007F1EDF">
          <w:rPr>
            <w:b/>
            <w:color w:val="000000" w:themeColor="text1"/>
            <w:sz w:val="20"/>
          </w:rPr>
          <w:fldChar w:fldCharType="end"/>
        </w:r>
      </w:del>
    </w:p>
    <w:p w14:paraId="193C0004" w14:textId="1B1990F0" w:rsidR="00BC5A94" w:rsidRPr="001B3DE8" w:rsidDel="007F1EDF" w:rsidRDefault="00FA0FFF" w:rsidP="00825E01">
      <w:pPr>
        <w:pStyle w:val="BodyText"/>
        <w:keepLines w:val="0"/>
        <w:widowControl w:val="0"/>
        <w:numPr>
          <w:ilvl w:val="0"/>
          <w:numId w:val="49"/>
        </w:numPr>
        <w:tabs>
          <w:tab w:val="clear" w:pos="1247"/>
          <w:tab w:val="clear" w:pos="2552"/>
          <w:tab w:val="clear" w:pos="3856"/>
          <w:tab w:val="clear" w:pos="5216"/>
          <w:tab w:val="clear" w:pos="6464"/>
          <w:tab w:val="clear" w:pos="7768"/>
          <w:tab w:val="clear" w:pos="9072"/>
          <w:tab w:val="clear" w:pos="10206"/>
        </w:tabs>
        <w:suppressAutoHyphens/>
        <w:spacing w:before="0" w:line="276" w:lineRule="auto"/>
        <w:ind w:left="851" w:hanging="284"/>
        <w:rPr>
          <w:del w:id="595" w:author="Claire Carbone" w:date="2015-01-08T11:54:00Z"/>
          <w:color w:val="000000" w:themeColor="text1"/>
          <w:sz w:val="20"/>
          <w:lang w:val="en-US"/>
        </w:rPr>
      </w:pPr>
      <w:del w:id="596" w:author="Claire Carbone" w:date="2015-01-08T11:54:00Z">
        <w:r w:rsidRPr="001B3DE8" w:rsidDel="007F1EDF">
          <w:rPr>
            <w:color w:val="000000" w:themeColor="text1"/>
            <w:sz w:val="20"/>
            <w:lang w:val="en-US"/>
          </w:rPr>
          <w:delText>D</w:delText>
        </w:r>
        <w:r w:rsidR="000A60AD" w:rsidRPr="001B3DE8" w:rsidDel="007F1EDF">
          <w:rPr>
            <w:color w:val="000000" w:themeColor="text1"/>
            <w:sz w:val="20"/>
            <w:lang w:val="en-US"/>
          </w:rPr>
          <w:delText>efinition of tax types</w:delText>
        </w:r>
      </w:del>
    </w:p>
    <w:p w14:paraId="193C0005" w14:textId="2598909B" w:rsidR="007D3B7F" w:rsidRPr="001B3DE8" w:rsidDel="007F1EDF" w:rsidRDefault="007275DF"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100" w:line="276" w:lineRule="auto"/>
        <w:ind w:left="284" w:hanging="284"/>
        <w:rPr>
          <w:del w:id="597" w:author="Claire Carbone" w:date="2015-01-08T11:54:00Z"/>
          <w:b/>
          <w:color w:val="000000" w:themeColor="text1"/>
          <w:sz w:val="20"/>
          <w:lang w:val="en-US"/>
        </w:rPr>
      </w:pPr>
      <w:del w:id="598" w:author="Claire Carbone" w:date="2015-01-08T11:54:00Z">
        <w:r w:rsidDel="007F1EDF">
          <w:fldChar w:fldCharType="begin"/>
        </w:r>
        <w:r w:rsidDel="007F1EDF">
          <w:delInstrText xml:space="preserve"> HYPERLINK </w:delInstrText>
        </w:r>
        <w:r w:rsidDel="007F1EDF">
          <w:fldChar w:fldCharType="separate"/>
        </w:r>
        <w:r w:rsidR="007D3B7F" w:rsidRPr="001B3DE8" w:rsidDel="007F1EDF">
          <w:rPr>
            <w:b/>
            <w:color w:val="000000" w:themeColor="text1"/>
            <w:sz w:val="20"/>
            <w:lang w:val="en-US"/>
          </w:rPr>
          <w:delText>Tax Models</w:delText>
        </w:r>
        <w:r w:rsidDel="007F1EDF">
          <w:rPr>
            <w:b/>
            <w:color w:val="000000" w:themeColor="text1"/>
            <w:sz w:val="20"/>
          </w:rPr>
          <w:fldChar w:fldCharType="end"/>
        </w:r>
      </w:del>
    </w:p>
    <w:p w14:paraId="193C0006" w14:textId="4CE5F94B" w:rsidR="00BC5A94" w:rsidRPr="001B3DE8" w:rsidDel="007F1EDF" w:rsidRDefault="00FA0FFF" w:rsidP="00825E01">
      <w:pPr>
        <w:pStyle w:val="BodyText"/>
        <w:keepLines w:val="0"/>
        <w:widowControl w:val="0"/>
        <w:numPr>
          <w:ilvl w:val="0"/>
          <w:numId w:val="49"/>
        </w:numPr>
        <w:tabs>
          <w:tab w:val="clear" w:pos="1247"/>
          <w:tab w:val="clear" w:pos="2552"/>
          <w:tab w:val="clear" w:pos="3856"/>
          <w:tab w:val="clear" w:pos="5216"/>
          <w:tab w:val="clear" w:pos="6464"/>
          <w:tab w:val="clear" w:pos="7768"/>
          <w:tab w:val="clear" w:pos="9072"/>
          <w:tab w:val="clear" w:pos="10206"/>
        </w:tabs>
        <w:suppressAutoHyphens/>
        <w:spacing w:before="0" w:line="276" w:lineRule="auto"/>
        <w:ind w:left="851" w:hanging="284"/>
        <w:rPr>
          <w:del w:id="599" w:author="Claire Carbone" w:date="2015-01-08T11:54:00Z"/>
          <w:color w:val="000000" w:themeColor="text1"/>
          <w:sz w:val="20"/>
          <w:lang w:val="en-US"/>
        </w:rPr>
      </w:pPr>
      <w:del w:id="600" w:author="Claire Carbone" w:date="2015-01-08T11:54:00Z">
        <w:r w:rsidRPr="001B3DE8" w:rsidDel="007F1EDF">
          <w:rPr>
            <w:color w:val="000000" w:themeColor="text1"/>
            <w:sz w:val="20"/>
            <w:lang w:val="en-US"/>
          </w:rPr>
          <w:delText>O</w:delText>
        </w:r>
        <w:r w:rsidR="000A60AD" w:rsidRPr="001B3DE8" w:rsidDel="007F1EDF">
          <w:rPr>
            <w:color w:val="000000" w:themeColor="text1"/>
            <w:sz w:val="20"/>
            <w:lang w:val="en-US"/>
          </w:rPr>
          <w:delText>rdered sets of tax types and discounts</w:delText>
        </w:r>
      </w:del>
    </w:p>
    <w:p w14:paraId="193C0007" w14:textId="37822F73" w:rsidR="007D3B7F" w:rsidRPr="001B3DE8" w:rsidDel="007F1EDF" w:rsidRDefault="007275DF"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100" w:line="276" w:lineRule="auto"/>
        <w:ind w:left="284" w:hanging="284"/>
        <w:rPr>
          <w:del w:id="601" w:author="Claire Carbone" w:date="2015-01-08T11:54:00Z"/>
          <w:b/>
          <w:color w:val="000000" w:themeColor="text1"/>
          <w:sz w:val="20"/>
          <w:lang w:val="en-US"/>
        </w:rPr>
      </w:pPr>
      <w:del w:id="602" w:author="Claire Carbone" w:date="2015-01-08T11:54:00Z">
        <w:r w:rsidDel="007F1EDF">
          <w:fldChar w:fldCharType="begin"/>
        </w:r>
        <w:r w:rsidDel="007F1EDF">
          <w:delInstrText xml:space="preserve"> HYPERLINK "http://ChargeType.html/" </w:delInstrText>
        </w:r>
        <w:r w:rsidDel="007F1EDF">
          <w:fldChar w:fldCharType="separate"/>
        </w:r>
        <w:r w:rsidR="007D3B7F" w:rsidRPr="001B3DE8" w:rsidDel="007F1EDF">
          <w:rPr>
            <w:b/>
            <w:color w:val="000000" w:themeColor="text1"/>
            <w:sz w:val="20"/>
            <w:lang w:val="en-US"/>
          </w:rPr>
          <w:delText>Charge Types</w:delText>
        </w:r>
        <w:r w:rsidDel="007F1EDF">
          <w:rPr>
            <w:b/>
            <w:color w:val="000000" w:themeColor="text1"/>
            <w:sz w:val="20"/>
          </w:rPr>
          <w:fldChar w:fldCharType="end"/>
        </w:r>
      </w:del>
    </w:p>
    <w:p w14:paraId="193C0008" w14:textId="1C86FE82" w:rsidR="00BC5A94" w:rsidRPr="001B3DE8" w:rsidDel="007F1EDF" w:rsidRDefault="00FA0FFF" w:rsidP="00825E01">
      <w:pPr>
        <w:pStyle w:val="BodyText"/>
        <w:keepLines w:val="0"/>
        <w:widowControl w:val="0"/>
        <w:numPr>
          <w:ilvl w:val="0"/>
          <w:numId w:val="49"/>
        </w:numPr>
        <w:tabs>
          <w:tab w:val="clear" w:pos="1247"/>
          <w:tab w:val="clear" w:pos="2552"/>
          <w:tab w:val="clear" w:pos="3856"/>
          <w:tab w:val="clear" w:pos="5216"/>
          <w:tab w:val="clear" w:pos="6464"/>
          <w:tab w:val="clear" w:pos="7768"/>
          <w:tab w:val="clear" w:pos="9072"/>
          <w:tab w:val="clear" w:pos="10206"/>
        </w:tabs>
        <w:suppressAutoHyphens/>
        <w:spacing w:before="0" w:line="276" w:lineRule="auto"/>
        <w:ind w:left="851" w:hanging="284"/>
        <w:rPr>
          <w:del w:id="603" w:author="Claire Carbone" w:date="2015-01-08T11:54:00Z"/>
          <w:color w:val="000000" w:themeColor="text1"/>
          <w:sz w:val="20"/>
          <w:lang w:val="en-US"/>
        </w:rPr>
      </w:pPr>
      <w:del w:id="604" w:author="Claire Carbone" w:date="2015-01-08T11:54:00Z">
        <w:r w:rsidRPr="001B3DE8" w:rsidDel="007F1EDF">
          <w:rPr>
            <w:color w:val="000000" w:themeColor="text1"/>
            <w:sz w:val="20"/>
            <w:lang w:val="en-US"/>
          </w:rPr>
          <w:delText>D</w:delText>
        </w:r>
        <w:r w:rsidR="000A60AD" w:rsidRPr="001B3DE8" w:rsidDel="007F1EDF">
          <w:rPr>
            <w:color w:val="000000" w:themeColor="text1"/>
            <w:sz w:val="20"/>
            <w:lang w:val="en-US"/>
          </w:rPr>
          <w:delText>efinition of prices and discounts</w:delText>
        </w:r>
      </w:del>
    </w:p>
    <w:p w14:paraId="193C0009" w14:textId="45E8669F" w:rsidR="007D3B7F" w:rsidRPr="001B3DE8" w:rsidDel="00E248A1" w:rsidRDefault="007275DF"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100" w:line="276" w:lineRule="auto"/>
        <w:ind w:left="284" w:hanging="284"/>
        <w:rPr>
          <w:del w:id="605" w:author="Claire Carbone" w:date="2015-01-08T12:12:00Z"/>
          <w:b/>
          <w:color w:val="000000" w:themeColor="text1"/>
          <w:sz w:val="20"/>
          <w:lang w:val="en-US"/>
        </w:rPr>
      </w:pPr>
      <w:del w:id="606" w:author="Claire Carbone" w:date="2015-01-08T12:12:00Z">
        <w:r w:rsidDel="00E248A1">
          <w:fldChar w:fldCharType="begin"/>
        </w:r>
        <w:r w:rsidDel="00E248A1">
          <w:delInstrText xml:space="preserve"> HYPERLINK "http://InfoModels.html/" </w:delInstrText>
        </w:r>
        <w:r w:rsidDel="00E248A1">
          <w:fldChar w:fldCharType="separate"/>
        </w:r>
        <w:r w:rsidR="007D3B7F" w:rsidRPr="001B3DE8" w:rsidDel="00E248A1">
          <w:rPr>
            <w:b/>
            <w:color w:val="000000" w:themeColor="text1"/>
            <w:sz w:val="20"/>
            <w:lang w:val="en-US"/>
          </w:rPr>
          <w:delText>Info Models</w:delText>
        </w:r>
        <w:r w:rsidDel="00E248A1">
          <w:rPr>
            <w:b/>
            <w:color w:val="000000" w:themeColor="text1"/>
            <w:sz w:val="20"/>
          </w:rPr>
          <w:fldChar w:fldCharType="end"/>
        </w:r>
      </w:del>
    </w:p>
    <w:p w14:paraId="193C000A" w14:textId="5A7EEB71" w:rsidR="00BC5A94" w:rsidRPr="001B3DE8" w:rsidDel="00E248A1" w:rsidRDefault="00FA0FFF" w:rsidP="00825E01">
      <w:pPr>
        <w:pStyle w:val="BodyText"/>
        <w:keepLines w:val="0"/>
        <w:widowControl w:val="0"/>
        <w:numPr>
          <w:ilvl w:val="0"/>
          <w:numId w:val="49"/>
        </w:numPr>
        <w:tabs>
          <w:tab w:val="clear" w:pos="1247"/>
          <w:tab w:val="clear" w:pos="2552"/>
          <w:tab w:val="clear" w:pos="3856"/>
          <w:tab w:val="clear" w:pos="5216"/>
          <w:tab w:val="clear" w:pos="6464"/>
          <w:tab w:val="clear" w:pos="7768"/>
          <w:tab w:val="clear" w:pos="9072"/>
          <w:tab w:val="clear" w:pos="10206"/>
        </w:tabs>
        <w:suppressAutoHyphens/>
        <w:spacing w:before="0" w:line="276" w:lineRule="auto"/>
        <w:ind w:left="851" w:hanging="284"/>
        <w:rPr>
          <w:del w:id="607" w:author="Claire Carbone" w:date="2015-01-08T12:12:00Z"/>
          <w:color w:val="000000" w:themeColor="text1"/>
          <w:sz w:val="20"/>
          <w:lang w:val="en-US"/>
        </w:rPr>
      </w:pPr>
      <w:del w:id="608" w:author="Claire Carbone" w:date="2015-01-08T12:12:00Z">
        <w:r w:rsidRPr="001B3DE8" w:rsidDel="00E248A1">
          <w:rPr>
            <w:color w:val="000000" w:themeColor="text1"/>
            <w:sz w:val="20"/>
            <w:lang w:val="en-US"/>
          </w:rPr>
          <w:delText>D</w:delText>
        </w:r>
        <w:r w:rsidR="000A60AD" w:rsidRPr="001B3DE8" w:rsidDel="00E248A1">
          <w:rPr>
            <w:color w:val="000000" w:themeColor="text1"/>
            <w:sz w:val="20"/>
            <w:lang w:val="en-US"/>
          </w:rPr>
          <w:delText>efinition of tabular data structures</w:delText>
        </w:r>
      </w:del>
    </w:p>
    <w:p w14:paraId="193C000B" w14:textId="24D91395" w:rsidR="00BC5A94" w:rsidRPr="001B3DE8" w:rsidDel="003E0970" w:rsidRDefault="007275DF"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100" w:line="276" w:lineRule="auto"/>
        <w:ind w:left="284" w:hanging="284"/>
        <w:rPr>
          <w:del w:id="609" w:author="Claire Carbone" w:date="2015-01-08T12:15:00Z"/>
          <w:b/>
          <w:color w:val="000000" w:themeColor="text1"/>
          <w:sz w:val="20"/>
          <w:lang w:val="en-US"/>
        </w:rPr>
      </w:pPr>
      <w:del w:id="610" w:author="Claire Carbone" w:date="2015-01-08T12:15:00Z">
        <w:r w:rsidDel="003E0970">
          <w:fldChar w:fldCharType="begin"/>
        </w:r>
        <w:r w:rsidDel="003E0970">
          <w:delInstrText xml:space="preserve"> HYPERLINK "http://Contexts.html/" </w:delInstrText>
        </w:r>
        <w:r w:rsidDel="003E0970">
          <w:fldChar w:fldCharType="separate"/>
        </w:r>
        <w:r w:rsidR="007D3B7F" w:rsidRPr="001B3DE8" w:rsidDel="003E0970">
          <w:rPr>
            <w:b/>
            <w:color w:val="000000" w:themeColor="text1"/>
            <w:sz w:val="20"/>
            <w:lang w:val="en-US"/>
          </w:rPr>
          <w:delText>Contexts</w:delText>
        </w:r>
        <w:r w:rsidDel="003E0970">
          <w:rPr>
            <w:b/>
            <w:color w:val="000000" w:themeColor="text1"/>
            <w:sz w:val="20"/>
          </w:rPr>
          <w:fldChar w:fldCharType="end"/>
        </w:r>
      </w:del>
    </w:p>
    <w:p w14:paraId="193C000C" w14:textId="6390D8C4" w:rsidR="007D3B7F" w:rsidRPr="001B3DE8" w:rsidDel="003E0970" w:rsidRDefault="00FA0FFF" w:rsidP="00825E01">
      <w:pPr>
        <w:pStyle w:val="BodyText"/>
        <w:keepLines w:val="0"/>
        <w:widowControl w:val="0"/>
        <w:numPr>
          <w:ilvl w:val="0"/>
          <w:numId w:val="49"/>
        </w:numPr>
        <w:tabs>
          <w:tab w:val="clear" w:pos="1247"/>
          <w:tab w:val="clear" w:pos="2552"/>
          <w:tab w:val="clear" w:pos="3856"/>
          <w:tab w:val="clear" w:pos="5216"/>
          <w:tab w:val="clear" w:pos="6464"/>
          <w:tab w:val="clear" w:pos="7768"/>
          <w:tab w:val="clear" w:pos="9072"/>
          <w:tab w:val="clear" w:pos="10206"/>
        </w:tabs>
        <w:suppressAutoHyphens/>
        <w:spacing w:before="0" w:line="276" w:lineRule="auto"/>
        <w:ind w:left="851" w:hanging="284"/>
        <w:rPr>
          <w:del w:id="611" w:author="Claire Carbone" w:date="2015-01-08T12:15:00Z"/>
          <w:color w:val="000000" w:themeColor="text1"/>
          <w:sz w:val="20"/>
          <w:lang w:val="en-US"/>
        </w:rPr>
      </w:pPr>
      <w:del w:id="612" w:author="Claire Carbone" w:date="2015-01-08T12:15:00Z">
        <w:r w:rsidRPr="001B3DE8" w:rsidDel="003E0970">
          <w:rPr>
            <w:color w:val="000000" w:themeColor="text1"/>
            <w:sz w:val="20"/>
            <w:lang w:val="en-US"/>
          </w:rPr>
          <w:delText>D</w:delText>
        </w:r>
        <w:r w:rsidR="000A60AD" w:rsidRPr="001B3DE8" w:rsidDel="003E0970">
          <w:rPr>
            <w:color w:val="000000" w:themeColor="text1"/>
            <w:sz w:val="20"/>
            <w:lang w:val="en-US"/>
          </w:rPr>
          <w:delText>efinition of the sets of attribute types that hold request specific data at runtime</w:delText>
        </w:r>
      </w:del>
    </w:p>
    <w:p w14:paraId="193C000D" w14:textId="30BB4CAB" w:rsidR="007D3B7F" w:rsidRPr="001B3DE8" w:rsidDel="00E248A1" w:rsidRDefault="007275DF"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100" w:line="276" w:lineRule="auto"/>
        <w:ind w:left="284" w:hanging="284"/>
        <w:rPr>
          <w:del w:id="613" w:author="Claire Carbone" w:date="2015-01-08T12:11:00Z"/>
          <w:b/>
          <w:color w:val="000000" w:themeColor="text1"/>
          <w:sz w:val="20"/>
          <w:lang w:val="en-US"/>
        </w:rPr>
      </w:pPr>
      <w:del w:id="614" w:author="Claire Carbone" w:date="2015-01-08T12:11:00Z">
        <w:r w:rsidDel="00E248A1">
          <w:fldChar w:fldCharType="begin"/>
        </w:r>
        <w:r w:rsidDel="00E248A1">
          <w:delInstrText xml:space="preserve"> HYPERLINK "http://Associations.html/" </w:delInstrText>
        </w:r>
        <w:r w:rsidDel="00E248A1">
          <w:fldChar w:fldCharType="separate"/>
        </w:r>
        <w:r w:rsidR="007D3B7F" w:rsidRPr="001B3DE8" w:rsidDel="00E248A1">
          <w:rPr>
            <w:b/>
            <w:color w:val="000000" w:themeColor="text1"/>
            <w:sz w:val="20"/>
            <w:lang w:val="en-US"/>
          </w:rPr>
          <w:delText>Association Types</w:delText>
        </w:r>
        <w:r w:rsidDel="00E248A1">
          <w:rPr>
            <w:b/>
            <w:color w:val="000000" w:themeColor="text1"/>
            <w:sz w:val="20"/>
          </w:rPr>
          <w:fldChar w:fldCharType="end"/>
        </w:r>
      </w:del>
    </w:p>
    <w:p w14:paraId="193C000E" w14:textId="3100EDAE" w:rsidR="00BC5A94" w:rsidRPr="001B3DE8" w:rsidDel="00E248A1" w:rsidRDefault="00FA0FFF" w:rsidP="00825E01">
      <w:pPr>
        <w:pStyle w:val="BodyText"/>
        <w:keepLines w:val="0"/>
        <w:widowControl w:val="0"/>
        <w:numPr>
          <w:ilvl w:val="0"/>
          <w:numId w:val="49"/>
        </w:numPr>
        <w:tabs>
          <w:tab w:val="clear" w:pos="1247"/>
          <w:tab w:val="clear" w:pos="2552"/>
          <w:tab w:val="clear" w:pos="3856"/>
          <w:tab w:val="clear" w:pos="5216"/>
          <w:tab w:val="clear" w:pos="6464"/>
          <w:tab w:val="clear" w:pos="7768"/>
          <w:tab w:val="clear" w:pos="9072"/>
          <w:tab w:val="clear" w:pos="10206"/>
        </w:tabs>
        <w:suppressAutoHyphens/>
        <w:spacing w:before="0" w:line="276" w:lineRule="auto"/>
        <w:ind w:left="851" w:hanging="284"/>
        <w:rPr>
          <w:del w:id="615" w:author="Claire Carbone" w:date="2015-01-08T12:11:00Z"/>
          <w:color w:val="000000" w:themeColor="text1"/>
          <w:sz w:val="20"/>
          <w:lang w:val="en-US"/>
        </w:rPr>
      </w:pPr>
      <w:del w:id="616" w:author="Claire Carbone" w:date="2015-01-08T12:11:00Z">
        <w:r w:rsidRPr="001B3DE8" w:rsidDel="00E248A1">
          <w:rPr>
            <w:color w:val="000000" w:themeColor="text1"/>
            <w:sz w:val="20"/>
            <w:lang w:val="en-US"/>
          </w:rPr>
          <w:delText>D</w:delText>
        </w:r>
        <w:r w:rsidR="000A60AD" w:rsidRPr="001B3DE8" w:rsidDel="00E248A1">
          <w:rPr>
            <w:color w:val="000000" w:themeColor="text1"/>
            <w:sz w:val="20"/>
            <w:lang w:val="en-US"/>
          </w:rPr>
          <w:delText>efinition of the associations</w:delText>
        </w:r>
      </w:del>
    </w:p>
    <w:p w14:paraId="193C000F" w14:textId="605C6CBA" w:rsidR="007D3B7F" w:rsidRPr="001B3DE8" w:rsidDel="003E0970" w:rsidRDefault="007275DF"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100" w:line="276" w:lineRule="auto"/>
        <w:ind w:left="284" w:hanging="284"/>
        <w:rPr>
          <w:del w:id="617" w:author="Claire Carbone" w:date="2015-01-08T12:21:00Z"/>
          <w:b/>
          <w:color w:val="000000" w:themeColor="text1"/>
          <w:sz w:val="20"/>
          <w:lang w:val="en-US"/>
        </w:rPr>
      </w:pPr>
      <w:del w:id="618" w:author="Claire Carbone" w:date="2015-01-08T12:21:00Z">
        <w:r w:rsidDel="003E0970">
          <w:fldChar w:fldCharType="begin"/>
        </w:r>
        <w:r w:rsidDel="003E0970">
          <w:delInstrText xml:space="preserve"> HYPERLINK "http://CatalogHierarchies.html/" </w:delInstrText>
        </w:r>
        <w:r w:rsidDel="003E0970">
          <w:fldChar w:fldCharType="separate"/>
        </w:r>
        <w:r w:rsidR="007D3B7F" w:rsidRPr="001B3DE8" w:rsidDel="003E0970">
          <w:rPr>
            <w:b/>
            <w:color w:val="000000" w:themeColor="text1"/>
            <w:sz w:val="20"/>
            <w:lang w:val="en-US"/>
          </w:rPr>
          <w:delText>Catalog Hierarchies</w:delText>
        </w:r>
        <w:r w:rsidDel="003E0970">
          <w:rPr>
            <w:b/>
            <w:color w:val="000000" w:themeColor="text1"/>
            <w:sz w:val="20"/>
          </w:rPr>
          <w:fldChar w:fldCharType="end"/>
        </w:r>
      </w:del>
    </w:p>
    <w:p w14:paraId="193C0010" w14:textId="24DF4439" w:rsidR="00BC5A94" w:rsidRPr="001B3DE8" w:rsidDel="003E0970" w:rsidRDefault="00FA0FFF" w:rsidP="00825E01">
      <w:pPr>
        <w:pStyle w:val="BodyText"/>
        <w:keepLines w:val="0"/>
        <w:widowControl w:val="0"/>
        <w:numPr>
          <w:ilvl w:val="0"/>
          <w:numId w:val="49"/>
        </w:numPr>
        <w:tabs>
          <w:tab w:val="clear" w:pos="1247"/>
          <w:tab w:val="clear" w:pos="2552"/>
          <w:tab w:val="clear" w:pos="3856"/>
          <w:tab w:val="clear" w:pos="5216"/>
          <w:tab w:val="clear" w:pos="6464"/>
          <w:tab w:val="clear" w:pos="7768"/>
          <w:tab w:val="clear" w:pos="9072"/>
          <w:tab w:val="clear" w:pos="10206"/>
        </w:tabs>
        <w:suppressAutoHyphens/>
        <w:spacing w:before="0" w:line="276" w:lineRule="auto"/>
        <w:ind w:left="851" w:hanging="284"/>
        <w:rPr>
          <w:del w:id="619" w:author="Claire Carbone" w:date="2015-01-08T12:21:00Z"/>
          <w:color w:val="000000" w:themeColor="text1"/>
          <w:sz w:val="20"/>
          <w:lang w:val="en-US"/>
        </w:rPr>
      </w:pPr>
      <w:del w:id="620" w:author="Claire Carbone" w:date="2015-01-08T12:21:00Z">
        <w:r w:rsidRPr="001B3DE8" w:rsidDel="003E0970">
          <w:rPr>
            <w:color w:val="000000" w:themeColor="text1"/>
            <w:sz w:val="20"/>
            <w:lang w:val="en-US"/>
          </w:rPr>
          <w:delText>D</w:delText>
        </w:r>
        <w:r w:rsidR="000A60AD" w:rsidRPr="001B3DE8" w:rsidDel="003E0970">
          <w:rPr>
            <w:color w:val="000000" w:themeColor="text1"/>
            <w:sz w:val="20"/>
            <w:lang w:val="en-US"/>
          </w:rPr>
          <w:delText>efinition of the directory structure used to organize products and offers</w:delText>
        </w:r>
      </w:del>
    </w:p>
    <w:p w14:paraId="193C0011" w14:textId="0A6D588C" w:rsidR="00BC5A94" w:rsidRPr="001B3DE8" w:rsidDel="003E0970" w:rsidRDefault="007275DF"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100" w:line="276" w:lineRule="auto"/>
        <w:ind w:left="284" w:hanging="284"/>
        <w:rPr>
          <w:del w:id="621" w:author="Claire Carbone" w:date="2015-01-08T12:21:00Z"/>
          <w:b/>
          <w:color w:val="000000" w:themeColor="text1"/>
          <w:sz w:val="20"/>
          <w:lang w:val="en-US"/>
        </w:rPr>
      </w:pPr>
      <w:del w:id="622" w:author="Claire Carbone" w:date="2015-01-08T12:21:00Z">
        <w:r w:rsidDel="003E0970">
          <w:fldChar w:fldCharType="begin"/>
        </w:r>
        <w:r w:rsidDel="003E0970">
          <w:delInstrText xml:space="preserve"> HYPERLINK "http://Project.html/" </w:delInstrText>
        </w:r>
        <w:r w:rsidDel="003E0970">
          <w:fldChar w:fldCharType="separate"/>
        </w:r>
        <w:r w:rsidR="007D3B7F" w:rsidRPr="001B3DE8" w:rsidDel="003E0970">
          <w:rPr>
            <w:b/>
            <w:color w:val="000000" w:themeColor="text1"/>
            <w:sz w:val="20"/>
            <w:lang w:val="en-US"/>
          </w:rPr>
          <w:delText>Projects</w:delText>
        </w:r>
        <w:r w:rsidDel="003E0970">
          <w:rPr>
            <w:b/>
            <w:color w:val="000000" w:themeColor="text1"/>
            <w:sz w:val="20"/>
          </w:rPr>
          <w:fldChar w:fldCharType="end"/>
        </w:r>
      </w:del>
    </w:p>
    <w:p w14:paraId="193C0012" w14:textId="42662655" w:rsidR="007D3B7F" w:rsidRPr="001B3DE8" w:rsidDel="003E0970" w:rsidRDefault="00FA0FFF" w:rsidP="00825E01">
      <w:pPr>
        <w:pStyle w:val="BodyText"/>
        <w:keepLines w:val="0"/>
        <w:widowControl w:val="0"/>
        <w:numPr>
          <w:ilvl w:val="0"/>
          <w:numId w:val="49"/>
        </w:numPr>
        <w:tabs>
          <w:tab w:val="clear" w:pos="1247"/>
          <w:tab w:val="clear" w:pos="2552"/>
          <w:tab w:val="clear" w:pos="3856"/>
          <w:tab w:val="clear" w:pos="5216"/>
          <w:tab w:val="clear" w:pos="6464"/>
          <w:tab w:val="clear" w:pos="7768"/>
          <w:tab w:val="clear" w:pos="9072"/>
          <w:tab w:val="clear" w:pos="10206"/>
        </w:tabs>
        <w:suppressAutoHyphens/>
        <w:spacing w:before="0" w:line="276" w:lineRule="auto"/>
        <w:ind w:left="851" w:hanging="284"/>
        <w:rPr>
          <w:del w:id="623" w:author="Claire Carbone" w:date="2015-01-08T12:21:00Z"/>
          <w:color w:val="000000" w:themeColor="text1"/>
          <w:sz w:val="20"/>
          <w:lang w:val="en-US"/>
        </w:rPr>
      </w:pPr>
      <w:del w:id="624" w:author="Claire Carbone" w:date="2015-01-08T12:21:00Z">
        <w:r w:rsidRPr="001B3DE8" w:rsidDel="003E0970">
          <w:rPr>
            <w:color w:val="000000" w:themeColor="text1"/>
            <w:sz w:val="20"/>
            <w:lang w:val="en-US"/>
          </w:rPr>
          <w:delText>M</w:delText>
        </w:r>
        <w:r w:rsidR="000A60AD" w:rsidRPr="001B3DE8" w:rsidDel="003E0970">
          <w:rPr>
            <w:color w:val="000000" w:themeColor="text1"/>
            <w:sz w:val="20"/>
            <w:lang w:val="en-US"/>
          </w:rPr>
          <w:delText>echa</w:delText>
        </w:r>
        <w:r w:rsidR="00FF4A43" w:rsidRPr="001B3DE8" w:rsidDel="003E0970">
          <w:rPr>
            <w:color w:val="000000" w:themeColor="text1"/>
            <w:sz w:val="20"/>
            <w:lang w:val="en-US"/>
          </w:rPr>
          <w:delText>nism to control changes to the c</w:delText>
        </w:r>
        <w:r w:rsidR="000A60AD" w:rsidRPr="001B3DE8" w:rsidDel="003E0970">
          <w:rPr>
            <w:color w:val="000000" w:themeColor="text1"/>
            <w:sz w:val="20"/>
            <w:lang w:val="en-US"/>
          </w:rPr>
          <w:delText>atalog definition, including releasing changes to a live production environment in a controlled manner</w:delText>
        </w:r>
      </w:del>
    </w:p>
    <w:p w14:paraId="193C0013" w14:textId="0E8EC4D9" w:rsidR="007D3B7F" w:rsidRPr="001B3DE8" w:rsidDel="003E0970" w:rsidRDefault="007275DF"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100" w:line="276" w:lineRule="auto"/>
        <w:ind w:left="284" w:hanging="284"/>
        <w:rPr>
          <w:del w:id="625" w:author="Claire Carbone" w:date="2015-01-08T12:18:00Z"/>
          <w:b/>
          <w:color w:val="000000" w:themeColor="text1"/>
          <w:sz w:val="20"/>
          <w:lang w:val="en-US"/>
        </w:rPr>
      </w:pPr>
      <w:del w:id="626" w:author="Claire Carbone" w:date="2015-01-08T12:18:00Z">
        <w:r w:rsidDel="003E0970">
          <w:fldChar w:fldCharType="begin"/>
        </w:r>
        <w:r w:rsidDel="003E0970">
          <w:delInstrText xml:space="preserve"> HYPERLINK "http://Items.html/" </w:delInstrText>
        </w:r>
        <w:r w:rsidDel="003E0970">
          <w:fldChar w:fldCharType="separate"/>
        </w:r>
        <w:r w:rsidR="007D3B7F" w:rsidRPr="001B3DE8" w:rsidDel="003E0970">
          <w:rPr>
            <w:b/>
            <w:color w:val="000000" w:themeColor="text1"/>
            <w:sz w:val="20"/>
            <w:lang w:val="en-US"/>
          </w:rPr>
          <w:delText>Items</w:delText>
        </w:r>
        <w:r w:rsidDel="003E0970">
          <w:rPr>
            <w:b/>
            <w:color w:val="000000" w:themeColor="text1"/>
            <w:sz w:val="20"/>
          </w:rPr>
          <w:fldChar w:fldCharType="end"/>
        </w:r>
        <w:r w:rsidR="007D3B7F" w:rsidRPr="001B3DE8" w:rsidDel="003E0970">
          <w:rPr>
            <w:b/>
            <w:color w:val="000000" w:themeColor="text1"/>
            <w:sz w:val="20"/>
            <w:lang w:val="en-US"/>
          </w:rPr>
          <w:delText xml:space="preserve"> </w:delText>
        </w:r>
      </w:del>
    </w:p>
    <w:p w14:paraId="193C0014" w14:textId="3F45E9D9" w:rsidR="00BC5A94" w:rsidRPr="001B3DE8" w:rsidDel="003E0970" w:rsidRDefault="00FA0FFF" w:rsidP="00825E01">
      <w:pPr>
        <w:pStyle w:val="BodyText"/>
        <w:keepLines w:val="0"/>
        <w:widowControl w:val="0"/>
        <w:numPr>
          <w:ilvl w:val="0"/>
          <w:numId w:val="49"/>
        </w:numPr>
        <w:tabs>
          <w:tab w:val="clear" w:pos="1247"/>
          <w:tab w:val="clear" w:pos="2552"/>
          <w:tab w:val="clear" w:pos="3856"/>
          <w:tab w:val="clear" w:pos="5216"/>
          <w:tab w:val="clear" w:pos="6464"/>
          <w:tab w:val="clear" w:pos="7768"/>
          <w:tab w:val="clear" w:pos="9072"/>
          <w:tab w:val="clear" w:pos="10206"/>
        </w:tabs>
        <w:suppressAutoHyphens/>
        <w:spacing w:before="0" w:line="276" w:lineRule="auto"/>
        <w:ind w:left="851" w:hanging="284"/>
        <w:rPr>
          <w:del w:id="627" w:author="Claire Carbone" w:date="2015-01-08T12:18:00Z"/>
          <w:color w:val="000000" w:themeColor="text1"/>
          <w:sz w:val="20"/>
          <w:lang w:val="en-US"/>
        </w:rPr>
      </w:pPr>
      <w:del w:id="628" w:author="Claire Carbone" w:date="2015-01-08T12:18:00Z">
        <w:r w:rsidRPr="001B3DE8" w:rsidDel="003E0970">
          <w:rPr>
            <w:color w:val="000000" w:themeColor="text1"/>
            <w:sz w:val="20"/>
            <w:lang w:val="en-US"/>
          </w:rPr>
          <w:delText>D</w:delText>
        </w:r>
        <w:r w:rsidR="000A60AD" w:rsidRPr="001B3DE8" w:rsidDel="003E0970">
          <w:rPr>
            <w:color w:val="000000" w:themeColor="text1"/>
            <w:sz w:val="20"/>
            <w:lang w:val="en-US"/>
          </w:rPr>
          <w:delText>efinitions of products and services</w:delText>
        </w:r>
      </w:del>
    </w:p>
    <w:p w14:paraId="193C0015" w14:textId="7D94828C" w:rsidR="007D3B7F" w:rsidRPr="001B3DE8" w:rsidDel="003E0970" w:rsidRDefault="007275DF"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100" w:line="276" w:lineRule="auto"/>
        <w:ind w:left="284" w:hanging="284"/>
        <w:rPr>
          <w:del w:id="629" w:author="Claire Carbone" w:date="2015-01-08T12:21:00Z"/>
          <w:b/>
          <w:color w:val="000000" w:themeColor="text1"/>
          <w:sz w:val="20"/>
          <w:lang w:val="en-US"/>
        </w:rPr>
      </w:pPr>
      <w:del w:id="630" w:author="Claire Carbone" w:date="2015-01-08T12:21:00Z">
        <w:r w:rsidDel="003E0970">
          <w:fldChar w:fldCharType="begin"/>
        </w:r>
        <w:r w:rsidDel="003E0970">
          <w:delInstrText xml:space="preserve"> HYPERLINK </w:delInstrText>
        </w:r>
        <w:r w:rsidDel="003E0970">
          <w:fldChar w:fldCharType="separate"/>
        </w:r>
        <w:r w:rsidR="007D3B7F" w:rsidRPr="001B3DE8" w:rsidDel="003E0970">
          <w:rPr>
            <w:b/>
            <w:color w:val="000000" w:themeColor="text1"/>
            <w:sz w:val="20"/>
            <w:lang w:val="en-US"/>
          </w:rPr>
          <w:delText>Domains</w:delText>
        </w:r>
        <w:r w:rsidDel="003E0970">
          <w:rPr>
            <w:b/>
            <w:color w:val="000000" w:themeColor="text1"/>
            <w:sz w:val="20"/>
          </w:rPr>
          <w:fldChar w:fldCharType="end"/>
        </w:r>
        <w:r w:rsidR="007D3B7F" w:rsidRPr="001B3DE8" w:rsidDel="003E0970">
          <w:rPr>
            <w:b/>
            <w:color w:val="000000" w:themeColor="text1"/>
            <w:sz w:val="20"/>
            <w:lang w:val="en-US"/>
          </w:rPr>
          <w:delText xml:space="preserve"> </w:delText>
        </w:r>
      </w:del>
    </w:p>
    <w:p w14:paraId="193C0016" w14:textId="58BA9E27" w:rsidR="00BC5A94" w:rsidRPr="001B3DE8" w:rsidDel="003E0970" w:rsidRDefault="00FF4A43" w:rsidP="00825E01">
      <w:pPr>
        <w:pStyle w:val="BodyText"/>
        <w:keepLines w:val="0"/>
        <w:widowControl w:val="0"/>
        <w:numPr>
          <w:ilvl w:val="0"/>
          <w:numId w:val="49"/>
        </w:numPr>
        <w:tabs>
          <w:tab w:val="clear" w:pos="1247"/>
          <w:tab w:val="clear" w:pos="2552"/>
          <w:tab w:val="clear" w:pos="3856"/>
          <w:tab w:val="clear" w:pos="5216"/>
          <w:tab w:val="clear" w:pos="6464"/>
          <w:tab w:val="clear" w:pos="7768"/>
          <w:tab w:val="clear" w:pos="9072"/>
          <w:tab w:val="clear" w:pos="10206"/>
        </w:tabs>
        <w:suppressAutoHyphens/>
        <w:spacing w:before="0" w:after="200" w:line="276" w:lineRule="auto"/>
        <w:ind w:left="851" w:hanging="284"/>
        <w:rPr>
          <w:del w:id="631" w:author="Claire Carbone" w:date="2015-01-08T12:21:00Z"/>
          <w:color w:val="000000" w:themeColor="text1"/>
          <w:sz w:val="20"/>
          <w:lang w:val="en-US"/>
        </w:rPr>
      </w:pPr>
      <w:del w:id="632" w:author="Claire Carbone" w:date="2015-01-08T12:21:00Z">
        <w:r w:rsidRPr="001B3DE8" w:rsidDel="003E0970">
          <w:rPr>
            <w:color w:val="000000" w:themeColor="text1"/>
            <w:sz w:val="20"/>
            <w:lang w:val="en-US"/>
          </w:rPr>
          <w:delText>Provide the a</w:delText>
        </w:r>
        <w:r w:rsidR="000A60AD" w:rsidRPr="001B3DE8" w:rsidDel="003E0970">
          <w:rPr>
            <w:color w:val="000000" w:themeColor="text1"/>
            <w:sz w:val="20"/>
            <w:lang w:val="en-US"/>
          </w:rPr>
          <w:delText>bility to limit data access</w:delText>
        </w:r>
      </w:del>
    </w:p>
    <w:p w14:paraId="193C0017" w14:textId="6EA0258D" w:rsidR="00C0025B" w:rsidRPr="001B3DE8" w:rsidDel="003E0970" w:rsidRDefault="00C0025B" w:rsidP="00D73032">
      <w:pPr>
        <w:pStyle w:val="Quotations"/>
        <w:spacing w:before="300" w:after="200" w:line="276" w:lineRule="auto"/>
        <w:ind w:left="0"/>
        <w:rPr>
          <w:del w:id="633" w:author="Claire Carbone" w:date="2015-01-08T12:22:00Z"/>
          <w:rStyle w:val="Strong"/>
          <w:rFonts w:ascii="Arial" w:hAnsi="Arial"/>
          <w:sz w:val="20"/>
          <w:szCs w:val="20"/>
          <w:highlight w:val="lightGray"/>
        </w:rPr>
      </w:pPr>
      <w:del w:id="634" w:author="Claire Carbone" w:date="2015-01-08T12:22:00Z">
        <w:r w:rsidRPr="001B3DE8" w:rsidDel="003E0970">
          <w:rPr>
            <w:rStyle w:val="Strong"/>
            <w:rFonts w:ascii="Arial" w:hAnsi="Arial"/>
            <w:sz w:val="20"/>
            <w:szCs w:val="20"/>
            <w:highlight w:val="lightGray"/>
          </w:rPr>
          <w:delText>Configuration menu</w:delText>
        </w:r>
      </w:del>
    </w:p>
    <w:p w14:paraId="193C0018" w14:textId="307BC821" w:rsidR="00825E01" w:rsidRPr="001B3DE8" w:rsidDel="003E0970" w:rsidRDefault="00825E01" w:rsidP="00D73032">
      <w:pPr>
        <w:pStyle w:val="1NIMTrgMainText"/>
        <w:rPr>
          <w:del w:id="635" w:author="Claire Carbone" w:date="2015-01-08T12:22:00Z"/>
          <w:color w:val="FF0000"/>
        </w:rPr>
      </w:pPr>
      <w:del w:id="636" w:author="Claire Carbone" w:date="2015-01-08T12:22:00Z">
        <w:r w:rsidRPr="001B3DE8" w:rsidDel="003E0970">
          <w:rPr>
            <w:color w:val="000000" w:themeColor="text1"/>
          </w:rPr>
          <w:delText xml:space="preserve">The </w:delText>
        </w:r>
        <w:r w:rsidRPr="001B3DE8" w:rsidDel="003E0970">
          <w:rPr>
            <w:b/>
            <w:color w:val="000000" w:themeColor="text1"/>
          </w:rPr>
          <w:delText>Configuration</w:delText>
        </w:r>
        <w:r w:rsidRPr="001B3DE8" w:rsidDel="003E0970">
          <w:rPr>
            <w:color w:val="000000" w:themeColor="text1"/>
          </w:rPr>
          <w:delText xml:space="preserve"> menu provides the tools which allow you to con</w:delText>
        </w:r>
        <w:r w:rsidRPr="001B3DE8" w:rsidDel="003E0970">
          <w:delText>figure various aspects of your catalog, including catalog privileges and the importing/exporting of catalog data:</w:delText>
        </w:r>
      </w:del>
    </w:p>
    <w:p w14:paraId="193C0019" w14:textId="3FC007A5" w:rsidR="00C0025B" w:rsidRPr="001B3DE8" w:rsidDel="003E0970" w:rsidRDefault="0022065C" w:rsidP="00D73032">
      <w:pPr>
        <w:pStyle w:val="1NIMTrgMainText"/>
        <w:rPr>
          <w:del w:id="637" w:author="Claire Carbone" w:date="2015-01-08T12:22:00Z"/>
        </w:rPr>
      </w:pPr>
      <w:del w:id="638" w:author="Claire Carbone" w:date="2015-01-08T12:22:00Z">
        <w:r w:rsidDel="003E0970">
          <w:rPr>
            <w:noProof/>
          </w:rPr>
          <w:drawing>
            <wp:inline distT="0" distB="0" distL="0" distR="0" wp14:anchorId="6F63C392" wp14:editId="6843D334">
              <wp:extent cx="2865936" cy="1842654"/>
              <wp:effectExtent l="19050" t="19050" r="10795" b="24765"/>
              <wp:docPr id="27887" name="Picture 27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67632" cy="1843745"/>
                      </a:xfrm>
                      <a:prstGeom prst="rect">
                        <a:avLst/>
                      </a:prstGeom>
                      <a:noFill/>
                      <a:ln>
                        <a:solidFill>
                          <a:schemeClr val="accent1"/>
                        </a:solidFill>
                      </a:ln>
                    </pic:spPr>
                  </pic:pic>
                </a:graphicData>
              </a:graphic>
            </wp:inline>
          </w:drawing>
        </w:r>
      </w:del>
    </w:p>
    <w:p w14:paraId="193C001A" w14:textId="702A5E51" w:rsidR="00FF4A43" w:rsidRPr="001B3DE8" w:rsidDel="003E0970" w:rsidRDefault="007275DF"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0" w:line="276" w:lineRule="auto"/>
        <w:ind w:left="284" w:hanging="284"/>
        <w:rPr>
          <w:del w:id="639" w:author="Claire Carbone" w:date="2015-01-08T12:22:00Z"/>
          <w:b/>
          <w:sz w:val="20"/>
          <w:lang w:val="en-US"/>
        </w:rPr>
      </w:pPr>
      <w:del w:id="640" w:author="Claire Carbone" w:date="2015-01-08T12:22:00Z">
        <w:r w:rsidDel="003E0970">
          <w:fldChar w:fldCharType="begin"/>
        </w:r>
        <w:r w:rsidDel="003E0970">
          <w:delInstrText xml:space="preserve"> HYPERLINK "http://Attributes.html/" </w:delInstrText>
        </w:r>
        <w:r w:rsidDel="003E0970">
          <w:fldChar w:fldCharType="separate"/>
        </w:r>
        <w:r w:rsidR="00D33EEB" w:rsidRPr="001B3DE8" w:rsidDel="003E0970">
          <w:rPr>
            <w:b/>
            <w:sz w:val="20"/>
            <w:lang w:val="en-US"/>
          </w:rPr>
          <w:delText>Code</w:delText>
        </w:r>
        <w:r w:rsidDel="003E0970">
          <w:rPr>
            <w:b/>
            <w:sz w:val="20"/>
          </w:rPr>
          <w:fldChar w:fldCharType="end"/>
        </w:r>
        <w:r w:rsidR="00D33EEB" w:rsidRPr="001B3DE8" w:rsidDel="003E0970">
          <w:rPr>
            <w:b/>
            <w:sz w:val="20"/>
            <w:lang w:val="en-US"/>
          </w:rPr>
          <w:delText xml:space="preserve"> Tables</w:delText>
        </w:r>
      </w:del>
    </w:p>
    <w:p w14:paraId="193C001B" w14:textId="28144365" w:rsidR="00FF4A43" w:rsidRPr="001B3DE8" w:rsidDel="003E0970" w:rsidRDefault="0032634C" w:rsidP="00825E01">
      <w:pPr>
        <w:pStyle w:val="BodyText"/>
        <w:keepLines w:val="0"/>
        <w:widowControl w:val="0"/>
        <w:numPr>
          <w:ilvl w:val="0"/>
          <w:numId w:val="49"/>
        </w:numPr>
        <w:tabs>
          <w:tab w:val="clear" w:pos="1247"/>
          <w:tab w:val="clear" w:pos="2552"/>
          <w:tab w:val="clear" w:pos="3856"/>
          <w:tab w:val="clear" w:pos="5216"/>
          <w:tab w:val="clear" w:pos="6464"/>
          <w:tab w:val="clear" w:pos="7768"/>
          <w:tab w:val="clear" w:pos="9072"/>
          <w:tab w:val="clear" w:pos="10206"/>
        </w:tabs>
        <w:suppressAutoHyphens/>
        <w:spacing w:before="0" w:line="276" w:lineRule="auto"/>
        <w:ind w:left="851" w:hanging="284"/>
        <w:rPr>
          <w:del w:id="641" w:author="Claire Carbone" w:date="2015-01-08T12:22:00Z"/>
          <w:sz w:val="20"/>
          <w:lang w:val="en-US"/>
        </w:rPr>
      </w:pPr>
      <w:del w:id="642" w:author="Claire Carbone" w:date="2015-01-08T12:22:00Z">
        <w:r w:rsidRPr="001B3DE8" w:rsidDel="003E0970">
          <w:rPr>
            <w:sz w:val="20"/>
            <w:lang w:val="en-US"/>
          </w:rPr>
          <w:delText>Allow you to maintain all enumeration lists used in the application</w:delText>
        </w:r>
      </w:del>
    </w:p>
    <w:p w14:paraId="193C001C" w14:textId="1EC7330B" w:rsidR="00FF4A43" w:rsidRPr="001B3DE8" w:rsidDel="003E0970" w:rsidRDefault="007275DF"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100" w:line="276" w:lineRule="auto"/>
        <w:ind w:left="284" w:hanging="284"/>
        <w:rPr>
          <w:del w:id="643" w:author="Claire Carbone" w:date="2015-01-08T12:22:00Z"/>
          <w:b/>
          <w:sz w:val="20"/>
          <w:lang w:val="en-US"/>
        </w:rPr>
      </w:pPr>
      <w:del w:id="644" w:author="Claire Carbone" w:date="2015-01-08T12:22:00Z">
        <w:r w:rsidDel="003E0970">
          <w:fldChar w:fldCharType="begin"/>
        </w:r>
        <w:r w:rsidDel="003E0970">
          <w:delInstrText xml:space="preserve"> HYPERLINK </w:delInstrText>
        </w:r>
        <w:r w:rsidDel="003E0970">
          <w:fldChar w:fldCharType="separate"/>
        </w:r>
        <w:r w:rsidR="00FF4A43" w:rsidRPr="001B3DE8" w:rsidDel="003E0970">
          <w:rPr>
            <w:b/>
            <w:sz w:val="20"/>
            <w:lang w:val="en-US"/>
          </w:rPr>
          <w:delText xml:space="preserve">Catalog </w:delText>
        </w:r>
        <w:r w:rsidR="00D33EEB" w:rsidRPr="001B3DE8" w:rsidDel="003E0970">
          <w:rPr>
            <w:b/>
            <w:sz w:val="20"/>
            <w:lang w:val="en-US"/>
          </w:rPr>
          <w:delText>Configuration</w:delText>
        </w:r>
        <w:r w:rsidDel="003E0970">
          <w:rPr>
            <w:b/>
            <w:sz w:val="20"/>
          </w:rPr>
          <w:fldChar w:fldCharType="end"/>
        </w:r>
      </w:del>
    </w:p>
    <w:p w14:paraId="193C001D" w14:textId="699FFF6C" w:rsidR="00FF4A43" w:rsidRPr="001B3DE8" w:rsidDel="003E0970" w:rsidRDefault="0032634C" w:rsidP="00825E01">
      <w:pPr>
        <w:pStyle w:val="BodyText"/>
        <w:keepLines w:val="0"/>
        <w:widowControl w:val="0"/>
        <w:numPr>
          <w:ilvl w:val="0"/>
          <w:numId w:val="49"/>
        </w:numPr>
        <w:tabs>
          <w:tab w:val="clear" w:pos="1247"/>
          <w:tab w:val="clear" w:pos="2552"/>
          <w:tab w:val="clear" w:pos="3856"/>
          <w:tab w:val="clear" w:pos="5216"/>
          <w:tab w:val="clear" w:pos="6464"/>
          <w:tab w:val="clear" w:pos="7768"/>
          <w:tab w:val="clear" w:pos="9072"/>
          <w:tab w:val="clear" w:pos="10206"/>
        </w:tabs>
        <w:suppressAutoHyphens/>
        <w:spacing w:before="0" w:line="276" w:lineRule="auto"/>
        <w:ind w:left="851" w:hanging="284"/>
        <w:rPr>
          <w:del w:id="645" w:author="Claire Carbone" w:date="2015-01-08T12:22:00Z"/>
          <w:sz w:val="20"/>
          <w:lang w:val="en-US"/>
        </w:rPr>
      </w:pPr>
      <w:del w:id="646" w:author="Claire Carbone" w:date="2015-01-08T12:22:00Z">
        <w:r w:rsidRPr="001B3DE8" w:rsidDel="003E0970">
          <w:rPr>
            <w:sz w:val="20"/>
            <w:lang w:val="en-US"/>
          </w:rPr>
          <w:delText>For setting default currency, marku</w:delText>
        </w:r>
        <w:r w:rsidR="00D73032" w:rsidRPr="001B3DE8" w:rsidDel="003E0970">
          <w:rPr>
            <w:sz w:val="20"/>
            <w:lang w:val="en-US"/>
          </w:rPr>
          <w:delText>p, date and privileges for the C</w:delText>
        </w:r>
        <w:r w:rsidRPr="001B3DE8" w:rsidDel="003E0970">
          <w:rPr>
            <w:sz w:val="20"/>
            <w:lang w:val="en-US"/>
          </w:rPr>
          <w:delText>atalog</w:delText>
        </w:r>
      </w:del>
    </w:p>
    <w:p w14:paraId="193C001E" w14:textId="4DFDC2BB" w:rsidR="00FF4A43" w:rsidRPr="0022065C" w:rsidDel="003E0970" w:rsidRDefault="007275DF"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100" w:line="276" w:lineRule="auto"/>
        <w:ind w:left="284" w:hanging="284"/>
        <w:rPr>
          <w:del w:id="647" w:author="Claire Carbone" w:date="2015-01-08T12:22:00Z"/>
          <w:b/>
          <w:sz w:val="20"/>
          <w:lang w:val="en-US"/>
        </w:rPr>
      </w:pPr>
      <w:del w:id="648" w:author="Claire Carbone" w:date="2015-01-08T12:22:00Z">
        <w:r w:rsidDel="003E0970">
          <w:fldChar w:fldCharType="begin"/>
        </w:r>
        <w:r w:rsidDel="003E0970">
          <w:delInstrText xml:space="preserve"> HYPERLINK "http://Taxes.html/" </w:delInstrText>
        </w:r>
        <w:r w:rsidDel="003E0970">
          <w:fldChar w:fldCharType="separate"/>
        </w:r>
        <w:r w:rsidR="00D33EEB" w:rsidRPr="0022065C" w:rsidDel="003E0970">
          <w:rPr>
            <w:b/>
            <w:sz w:val="20"/>
            <w:lang w:val="en-US"/>
          </w:rPr>
          <w:delText>Configure</w:delText>
        </w:r>
        <w:r w:rsidDel="003E0970">
          <w:rPr>
            <w:b/>
            <w:sz w:val="20"/>
          </w:rPr>
          <w:fldChar w:fldCharType="end"/>
        </w:r>
        <w:r w:rsidR="00D33EEB" w:rsidRPr="0022065C" w:rsidDel="003E0970">
          <w:rPr>
            <w:b/>
            <w:sz w:val="20"/>
            <w:lang w:val="en-US"/>
          </w:rPr>
          <w:delText xml:space="preserve"> </w:delText>
        </w:r>
        <w:r w:rsidR="0022065C" w:rsidRPr="0022065C" w:rsidDel="003E0970">
          <w:rPr>
            <w:b/>
            <w:sz w:val="20"/>
            <w:lang w:val="en-US"/>
          </w:rPr>
          <w:delText>PLD</w:delText>
        </w:r>
      </w:del>
    </w:p>
    <w:p w14:paraId="193C001F" w14:textId="104F6FF8" w:rsidR="00FF4A43" w:rsidRPr="001B3DE8" w:rsidDel="003E0970" w:rsidRDefault="002916E1" w:rsidP="00825E01">
      <w:pPr>
        <w:pStyle w:val="BodyText"/>
        <w:keepLines w:val="0"/>
        <w:widowControl w:val="0"/>
        <w:numPr>
          <w:ilvl w:val="0"/>
          <w:numId w:val="49"/>
        </w:numPr>
        <w:tabs>
          <w:tab w:val="clear" w:pos="1247"/>
          <w:tab w:val="clear" w:pos="2552"/>
          <w:tab w:val="clear" w:pos="3856"/>
          <w:tab w:val="clear" w:pos="5216"/>
          <w:tab w:val="clear" w:pos="6464"/>
          <w:tab w:val="clear" w:pos="7768"/>
          <w:tab w:val="clear" w:pos="9072"/>
          <w:tab w:val="clear" w:pos="10206"/>
        </w:tabs>
        <w:suppressAutoHyphens/>
        <w:spacing w:before="0" w:line="276" w:lineRule="auto"/>
        <w:ind w:left="851" w:hanging="284"/>
        <w:rPr>
          <w:del w:id="649" w:author="Claire Carbone" w:date="2015-01-08T12:22:00Z"/>
          <w:sz w:val="20"/>
          <w:lang w:val="en-US"/>
        </w:rPr>
      </w:pPr>
      <w:del w:id="650" w:author="Claire Carbone" w:date="2015-01-08T12:22:00Z">
        <w:r w:rsidRPr="001B3DE8" w:rsidDel="003E0970">
          <w:rPr>
            <w:sz w:val="20"/>
            <w:lang w:val="en-US"/>
          </w:rPr>
          <w:delText>Contains o</w:delText>
        </w:r>
        <w:r w:rsidR="0032634C" w:rsidRPr="001B3DE8" w:rsidDel="003E0970">
          <w:rPr>
            <w:sz w:val="20"/>
            <w:lang w:val="en-US"/>
          </w:rPr>
          <w:delText>ptions for configuring the Product Lifecycle Manager</w:delText>
        </w:r>
        <w:r w:rsidR="007859A2" w:rsidRPr="001B3DE8" w:rsidDel="003E0970">
          <w:rPr>
            <w:sz w:val="20"/>
            <w:lang w:val="en-US"/>
          </w:rPr>
          <w:delText xml:space="preserve"> feature</w:delText>
        </w:r>
        <w:r w:rsidRPr="001B3DE8" w:rsidDel="003E0970">
          <w:rPr>
            <w:sz w:val="20"/>
            <w:lang w:val="en-US"/>
          </w:rPr>
          <w:delText>:</w:delText>
        </w:r>
      </w:del>
    </w:p>
    <w:p w14:paraId="193C0020" w14:textId="52873F2E" w:rsidR="00D33EEB" w:rsidRPr="001B3DE8" w:rsidDel="003E0970" w:rsidRDefault="00D33EEB" w:rsidP="00825E01">
      <w:pPr>
        <w:pStyle w:val="BodyText"/>
        <w:keepLines w:val="0"/>
        <w:widowControl w:val="0"/>
        <w:numPr>
          <w:ilvl w:val="0"/>
          <w:numId w:val="50"/>
        </w:numPr>
        <w:tabs>
          <w:tab w:val="clear" w:pos="1247"/>
          <w:tab w:val="clear" w:pos="2552"/>
          <w:tab w:val="clear" w:pos="3856"/>
          <w:tab w:val="clear" w:pos="5216"/>
          <w:tab w:val="clear" w:pos="6464"/>
          <w:tab w:val="clear" w:pos="7768"/>
          <w:tab w:val="clear" w:pos="9072"/>
          <w:tab w:val="clear" w:pos="10206"/>
        </w:tabs>
        <w:suppressAutoHyphens/>
        <w:spacing w:before="0" w:line="276" w:lineRule="auto"/>
        <w:ind w:left="1418" w:hanging="284"/>
        <w:rPr>
          <w:del w:id="651" w:author="Claire Carbone" w:date="2015-01-08T12:22:00Z"/>
          <w:sz w:val="20"/>
          <w:lang w:val="en-US"/>
        </w:rPr>
      </w:pPr>
      <w:del w:id="652" w:author="Claire Carbone" w:date="2015-01-08T12:22:00Z">
        <w:r w:rsidRPr="001B3DE8" w:rsidDel="003E0970">
          <w:rPr>
            <w:sz w:val="20"/>
            <w:lang w:val="en-US"/>
          </w:rPr>
          <w:delText>Configure Templates</w:delText>
        </w:r>
      </w:del>
    </w:p>
    <w:p w14:paraId="193C0021" w14:textId="298FA97E" w:rsidR="00D33EEB" w:rsidRPr="001B3DE8" w:rsidDel="003E0970" w:rsidRDefault="00D33EEB" w:rsidP="00825E01">
      <w:pPr>
        <w:pStyle w:val="BodyText"/>
        <w:keepLines w:val="0"/>
        <w:widowControl w:val="0"/>
        <w:numPr>
          <w:ilvl w:val="0"/>
          <w:numId w:val="50"/>
        </w:numPr>
        <w:tabs>
          <w:tab w:val="clear" w:pos="1247"/>
          <w:tab w:val="clear" w:pos="2552"/>
          <w:tab w:val="clear" w:pos="3856"/>
          <w:tab w:val="clear" w:pos="5216"/>
          <w:tab w:val="clear" w:pos="6464"/>
          <w:tab w:val="clear" w:pos="7768"/>
          <w:tab w:val="clear" w:pos="9072"/>
          <w:tab w:val="clear" w:pos="10206"/>
        </w:tabs>
        <w:suppressAutoHyphens/>
        <w:spacing w:before="0" w:line="276" w:lineRule="auto"/>
        <w:ind w:left="1418" w:hanging="284"/>
        <w:rPr>
          <w:del w:id="653" w:author="Claire Carbone" w:date="2015-01-08T12:22:00Z"/>
          <w:sz w:val="20"/>
          <w:lang w:val="en-US"/>
        </w:rPr>
      </w:pPr>
      <w:del w:id="654" w:author="Claire Carbone" w:date="2015-01-08T12:22:00Z">
        <w:r w:rsidRPr="001B3DE8" w:rsidDel="003E0970">
          <w:rPr>
            <w:sz w:val="20"/>
            <w:lang w:val="en-US"/>
          </w:rPr>
          <w:delText>Configure Stages</w:delText>
        </w:r>
      </w:del>
    </w:p>
    <w:p w14:paraId="193C0022" w14:textId="07662231" w:rsidR="00D33EEB" w:rsidRPr="001B3DE8" w:rsidDel="003E0970" w:rsidRDefault="00D33EEB" w:rsidP="00825E01">
      <w:pPr>
        <w:pStyle w:val="BodyText"/>
        <w:keepLines w:val="0"/>
        <w:widowControl w:val="0"/>
        <w:numPr>
          <w:ilvl w:val="0"/>
          <w:numId w:val="50"/>
        </w:numPr>
        <w:tabs>
          <w:tab w:val="clear" w:pos="1247"/>
          <w:tab w:val="clear" w:pos="2552"/>
          <w:tab w:val="clear" w:pos="3856"/>
          <w:tab w:val="clear" w:pos="5216"/>
          <w:tab w:val="clear" w:pos="6464"/>
          <w:tab w:val="clear" w:pos="7768"/>
          <w:tab w:val="clear" w:pos="9072"/>
          <w:tab w:val="clear" w:pos="10206"/>
        </w:tabs>
        <w:suppressAutoHyphens/>
        <w:spacing w:before="0" w:line="276" w:lineRule="auto"/>
        <w:ind w:left="1418" w:hanging="284"/>
        <w:rPr>
          <w:del w:id="655" w:author="Claire Carbone" w:date="2015-01-08T12:22:00Z"/>
          <w:sz w:val="20"/>
          <w:lang w:val="en-US"/>
        </w:rPr>
      </w:pPr>
      <w:del w:id="656" w:author="Claire Carbone" w:date="2015-01-08T12:22:00Z">
        <w:r w:rsidRPr="001B3DE8" w:rsidDel="003E0970">
          <w:rPr>
            <w:sz w:val="20"/>
            <w:lang w:val="en-US"/>
          </w:rPr>
          <w:delText>Configure Participants</w:delText>
        </w:r>
      </w:del>
    </w:p>
    <w:p w14:paraId="193C0023" w14:textId="7D01C0D8" w:rsidR="00D33EEB" w:rsidDel="003E0970" w:rsidRDefault="00D33EEB" w:rsidP="00825E01">
      <w:pPr>
        <w:pStyle w:val="BodyText"/>
        <w:keepLines w:val="0"/>
        <w:widowControl w:val="0"/>
        <w:numPr>
          <w:ilvl w:val="0"/>
          <w:numId w:val="50"/>
        </w:numPr>
        <w:tabs>
          <w:tab w:val="clear" w:pos="1247"/>
          <w:tab w:val="clear" w:pos="2552"/>
          <w:tab w:val="clear" w:pos="3856"/>
          <w:tab w:val="clear" w:pos="5216"/>
          <w:tab w:val="clear" w:pos="6464"/>
          <w:tab w:val="clear" w:pos="7768"/>
          <w:tab w:val="clear" w:pos="9072"/>
          <w:tab w:val="clear" w:pos="10206"/>
        </w:tabs>
        <w:suppressAutoHyphens/>
        <w:spacing w:before="0" w:after="100" w:line="276" w:lineRule="auto"/>
        <w:ind w:left="1418" w:hanging="284"/>
        <w:rPr>
          <w:del w:id="657" w:author="Claire Carbone" w:date="2015-01-08T12:22:00Z"/>
          <w:sz w:val="20"/>
          <w:lang w:val="en-US"/>
        </w:rPr>
      </w:pPr>
      <w:del w:id="658" w:author="Claire Carbone" w:date="2015-01-08T12:22:00Z">
        <w:r w:rsidRPr="001B3DE8" w:rsidDel="003E0970">
          <w:rPr>
            <w:sz w:val="20"/>
            <w:lang w:val="en-US"/>
          </w:rPr>
          <w:delText>Configure Microflows</w:delText>
        </w:r>
      </w:del>
    </w:p>
    <w:p w14:paraId="60383B8E" w14:textId="6725C4B2" w:rsidR="0022065C" w:rsidDel="003E0970" w:rsidRDefault="0022065C" w:rsidP="00965412">
      <w:pPr>
        <w:pStyle w:val="BodyText"/>
        <w:keepLines w:val="0"/>
        <w:widowControl w:val="0"/>
        <w:numPr>
          <w:ilvl w:val="0"/>
          <w:numId w:val="50"/>
        </w:numPr>
        <w:tabs>
          <w:tab w:val="clear" w:pos="1247"/>
          <w:tab w:val="clear" w:pos="2552"/>
          <w:tab w:val="clear" w:pos="3856"/>
          <w:tab w:val="clear" w:pos="5216"/>
          <w:tab w:val="clear" w:pos="6464"/>
          <w:tab w:val="clear" w:pos="7768"/>
          <w:tab w:val="clear" w:pos="9072"/>
          <w:tab w:val="clear" w:pos="10206"/>
        </w:tabs>
        <w:suppressAutoHyphens/>
        <w:spacing w:before="0" w:after="100" w:line="276" w:lineRule="auto"/>
        <w:ind w:left="1418" w:hanging="284"/>
        <w:rPr>
          <w:del w:id="659" w:author="Claire Carbone" w:date="2015-01-08T12:22:00Z"/>
          <w:sz w:val="20"/>
          <w:lang w:val="en-US"/>
        </w:rPr>
      </w:pPr>
      <w:del w:id="660" w:author="Claire Carbone" w:date="2015-01-08T12:22:00Z">
        <w:r w:rsidDel="003E0970">
          <w:rPr>
            <w:sz w:val="20"/>
            <w:lang w:val="en-US"/>
          </w:rPr>
          <w:delText>Request Type Template Configuration</w:delText>
        </w:r>
      </w:del>
    </w:p>
    <w:p w14:paraId="17827DC2" w14:textId="73D6F4B6" w:rsidR="0022065C" w:rsidRPr="00965412" w:rsidDel="003E0970" w:rsidRDefault="0022065C" w:rsidP="00965412">
      <w:pPr>
        <w:pStyle w:val="BodyText"/>
        <w:keepLines w:val="0"/>
        <w:widowControl w:val="0"/>
        <w:numPr>
          <w:ilvl w:val="0"/>
          <w:numId w:val="57"/>
        </w:numPr>
        <w:tabs>
          <w:tab w:val="clear" w:pos="1247"/>
          <w:tab w:val="clear" w:pos="2552"/>
          <w:tab w:val="clear" w:pos="3856"/>
          <w:tab w:val="clear" w:pos="5216"/>
          <w:tab w:val="clear" w:pos="6464"/>
          <w:tab w:val="clear" w:pos="7768"/>
          <w:tab w:val="clear" w:pos="9072"/>
          <w:tab w:val="clear" w:pos="10206"/>
        </w:tabs>
        <w:suppressAutoHyphens/>
        <w:spacing w:before="0" w:after="100" w:line="276" w:lineRule="auto"/>
        <w:jc w:val="both"/>
        <w:rPr>
          <w:del w:id="661" w:author="Claire Carbone" w:date="2015-01-08T12:22:00Z"/>
          <w:b/>
          <w:sz w:val="20"/>
          <w:lang w:val="en-US"/>
        </w:rPr>
      </w:pPr>
      <w:del w:id="662" w:author="Claire Carbone" w:date="2015-01-08T12:22:00Z">
        <w:r w:rsidRPr="00965412" w:rsidDel="003E0970">
          <w:rPr>
            <w:b/>
            <w:sz w:val="20"/>
          </w:rPr>
          <w:delText>Validation</w:delText>
        </w:r>
      </w:del>
    </w:p>
    <w:p w14:paraId="5C29DA99" w14:textId="209E704A" w:rsidR="0022065C" w:rsidRPr="00965412" w:rsidDel="003E0970" w:rsidRDefault="00E20FD7" w:rsidP="00965412">
      <w:pPr>
        <w:pStyle w:val="BodyText"/>
        <w:keepLines w:val="0"/>
        <w:widowControl w:val="0"/>
        <w:numPr>
          <w:ilvl w:val="1"/>
          <w:numId w:val="57"/>
        </w:numPr>
        <w:tabs>
          <w:tab w:val="clear" w:pos="1247"/>
          <w:tab w:val="clear" w:pos="2552"/>
          <w:tab w:val="clear" w:pos="3856"/>
          <w:tab w:val="clear" w:pos="5216"/>
          <w:tab w:val="clear" w:pos="6464"/>
          <w:tab w:val="clear" w:pos="7768"/>
          <w:tab w:val="clear" w:pos="9072"/>
          <w:tab w:val="clear" w:pos="10206"/>
        </w:tabs>
        <w:suppressAutoHyphens/>
        <w:spacing w:before="0" w:after="100" w:line="276" w:lineRule="auto"/>
        <w:jc w:val="both"/>
        <w:rPr>
          <w:del w:id="663" w:author="Claire Carbone" w:date="2015-01-08T12:22:00Z"/>
          <w:sz w:val="20"/>
          <w:lang w:val="en-US"/>
        </w:rPr>
      </w:pPr>
      <w:del w:id="664" w:author="Claire Carbone" w:date="2015-01-08T12:22:00Z">
        <w:r w:rsidDel="003E0970">
          <w:rPr>
            <w:sz w:val="20"/>
          </w:rPr>
          <w:delText>Contains options to validate Catalog and Project specs</w:delText>
        </w:r>
      </w:del>
    </w:p>
    <w:p w14:paraId="4CB41884" w14:textId="20FEBF84" w:rsidR="0022065C" w:rsidRPr="00965412" w:rsidDel="003E0970" w:rsidRDefault="0022065C" w:rsidP="00965412">
      <w:pPr>
        <w:pStyle w:val="BodyText"/>
        <w:keepLines w:val="0"/>
        <w:widowControl w:val="0"/>
        <w:numPr>
          <w:ilvl w:val="2"/>
          <w:numId w:val="57"/>
        </w:numPr>
        <w:tabs>
          <w:tab w:val="clear" w:pos="1247"/>
          <w:tab w:val="clear" w:pos="2552"/>
          <w:tab w:val="clear" w:pos="3856"/>
          <w:tab w:val="clear" w:pos="5216"/>
          <w:tab w:val="clear" w:pos="6464"/>
          <w:tab w:val="clear" w:pos="7768"/>
          <w:tab w:val="clear" w:pos="9072"/>
          <w:tab w:val="clear" w:pos="10206"/>
        </w:tabs>
        <w:suppressAutoHyphens/>
        <w:spacing w:before="0" w:after="100" w:line="276" w:lineRule="auto"/>
        <w:jc w:val="both"/>
        <w:rPr>
          <w:del w:id="665" w:author="Claire Carbone" w:date="2015-01-08T12:22:00Z"/>
          <w:sz w:val="20"/>
          <w:lang w:val="en-US"/>
        </w:rPr>
      </w:pPr>
      <w:del w:id="666" w:author="Claire Carbone" w:date="2015-01-08T12:22:00Z">
        <w:r w:rsidRPr="00965412" w:rsidDel="003E0970">
          <w:rPr>
            <w:sz w:val="20"/>
          </w:rPr>
          <w:delText>Validate Catalog</w:delText>
        </w:r>
      </w:del>
    </w:p>
    <w:p w14:paraId="6ADA8600" w14:textId="4849448F" w:rsidR="0022065C" w:rsidRPr="00965412" w:rsidDel="003E0970" w:rsidRDefault="0022065C" w:rsidP="00965412">
      <w:pPr>
        <w:pStyle w:val="BodyText"/>
        <w:keepLines w:val="0"/>
        <w:widowControl w:val="0"/>
        <w:numPr>
          <w:ilvl w:val="2"/>
          <w:numId w:val="57"/>
        </w:numPr>
        <w:tabs>
          <w:tab w:val="clear" w:pos="1247"/>
          <w:tab w:val="clear" w:pos="2552"/>
          <w:tab w:val="clear" w:pos="3856"/>
          <w:tab w:val="clear" w:pos="5216"/>
          <w:tab w:val="clear" w:pos="6464"/>
          <w:tab w:val="clear" w:pos="7768"/>
          <w:tab w:val="clear" w:pos="9072"/>
          <w:tab w:val="clear" w:pos="10206"/>
        </w:tabs>
        <w:suppressAutoHyphens/>
        <w:spacing w:before="0" w:after="100" w:line="276" w:lineRule="auto"/>
        <w:jc w:val="both"/>
        <w:rPr>
          <w:del w:id="667" w:author="Claire Carbone" w:date="2015-01-08T12:22:00Z"/>
          <w:b/>
          <w:sz w:val="20"/>
          <w:lang w:val="en-US"/>
        </w:rPr>
      </w:pPr>
      <w:del w:id="668" w:author="Claire Carbone" w:date="2015-01-08T12:22:00Z">
        <w:r w:rsidRPr="00965412" w:rsidDel="003E0970">
          <w:rPr>
            <w:sz w:val="20"/>
          </w:rPr>
          <w:delText>Validate Project</w:delText>
        </w:r>
      </w:del>
    </w:p>
    <w:p w14:paraId="57AD037A" w14:textId="213C8D8F" w:rsidR="0022065C" w:rsidRPr="00965412" w:rsidDel="003E0970" w:rsidRDefault="0022065C" w:rsidP="00965412">
      <w:pPr>
        <w:pStyle w:val="BodyText"/>
        <w:keepLines w:val="0"/>
        <w:widowControl w:val="0"/>
        <w:numPr>
          <w:ilvl w:val="0"/>
          <w:numId w:val="57"/>
        </w:numPr>
        <w:tabs>
          <w:tab w:val="clear" w:pos="1247"/>
          <w:tab w:val="clear" w:pos="2552"/>
          <w:tab w:val="clear" w:pos="3856"/>
          <w:tab w:val="clear" w:pos="5216"/>
          <w:tab w:val="clear" w:pos="6464"/>
          <w:tab w:val="clear" w:pos="7768"/>
          <w:tab w:val="clear" w:pos="9072"/>
          <w:tab w:val="clear" w:pos="10206"/>
        </w:tabs>
        <w:suppressAutoHyphens/>
        <w:spacing w:before="0" w:after="100" w:line="276" w:lineRule="auto"/>
        <w:jc w:val="both"/>
        <w:rPr>
          <w:del w:id="669" w:author="Claire Carbone" w:date="2015-01-08T12:22:00Z"/>
          <w:b/>
          <w:sz w:val="20"/>
          <w:lang w:val="en-US"/>
        </w:rPr>
      </w:pPr>
      <w:del w:id="670" w:author="Claire Carbone" w:date="2015-01-08T12:22:00Z">
        <w:r w:rsidRPr="00965412" w:rsidDel="003E0970">
          <w:rPr>
            <w:b/>
          </w:rPr>
          <w:delText>Rules</w:delText>
        </w:r>
      </w:del>
    </w:p>
    <w:p w14:paraId="3EE0E6B1" w14:textId="084ECACA" w:rsidR="00E20FD7" w:rsidRPr="00965412" w:rsidDel="003E0970" w:rsidRDefault="00E20FD7" w:rsidP="00965412">
      <w:pPr>
        <w:pStyle w:val="BodyText"/>
        <w:keepLines w:val="0"/>
        <w:widowControl w:val="0"/>
        <w:numPr>
          <w:ilvl w:val="1"/>
          <w:numId w:val="57"/>
        </w:numPr>
        <w:tabs>
          <w:tab w:val="clear" w:pos="1247"/>
          <w:tab w:val="clear" w:pos="2552"/>
          <w:tab w:val="clear" w:pos="3856"/>
          <w:tab w:val="clear" w:pos="5216"/>
          <w:tab w:val="clear" w:pos="6464"/>
          <w:tab w:val="clear" w:pos="7768"/>
          <w:tab w:val="clear" w:pos="9072"/>
          <w:tab w:val="clear" w:pos="10206"/>
        </w:tabs>
        <w:suppressAutoHyphens/>
        <w:spacing w:before="0" w:after="100" w:line="276" w:lineRule="auto"/>
        <w:jc w:val="both"/>
        <w:rPr>
          <w:del w:id="671" w:author="Claire Carbone" w:date="2015-01-08T12:22:00Z"/>
          <w:sz w:val="20"/>
          <w:lang w:val="en-US"/>
        </w:rPr>
      </w:pPr>
      <w:del w:id="672" w:author="Claire Carbone" w:date="2015-01-08T12:22:00Z">
        <w:r w:rsidRPr="00965412" w:rsidDel="003E0970">
          <w:delText>Allows specification of rules for catalog entries</w:delText>
        </w:r>
      </w:del>
    </w:p>
    <w:p w14:paraId="05F64100" w14:textId="77777777" w:rsidR="0022065C" w:rsidRPr="001B3DE8" w:rsidRDefault="0022065C" w:rsidP="00965412">
      <w:pPr>
        <w:pStyle w:val="BodyText"/>
        <w:keepLines w:val="0"/>
        <w:widowControl w:val="0"/>
        <w:tabs>
          <w:tab w:val="clear" w:pos="1247"/>
          <w:tab w:val="clear" w:pos="2552"/>
          <w:tab w:val="clear" w:pos="3856"/>
          <w:tab w:val="clear" w:pos="5216"/>
          <w:tab w:val="clear" w:pos="6464"/>
          <w:tab w:val="clear" w:pos="7768"/>
          <w:tab w:val="clear" w:pos="9072"/>
          <w:tab w:val="clear" w:pos="10206"/>
        </w:tabs>
        <w:suppressAutoHyphens/>
        <w:spacing w:before="0" w:after="100" w:line="276" w:lineRule="auto"/>
        <w:ind w:left="0"/>
        <w:rPr>
          <w:sz w:val="20"/>
          <w:lang w:val="en-US"/>
        </w:rPr>
      </w:pPr>
    </w:p>
    <w:p w14:paraId="193C0038" w14:textId="41593E70" w:rsidR="00C0025B" w:rsidRPr="001B3DE8" w:rsidDel="003E0970" w:rsidRDefault="00E13471" w:rsidP="00D73032">
      <w:pPr>
        <w:pStyle w:val="Quotations"/>
        <w:spacing w:before="300" w:after="200" w:line="276" w:lineRule="auto"/>
        <w:ind w:left="0"/>
        <w:rPr>
          <w:del w:id="673" w:author="Claire Carbone" w:date="2015-01-08T12:22:00Z"/>
          <w:rStyle w:val="Strong"/>
          <w:rFonts w:ascii="Arial" w:hAnsi="Arial"/>
          <w:sz w:val="20"/>
          <w:szCs w:val="20"/>
          <w:highlight w:val="lightGray"/>
        </w:rPr>
      </w:pPr>
      <w:del w:id="674" w:author="Claire Carbone" w:date="2015-01-08T12:22:00Z">
        <w:r w:rsidDel="003E0970">
          <w:rPr>
            <w:rStyle w:val="Strong"/>
            <w:rFonts w:ascii="Arial" w:hAnsi="Arial"/>
            <w:sz w:val="20"/>
            <w:szCs w:val="20"/>
            <w:highlight w:val="lightGray"/>
          </w:rPr>
          <w:delText>View</w:delText>
        </w:r>
        <w:r w:rsidR="00C0025B" w:rsidRPr="001B3DE8" w:rsidDel="003E0970">
          <w:rPr>
            <w:rStyle w:val="Strong"/>
            <w:rFonts w:ascii="Arial" w:hAnsi="Arial"/>
            <w:sz w:val="20"/>
            <w:szCs w:val="20"/>
            <w:highlight w:val="lightGray"/>
          </w:rPr>
          <w:delText xml:space="preserve"> menu</w:delText>
        </w:r>
      </w:del>
    </w:p>
    <w:p w14:paraId="193C0039" w14:textId="2175E2BD" w:rsidR="00825E01" w:rsidRPr="001B3DE8" w:rsidDel="003E0970" w:rsidRDefault="00825E01" w:rsidP="00D73032">
      <w:pPr>
        <w:pStyle w:val="1NIMTrgMainText"/>
        <w:rPr>
          <w:del w:id="675" w:author="Claire Carbone" w:date="2015-01-08T12:22:00Z"/>
        </w:rPr>
      </w:pPr>
      <w:del w:id="676" w:author="Claire Carbone" w:date="2015-01-08T12:22:00Z">
        <w:r w:rsidRPr="001B3DE8" w:rsidDel="003E0970">
          <w:delText xml:space="preserve">The </w:delText>
        </w:r>
        <w:r w:rsidR="00E13471" w:rsidDel="003E0970">
          <w:rPr>
            <w:b/>
          </w:rPr>
          <w:delText>View</w:delText>
        </w:r>
        <w:r w:rsidRPr="001B3DE8" w:rsidDel="003E0970">
          <w:delText xml:space="preserve"> menu provides some additional basic tools to facilitate management of the catalog:</w:delText>
        </w:r>
      </w:del>
    </w:p>
    <w:p w14:paraId="193C003A" w14:textId="7BE6A924" w:rsidR="00C0025B" w:rsidRPr="001B3DE8" w:rsidDel="003E0970" w:rsidRDefault="00E13471" w:rsidP="00D73032">
      <w:pPr>
        <w:pStyle w:val="1NIMTrgMainText"/>
        <w:rPr>
          <w:del w:id="677" w:author="Claire Carbone" w:date="2015-01-08T12:22:00Z"/>
        </w:rPr>
      </w:pPr>
      <w:del w:id="678" w:author="Claire Carbone" w:date="2015-01-08T12:22:00Z">
        <w:r w:rsidDel="003E0970">
          <w:rPr>
            <w:noProof/>
          </w:rPr>
          <w:drawing>
            <wp:inline distT="0" distB="0" distL="0" distR="0" wp14:anchorId="71D65F3F" wp14:editId="2FEF98A5">
              <wp:extent cx="1524000" cy="964747"/>
              <wp:effectExtent l="19050" t="19050" r="19050" b="26035"/>
              <wp:docPr id="27888" name="Picture 2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24137" cy="964834"/>
                      </a:xfrm>
                      <a:prstGeom prst="rect">
                        <a:avLst/>
                      </a:prstGeom>
                      <a:noFill/>
                      <a:ln>
                        <a:solidFill>
                          <a:schemeClr val="accent1"/>
                        </a:solidFill>
                      </a:ln>
                    </pic:spPr>
                  </pic:pic>
                </a:graphicData>
              </a:graphic>
            </wp:inline>
          </w:drawing>
        </w:r>
      </w:del>
    </w:p>
    <w:p w14:paraId="193C003B" w14:textId="6F944856" w:rsidR="00C47595" w:rsidRPr="001B3DE8" w:rsidDel="003E0970" w:rsidRDefault="00C47595"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0" w:line="276" w:lineRule="auto"/>
        <w:ind w:left="284" w:hanging="284"/>
        <w:rPr>
          <w:del w:id="679" w:author="Claire Carbone" w:date="2015-01-08T12:23:00Z"/>
          <w:b/>
          <w:sz w:val="20"/>
          <w:lang w:val="en-US"/>
        </w:rPr>
      </w:pPr>
      <w:del w:id="680" w:author="Claire Carbone" w:date="2015-01-08T12:23:00Z">
        <w:r w:rsidRPr="001B3DE8" w:rsidDel="003E0970">
          <w:rPr>
            <w:b/>
            <w:sz w:val="20"/>
            <w:lang w:val="en-US"/>
          </w:rPr>
          <w:delText>Event Log</w:delText>
        </w:r>
      </w:del>
    </w:p>
    <w:p w14:paraId="193C003C" w14:textId="26A80A06" w:rsidR="00C47595" w:rsidRPr="001B3DE8" w:rsidDel="003E0970" w:rsidRDefault="00C47595" w:rsidP="00825E01">
      <w:pPr>
        <w:pStyle w:val="BodyText"/>
        <w:keepLines w:val="0"/>
        <w:widowControl w:val="0"/>
        <w:numPr>
          <w:ilvl w:val="0"/>
          <w:numId w:val="49"/>
        </w:numPr>
        <w:tabs>
          <w:tab w:val="clear" w:pos="1247"/>
          <w:tab w:val="clear" w:pos="2552"/>
          <w:tab w:val="clear" w:pos="3856"/>
          <w:tab w:val="clear" w:pos="5216"/>
          <w:tab w:val="clear" w:pos="6464"/>
          <w:tab w:val="clear" w:pos="7768"/>
          <w:tab w:val="clear" w:pos="9072"/>
          <w:tab w:val="clear" w:pos="10206"/>
        </w:tabs>
        <w:suppressAutoHyphens/>
        <w:spacing w:before="0" w:line="276" w:lineRule="auto"/>
        <w:ind w:left="851" w:hanging="284"/>
        <w:rPr>
          <w:del w:id="681" w:author="Claire Carbone" w:date="2015-01-08T12:23:00Z"/>
          <w:sz w:val="20"/>
          <w:lang w:val="en-US"/>
        </w:rPr>
      </w:pPr>
      <w:del w:id="682" w:author="Claire Carbone" w:date="2015-01-08T12:23:00Z">
        <w:r w:rsidRPr="001B3DE8" w:rsidDel="003E0970">
          <w:rPr>
            <w:sz w:val="20"/>
            <w:lang w:val="en-US"/>
          </w:rPr>
          <w:delText>A report that displays a list of messages logged by Catalog Administration</w:delText>
        </w:r>
      </w:del>
    </w:p>
    <w:p w14:paraId="193C003D" w14:textId="23388372" w:rsidR="00C47595" w:rsidRPr="001B3DE8" w:rsidDel="003E0970" w:rsidRDefault="007275DF"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100" w:line="276" w:lineRule="auto"/>
        <w:ind w:left="284" w:hanging="284"/>
        <w:rPr>
          <w:del w:id="683" w:author="Claire Carbone" w:date="2015-01-08T12:24:00Z"/>
          <w:b/>
          <w:sz w:val="20"/>
          <w:lang w:val="en-US"/>
        </w:rPr>
      </w:pPr>
      <w:del w:id="684" w:author="Claire Carbone" w:date="2015-01-08T12:24:00Z">
        <w:r w:rsidDel="003E0970">
          <w:fldChar w:fldCharType="begin"/>
        </w:r>
        <w:r w:rsidDel="003E0970">
          <w:delInstrText xml:space="preserve"> HYPERLINK </w:delInstrText>
        </w:r>
        <w:r w:rsidDel="003E0970">
          <w:fldChar w:fldCharType="separate"/>
        </w:r>
        <w:r w:rsidR="00C47595" w:rsidRPr="001B3DE8" w:rsidDel="003E0970">
          <w:rPr>
            <w:b/>
            <w:sz w:val="20"/>
            <w:lang w:val="en-US"/>
          </w:rPr>
          <w:delText>Worklist</w:delText>
        </w:r>
        <w:r w:rsidDel="003E0970">
          <w:rPr>
            <w:b/>
            <w:sz w:val="20"/>
          </w:rPr>
          <w:fldChar w:fldCharType="end"/>
        </w:r>
        <w:r w:rsidR="00C47595" w:rsidRPr="001B3DE8" w:rsidDel="003E0970">
          <w:rPr>
            <w:b/>
            <w:sz w:val="20"/>
            <w:lang w:val="en-US"/>
          </w:rPr>
          <w:delText xml:space="preserve"> Manager</w:delText>
        </w:r>
      </w:del>
    </w:p>
    <w:p w14:paraId="734E6DF2" w14:textId="011F18F7" w:rsidR="00E13471" w:rsidDel="003E0970" w:rsidRDefault="00C47595" w:rsidP="00825E01">
      <w:pPr>
        <w:pStyle w:val="BodyText"/>
        <w:keepLines w:val="0"/>
        <w:widowControl w:val="0"/>
        <w:numPr>
          <w:ilvl w:val="0"/>
          <w:numId w:val="49"/>
        </w:numPr>
        <w:tabs>
          <w:tab w:val="clear" w:pos="1247"/>
          <w:tab w:val="clear" w:pos="2552"/>
          <w:tab w:val="clear" w:pos="3856"/>
          <w:tab w:val="clear" w:pos="5216"/>
          <w:tab w:val="clear" w:pos="6464"/>
          <w:tab w:val="clear" w:pos="7768"/>
          <w:tab w:val="clear" w:pos="9072"/>
          <w:tab w:val="clear" w:pos="10206"/>
        </w:tabs>
        <w:suppressAutoHyphens/>
        <w:spacing w:before="0" w:line="276" w:lineRule="auto"/>
        <w:ind w:left="851" w:hanging="284"/>
        <w:rPr>
          <w:del w:id="685" w:author="Claire Carbone" w:date="2015-01-08T12:24:00Z"/>
          <w:sz w:val="20"/>
          <w:lang w:val="en-US"/>
        </w:rPr>
      </w:pPr>
      <w:del w:id="686" w:author="Claire Carbone" w:date="2015-01-08T12:24:00Z">
        <w:r w:rsidRPr="001B3DE8" w:rsidDel="003E0970">
          <w:rPr>
            <w:sz w:val="20"/>
            <w:lang w:val="en-US"/>
          </w:rPr>
          <w:delText>A report that displays a list of pending worklist items that may require user actio</w:delText>
        </w:r>
        <w:r w:rsidR="00E13471" w:rsidDel="003E0970">
          <w:rPr>
            <w:sz w:val="20"/>
            <w:lang w:val="en-US"/>
          </w:rPr>
          <w:delText>n</w:delText>
        </w:r>
      </w:del>
    </w:p>
    <w:p w14:paraId="0C722CCA" w14:textId="77777777" w:rsidR="00E13471" w:rsidRPr="001B3DE8" w:rsidRDefault="00E13471" w:rsidP="00965412">
      <w:pPr>
        <w:pStyle w:val="Quotations"/>
        <w:spacing w:before="300" w:after="200" w:line="276" w:lineRule="auto"/>
        <w:ind w:left="0"/>
        <w:rPr>
          <w:rStyle w:val="Strong"/>
          <w:rFonts w:ascii="Arial" w:hAnsi="Arial" w:cs="Times New Roman"/>
          <w:kern w:val="0"/>
          <w:sz w:val="20"/>
          <w:szCs w:val="20"/>
          <w:highlight w:val="lightGray"/>
          <w:lang w:val="en-GB" w:eastAsia="en-US" w:bidi="ar-SA"/>
        </w:rPr>
      </w:pPr>
      <w:r w:rsidRPr="001B3DE8">
        <w:rPr>
          <w:rStyle w:val="Strong"/>
          <w:rFonts w:ascii="Arial" w:hAnsi="Arial"/>
          <w:sz w:val="20"/>
          <w:szCs w:val="20"/>
          <w:highlight w:val="lightGray"/>
        </w:rPr>
        <w:t>Test Mode menu</w:t>
      </w:r>
    </w:p>
    <w:p w14:paraId="24ABB3C9" w14:textId="3FAE3103" w:rsidR="00E13471" w:rsidRDefault="00E13471" w:rsidP="00965412">
      <w:pPr>
        <w:pStyle w:val="BodyText"/>
        <w:keepLines w:val="0"/>
        <w:widowControl w:val="0"/>
        <w:tabs>
          <w:tab w:val="clear" w:pos="1247"/>
          <w:tab w:val="clear" w:pos="2552"/>
          <w:tab w:val="clear" w:pos="3856"/>
          <w:tab w:val="clear" w:pos="5216"/>
          <w:tab w:val="clear" w:pos="6464"/>
          <w:tab w:val="clear" w:pos="7768"/>
          <w:tab w:val="clear" w:pos="9072"/>
          <w:tab w:val="clear" w:pos="10206"/>
        </w:tabs>
        <w:suppressAutoHyphens/>
        <w:spacing w:before="0" w:line="276" w:lineRule="auto"/>
        <w:ind w:left="0"/>
      </w:pPr>
      <w:r w:rsidRPr="001B3DE8">
        <w:t xml:space="preserve">The </w:t>
      </w:r>
      <w:r w:rsidRPr="001B3DE8">
        <w:rPr>
          <w:b/>
        </w:rPr>
        <w:t>Test</w:t>
      </w:r>
      <w:ins w:id="687" w:author="Claire Carbone" w:date="2015-01-08T12:24:00Z">
        <w:r w:rsidR="003E0970">
          <w:rPr>
            <w:b/>
          </w:rPr>
          <w:t>ing</w:t>
        </w:r>
      </w:ins>
      <w:r w:rsidRPr="001B3DE8">
        <w:t xml:space="preserve"> menu</w:t>
      </w:r>
      <w:ins w:id="688" w:author="Claire Carbone" w:date="2015-01-08T12:27:00Z">
        <w:r w:rsidR="00EE6A26">
          <w:t xml:space="preserve"> (top right corner of screen)</w:t>
        </w:r>
      </w:ins>
      <w:r w:rsidRPr="001B3DE8">
        <w:t xml:space="preserve"> allows a runtime view without integrating your metadata into the Designer, and is useful for testing offer or product selection and charging:</w:t>
      </w:r>
    </w:p>
    <w:p w14:paraId="700A2C38" w14:textId="77777777" w:rsidR="00E13471" w:rsidRDefault="00E13471" w:rsidP="00965412">
      <w:pPr>
        <w:pStyle w:val="BodyText"/>
        <w:keepLines w:val="0"/>
        <w:widowControl w:val="0"/>
        <w:tabs>
          <w:tab w:val="clear" w:pos="1247"/>
          <w:tab w:val="clear" w:pos="2552"/>
          <w:tab w:val="clear" w:pos="3856"/>
          <w:tab w:val="clear" w:pos="5216"/>
          <w:tab w:val="clear" w:pos="6464"/>
          <w:tab w:val="clear" w:pos="7768"/>
          <w:tab w:val="clear" w:pos="9072"/>
          <w:tab w:val="clear" w:pos="10206"/>
        </w:tabs>
        <w:suppressAutoHyphens/>
        <w:spacing w:before="0" w:line="276" w:lineRule="auto"/>
        <w:ind w:left="0"/>
      </w:pPr>
    </w:p>
    <w:p w14:paraId="7AE31AF7" w14:textId="65098308" w:rsidR="00E13471" w:rsidRDefault="003E0970" w:rsidP="00965412">
      <w:pPr>
        <w:pStyle w:val="BodyText"/>
        <w:keepLines w:val="0"/>
        <w:widowControl w:val="0"/>
        <w:tabs>
          <w:tab w:val="clear" w:pos="1247"/>
          <w:tab w:val="clear" w:pos="2552"/>
          <w:tab w:val="clear" w:pos="3856"/>
          <w:tab w:val="clear" w:pos="5216"/>
          <w:tab w:val="clear" w:pos="6464"/>
          <w:tab w:val="clear" w:pos="7768"/>
          <w:tab w:val="clear" w:pos="9072"/>
          <w:tab w:val="clear" w:pos="10206"/>
        </w:tabs>
        <w:suppressAutoHyphens/>
        <w:spacing w:before="0" w:line="276" w:lineRule="auto"/>
        <w:ind w:left="0"/>
        <w:rPr>
          <w:sz w:val="20"/>
          <w:lang w:val="en-US"/>
        </w:rPr>
      </w:pPr>
      <w:ins w:id="689" w:author="Claire Carbone" w:date="2015-01-08T12:25:00Z">
        <w:r>
          <w:rPr>
            <w:noProof/>
            <w:sz w:val="20"/>
            <w:lang w:val="en-US"/>
          </w:rPr>
          <w:drawing>
            <wp:inline distT="0" distB="0" distL="0" distR="0" wp14:anchorId="415FB52A" wp14:editId="75902C8B">
              <wp:extent cx="1122045" cy="671830"/>
              <wp:effectExtent l="19050" t="19050" r="20955" b="13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122045" cy="671830"/>
                      </a:xfrm>
                      <a:prstGeom prst="rect">
                        <a:avLst/>
                      </a:prstGeom>
                      <a:noFill/>
                      <a:ln>
                        <a:solidFill>
                          <a:schemeClr val="accent1"/>
                        </a:solidFill>
                      </a:ln>
                    </pic:spPr>
                  </pic:pic>
                </a:graphicData>
              </a:graphic>
            </wp:inline>
          </w:drawing>
        </w:r>
        <w:r w:rsidR="00EE6A26">
          <w:rPr>
            <w:sz w:val="20"/>
            <w:lang w:val="en-US"/>
          </w:rPr>
          <w:t xml:space="preserve">   </w:t>
        </w:r>
      </w:ins>
      <w:ins w:id="690" w:author="Claire Carbone" w:date="2015-01-08T12:26:00Z">
        <w:r w:rsidR="00EE6A26">
          <w:rPr>
            <w:noProof/>
            <w:sz w:val="20"/>
            <w:lang w:val="en-US"/>
          </w:rPr>
          <w:drawing>
            <wp:inline distT="0" distB="0" distL="0" distR="0" wp14:anchorId="671FF86C" wp14:editId="218D2AC3">
              <wp:extent cx="1350645" cy="1440815"/>
              <wp:effectExtent l="19050" t="19050" r="20955"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50645" cy="1440815"/>
                      </a:xfrm>
                      <a:prstGeom prst="rect">
                        <a:avLst/>
                      </a:prstGeom>
                      <a:noFill/>
                      <a:ln>
                        <a:solidFill>
                          <a:schemeClr val="accent1"/>
                        </a:solidFill>
                      </a:ln>
                    </pic:spPr>
                  </pic:pic>
                </a:graphicData>
              </a:graphic>
            </wp:inline>
          </w:drawing>
        </w:r>
      </w:ins>
      <w:del w:id="691" w:author="Claire Carbone" w:date="2015-01-08T12:24:00Z">
        <w:r w:rsidR="00E13471" w:rsidDel="003E0970">
          <w:rPr>
            <w:noProof/>
            <w:sz w:val="20"/>
            <w:lang w:val="en-US"/>
          </w:rPr>
          <w:drawing>
            <wp:inline distT="0" distB="0" distL="0" distR="0" wp14:anchorId="671B3E11" wp14:editId="0AB9134E">
              <wp:extent cx="1445082" cy="768927"/>
              <wp:effectExtent l="19050" t="19050" r="22225" b="12700"/>
              <wp:docPr id="27889" name="Picture 2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45388" cy="769090"/>
                      </a:xfrm>
                      <a:prstGeom prst="rect">
                        <a:avLst/>
                      </a:prstGeom>
                      <a:noFill/>
                      <a:ln>
                        <a:solidFill>
                          <a:schemeClr val="accent1"/>
                        </a:solidFill>
                      </a:ln>
                    </pic:spPr>
                  </pic:pic>
                </a:graphicData>
              </a:graphic>
            </wp:inline>
          </w:drawing>
        </w:r>
      </w:del>
    </w:p>
    <w:p w14:paraId="30C8535B" w14:textId="77777777" w:rsidR="00E13471" w:rsidRDefault="00E13471" w:rsidP="00965412">
      <w:pPr>
        <w:pStyle w:val="BodyText"/>
        <w:keepLines w:val="0"/>
        <w:widowControl w:val="0"/>
        <w:tabs>
          <w:tab w:val="clear" w:pos="1247"/>
          <w:tab w:val="clear" w:pos="2552"/>
          <w:tab w:val="clear" w:pos="3856"/>
          <w:tab w:val="clear" w:pos="5216"/>
          <w:tab w:val="clear" w:pos="6464"/>
          <w:tab w:val="clear" w:pos="7768"/>
          <w:tab w:val="clear" w:pos="9072"/>
          <w:tab w:val="clear" w:pos="10206"/>
        </w:tabs>
        <w:suppressAutoHyphens/>
        <w:spacing w:before="0" w:line="276" w:lineRule="auto"/>
        <w:ind w:left="0"/>
        <w:rPr>
          <w:sz w:val="20"/>
          <w:lang w:val="en-US"/>
        </w:rPr>
      </w:pPr>
    </w:p>
    <w:p w14:paraId="7AA08569" w14:textId="77777777" w:rsidR="00E13471" w:rsidRPr="001B3DE8" w:rsidRDefault="00E13471" w:rsidP="00E1347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0" w:line="276" w:lineRule="auto"/>
        <w:ind w:left="284" w:hanging="284"/>
        <w:rPr>
          <w:b/>
          <w:sz w:val="20"/>
          <w:lang w:val="en-US"/>
        </w:rPr>
      </w:pPr>
      <w:r w:rsidRPr="001B3DE8">
        <w:rPr>
          <w:b/>
          <w:sz w:val="20"/>
          <w:lang w:val="en-US"/>
        </w:rPr>
        <w:t>Test On</w:t>
      </w:r>
    </w:p>
    <w:p w14:paraId="7B2B02A1" w14:textId="77777777" w:rsidR="00E13471" w:rsidRPr="001B3DE8" w:rsidRDefault="00E13471" w:rsidP="00E13471">
      <w:pPr>
        <w:pStyle w:val="BodyText"/>
        <w:keepLines w:val="0"/>
        <w:widowControl w:val="0"/>
        <w:numPr>
          <w:ilvl w:val="0"/>
          <w:numId w:val="49"/>
        </w:numPr>
        <w:tabs>
          <w:tab w:val="clear" w:pos="1247"/>
          <w:tab w:val="clear" w:pos="2552"/>
          <w:tab w:val="clear" w:pos="3856"/>
          <w:tab w:val="clear" w:pos="5216"/>
          <w:tab w:val="clear" w:pos="6464"/>
          <w:tab w:val="clear" w:pos="7768"/>
          <w:tab w:val="clear" w:pos="9072"/>
          <w:tab w:val="clear" w:pos="10206"/>
        </w:tabs>
        <w:suppressAutoHyphens/>
        <w:spacing w:before="0" w:after="100" w:line="276" w:lineRule="auto"/>
        <w:ind w:left="851" w:hanging="284"/>
        <w:rPr>
          <w:sz w:val="20"/>
          <w:lang w:val="en-US"/>
        </w:rPr>
      </w:pPr>
      <w:r w:rsidRPr="001B3DE8">
        <w:rPr>
          <w:sz w:val="20"/>
          <w:lang w:val="en-US"/>
        </w:rPr>
        <w:t>Initializes all session variables</w:t>
      </w:r>
    </w:p>
    <w:p w14:paraId="439A76F9" w14:textId="77777777" w:rsidR="00803574" w:rsidRPr="001B3DE8" w:rsidRDefault="00803574" w:rsidP="00803574">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0" w:line="276" w:lineRule="auto"/>
        <w:ind w:left="284" w:hanging="284"/>
        <w:rPr>
          <w:b/>
          <w:sz w:val="20"/>
          <w:lang w:val="en-US"/>
        </w:rPr>
      </w:pPr>
      <w:r w:rsidRPr="001B3DE8">
        <w:rPr>
          <w:b/>
          <w:sz w:val="20"/>
          <w:lang w:val="en-US"/>
        </w:rPr>
        <w:t>Set Context Attributes</w:t>
      </w:r>
    </w:p>
    <w:p w14:paraId="17D316D6" w14:textId="77777777" w:rsidR="00803574" w:rsidRPr="001B3DE8" w:rsidRDefault="00803574" w:rsidP="00803574">
      <w:pPr>
        <w:pStyle w:val="BodyText"/>
        <w:keepLines w:val="0"/>
        <w:widowControl w:val="0"/>
        <w:numPr>
          <w:ilvl w:val="0"/>
          <w:numId w:val="49"/>
        </w:numPr>
        <w:tabs>
          <w:tab w:val="clear" w:pos="1247"/>
          <w:tab w:val="clear" w:pos="2552"/>
          <w:tab w:val="clear" w:pos="3856"/>
          <w:tab w:val="clear" w:pos="5216"/>
          <w:tab w:val="clear" w:pos="6464"/>
          <w:tab w:val="clear" w:pos="7768"/>
          <w:tab w:val="clear" w:pos="9072"/>
          <w:tab w:val="clear" w:pos="10206"/>
        </w:tabs>
        <w:suppressAutoHyphens/>
        <w:spacing w:before="0" w:line="276" w:lineRule="auto"/>
        <w:ind w:left="851" w:hanging="284"/>
        <w:rPr>
          <w:sz w:val="20"/>
          <w:lang w:val="en-US"/>
        </w:rPr>
      </w:pPr>
      <w:r w:rsidRPr="001B3DE8">
        <w:rPr>
          <w:sz w:val="20"/>
          <w:lang w:val="en-US"/>
        </w:rPr>
        <w:t>Allows you to provide a value for each of the defined context attributes</w:t>
      </w:r>
    </w:p>
    <w:p w14:paraId="181FC432" w14:textId="77777777" w:rsidR="00803574" w:rsidRPr="001B3DE8" w:rsidRDefault="00803574" w:rsidP="00803574">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100" w:line="276" w:lineRule="auto"/>
        <w:ind w:left="284" w:hanging="284"/>
        <w:rPr>
          <w:b/>
          <w:sz w:val="20"/>
          <w:lang w:val="en-US"/>
        </w:rPr>
      </w:pPr>
      <w:r w:rsidRPr="001B3DE8">
        <w:rPr>
          <w:b/>
          <w:sz w:val="20"/>
          <w:lang w:val="en-US"/>
        </w:rPr>
        <w:t>Browse</w:t>
      </w:r>
    </w:p>
    <w:p w14:paraId="15B66B56" w14:textId="77777777" w:rsidR="00803574" w:rsidRPr="001B3DE8" w:rsidRDefault="00803574" w:rsidP="00803574">
      <w:pPr>
        <w:pStyle w:val="BodyText"/>
        <w:keepLines w:val="0"/>
        <w:widowControl w:val="0"/>
        <w:numPr>
          <w:ilvl w:val="0"/>
          <w:numId w:val="49"/>
        </w:numPr>
        <w:tabs>
          <w:tab w:val="clear" w:pos="1247"/>
          <w:tab w:val="clear" w:pos="2552"/>
          <w:tab w:val="clear" w:pos="3856"/>
          <w:tab w:val="clear" w:pos="5216"/>
          <w:tab w:val="clear" w:pos="6464"/>
          <w:tab w:val="clear" w:pos="7768"/>
          <w:tab w:val="clear" w:pos="9072"/>
          <w:tab w:val="clear" w:pos="10206"/>
        </w:tabs>
        <w:suppressAutoHyphens/>
        <w:spacing w:before="0" w:line="276" w:lineRule="auto"/>
        <w:ind w:left="851" w:hanging="284"/>
        <w:rPr>
          <w:sz w:val="20"/>
          <w:lang w:val="en-US"/>
        </w:rPr>
      </w:pPr>
      <w:r w:rsidRPr="001B3DE8">
        <w:rPr>
          <w:sz w:val="20"/>
          <w:lang w:val="en-US"/>
        </w:rPr>
        <w:t>Opens the catalog browser</w:t>
      </w:r>
    </w:p>
    <w:p w14:paraId="12408C6D" w14:textId="77777777" w:rsidR="00803574" w:rsidRPr="001B3DE8" w:rsidRDefault="00803574" w:rsidP="00803574">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100" w:line="276" w:lineRule="auto"/>
        <w:ind w:left="284" w:hanging="284"/>
        <w:rPr>
          <w:b/>
          <w:sz w:val="20"/>
          <w:lang w:val="en-US"/>
        </w:rPr>
      </w:pPr>
      <w:r w:rsidRPr="001B3DE8">
        <w:rPr>
          <w:b/>
          <w:sz w:val="20"/>
          <w:lang w:val="en-US"/>
        </w:rPr>
        <w:t>Basket</w:t>
      </w:r>
    </w:p>
    <w:p w14:paraId="5157DE54" w14:textId="77777777" w:rsidR="00803574" w:rsidRPr="001B3DE8" w:rsidRDefault="00803574" w:rsidP="00803574">
      <w:pPr>
        <w:pStyle w:val="BodyText"/>
        <w:keepLines w:val="0"/>
        <w:widowControl w:val="0"/>
        <w:numPr>
          <w:ilvl w:val="0"/>
          <w:numId w:val="49"/>
        </w:numPr>
        <w:tabs>
          <w:tab w:val="clear" w:pos="1247"/>
          <w:tab w:val="clear" w:pos="2552"/>
          <w:tab w:val="clear" w:pos="3856"/>
          <w:tab w:val="clear" w:pos="5216"/>
          <w:tab w:val="clear" w:pos="6464"/>
          <w:tab w:val="clear" w:pos="7768"/>
          <w:tab w:val="clear" w:pos="9072"/>
          <w:tab w:val="clear" w:pos="10206"/>
        </w:tabs>
        <w:suppressAutoHyphens/>
        <w:spacing w:before="0" w:line="276" w:lineRule="auto"/>
        <w:ind w:left="851" w:hanging="284"/>
        <w:rPr>
          <w:sz w:val="20"/>
          <w:lang w:val="en-US"/>
        </w:rPr>
      </w:pPr>
      <w:r w:rsidRPr="001B3DE8">
        <w:rPr>
          <w:sz w:val="20"/>
          <w:lang w:val="en-US"/>
        </w:rPr>
        <w:t>Allows you to test item and pricing details</w:t>
      </w:r>
    </w:p>
    <w:p w14:paraId="32F92737" w14:textId="77777777" w:rsidR="00803574" w:rsidRPr="001B3DE8" w:rsidRDefault="00803574" w:rsidP="00803574">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100" w:line="276" w:lineRule="auto"/>
        <w:ind w:left="284" w:hanging="284"/>
        <w:rPr>
          <w:b/>
          <w:sz w:val="20"/>
          <w:lang w:val="en-US"/>
        </w:rPr>
      </w:pPr>
      <w:r w:rsidRPr="001B3DE8">
        <w:rPr>
          <w:b/>
          <w:sz w:val="20"/>
          <w:lang w:val="en-US"/>
        </w:rPr>
        <w:t>Test Off</w:t>
      </w:r>
    </w:p>
    <w:p w14:paraId="1B6235A2" w14:textId="77777777" w:rsidR="00803574" w:rsidRPr="001B3DE8" w:rsidRDefault="00803574" w:rsidP="00803574">
      <w:pPr>
        <w:pStyle w:val="BodyText"/>
        <w:keepLines w:val="0"/>
        <w:widowControl w:val="0"/>
        <w:numPr>
          <w:ilvl w:val="0"/>
          <w:numId w:val="49"/>
        </w:numPr>
        <w:tabs>
          <w:tab w:val="clear" w:pos="1247"/>
          <w:tab w:val="clear" w:pos="2552"/>
          <w:tab w:val="clear" w:pos="3856"/>
          <w:tab w:val="clear" w:pos="5216"/>
          <w:tab w:val="clear" w:pos="6464"/>
          <w:tab w:val="clear" w:pos="7768"/>
          <w:tab w:val="clear" w:pos="9072"/>
          <w:tab w:val="clear" w:pos="10206"/>
        </w:tabs>
        <w:suppressAutoHyphens/>
        <w:spacing w:before="0" w:line="276" w:lineRule="auto"/>
        <w:ind w:left="851" w:hanging="284"/>
        <w:rPr>
          <w:sz w:val="20"/>
          <w:lang w:val="en-US"/>
        </w:rPr>
      </w:pPr>
      <w:r w:rsidRPr="001B3DE8">
        <w:rPr>
          <w:sz w:val="20"/>
          <w:lang w:val="en-US"/>
        </w:rPr>
        <w:t>Clears the session of the context variables and the current order</w:t>
      </w:r>
    </w:p>
    <w:p w14:paraId="103284CE" w14:textId="77777777" w:rsidR="00E13471" w:rsidRDefault="00E13471" w:rsidP="00965412">
      <w:pPr>
        <w:pStyle w:val="BodyText"/>
        <w:keepLines w:val="0"/>
        <w:widowControl w:val="0"/>
        <w:tabs>
          <w:tab w:val="clear" w:pos="1247"/>
          <w:tab w:val="clear" w:pos="2552"/>
          <w:tab w:val="clear" w:pos="3856"/>
          <w:tab w:val="clear" w:pos="5216"/>
          <w:tab w:val="clear" w:pos="6464"/>
          <w:tab w:val="clear" w:pos="7768"/>
          <w:tab w:val="clear" w:pos="9072"/>
          <w:tab w:val="clear" w:pos="10206"/>
        </w:tabs>
        <w:suppressAutoHyphens/>
        <w:spacing w:before="0" w:line="276" w:lineRule="auto"/>
        <w:ind w:left="0"/>
        <w:rPr>
          <w:sz w:val="20"/>
          <w:lang w:val="en-US"/>
        </w:rPr>
      </w:pPr>
    </w:p>
    <w:p w14:paraId="105F66D1" w14:textId="66A8A03F" w:rsidR="00803574" w:rsidRPr="001B3DE8" w:rsidRDefault="00803574" w:rsidP="00803574">
      <w:pPr>
        <w:pStyle w:val="Quotations"/>
        <w:spacing w:before="300" w:after="200" w:line="276" w:lineRule="auto"/>
        <w:ind w:left="0"/>
        <w:rPr>
          <w:rStyle w:val="Strong"/>
          <w:rFonts w:ascii="Arial" w:hAnsi="Arial"/>
          <w:sz w:val="20"/>
          <w:szCs w:val="20"/>
          <w:highlight w:val="lightGray"/>
        </w:rPr>
      </w:pPr>
      <w:r>
        <w:rPr>
          <w:rStyle w:val="Strong"/>
          <w:rFonts w:ascii="Arial" w:hAnsi="Arial"/>
          <w:sz w:val="20"/>
          <w:szCs w:val="20"/>
          <w:highlight w:val="lightGray"/>
        </w:rPr>
        <w:t>Current ID</w:t>
      </w:r>
      <w:r w:rsidRPr="001B3DE8">
        <w:rPr>
          <w:rStyle w:val="Strong"/>
          <w:rFonts w:ascii="Arial" w:hAnsi="Arial"/>
          <w:sz w:val="20"/>
          <w:szCs w:val="20"/>
          <w:highlight w:val="lightGray"/>
        </w:rPr>
        <w:t xml:space="preserve"> </w:t>
      </w:r>
      <w:proofErr w:type="gramStart"/>
      <w:r w:rsidRPr="001B3DE8">
        <w:rPr>
          <w:rStyle w:val="Strong"/>
          <w:rFonts w:ascii="Arial" w:hAnsi="Arial"/>
          <w:sz w:val="20"/>
          <w:szCs w:val="20"/>
          <w:highlight w:val="lightGray"/>
        </w:rPr>
        <w:t>menu</w:t>
      </w:r>
      <w:r>
        <w:rPr>
          <w:rStyle w:val="Strong"/>
          <w:rFonts w:ascii="Arial" w:hAnsi="Arial"/>
          <w:sz w:val="20"/>
          <w:szCs w:val="20"/>
          <w:highlight w:val="lightGray"/>
        </w:rPr>
        <w:t>(</w:t>
      </w:r>
      <w:proofErr w:type="gramEnd"/>
      <w:r>
        <w:rPr>
          <w:rStyle w:val="Strong"/>
          <w:rFonts w:ascii="Arial" w:hAnsi="Arial"/>
          <w:sz w:val="20"/>
          <w:szCs w:val="20"/>
          <w:highlight w:val="lightGray"/>
        </w:rPr>
        <w:t>display will show current ID)</w:t>
      </w:r>
    </w:p>
    <w:p w14:paraId="193C003E" w14:textId="39672084" w:rsidR="00C47595" w:rsidRPr="001B3DE8" w:rsidRDefault="00C47595" w:rsidP="00965412">
      <w:pPr>
        <w:pStyle w:val="BodyText"/>
        <w:keepLines w:val="0"/>
        <w:widowControl w:val="0"/>
        <w:tabs>
          <w:tab w:val="clear" w:pos="1247"/>
          <w:tab w:val="clear" w:pos="2552"/>
          <w:tab w:val="clear" w:pos="3856"/>
          <w:tab w:val="clear" w:pos="5216"/>
          <w:tab w:val="clear" w:pos="6464"/>
          <w:tab w:val="clear" w:pos="7768"/>
          <w:tab w:val="clear" w:pos="9072"/>
          <w:tab w:val="clear" w:pos="10206"/>
        </w:tabs>
        <w:suppressAutoHyphens/>
        <w:spacing w:before="0" w:line="276" w:lineRule="auto"/>
        <w:ind w:left="0"/>
        <w:rPr>
          <w:sz w:val="20"/>
          <w:lang w:val="en-US"/>
        </w:rPr>
      </w:pPr>
    </w:p>
    <w:p w14:paraId="59FB8D85" w14:textId="77777777" w:rsidR="00803574" w:rsidRDefault="00803574" w:rsidP="00965412">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100" w:line="276" w:lineRule="auto"/>
        <w:ind w:left="284" w:hanging="284"/>
        <w:rPr>
          <w:b/>
          <w:sz w:val="20"/>
          <w:lang w:val="en-US"/>
        </w:rPr>
      </w:pPr>
      <w:r>
        <w:rPr>
          <w:b/>
          <w:sz w:val="20"/>
          <w:lang w:val="en-US"/>
        </w:rPr>
        <w:t>Preferences</w:t>
      </w:r>
    </w:p>
    <w:p w14:paraId="6A4FDAE7" w14:textId="22711E9B" w:rsidR="00803574" w:rsidRPr="00803574" w:rsidRDefault="00803574" w:rsidP="00965412">
      <w:pPr>
        <w:pStyle w:val="BodyText"/>
        <w:keepLines w:val="0"/>
        <w:widowControl w:val="0"/>
        <w:numPr>
          <w:ilvl w:val="0"/>
          <w:numId w:val="58"/>
        </w:numPr>
        <w:tabs>
          <w:tab w:val="clear" w:pos="1247"/>
          <w:tab w:val="clear" w:pos="2552"/>
          <w:tab w:val="clear" w:pos="3856"/>
          <w:tab w:val="clear" w:pos="5216"/>
          <w:tab w:val="clear" w:pos="6464"/>
          <w:tab w:val="clear" w:pos="7768"/>
          <w:tab w:val="clear" w:pos="9072"/>
          <w:tab w:val="clear" w:pos="10206"/>
        </w:tabs>
        <w:suppressAutoHyphens/>
        <w:spacing w:before="100" w:line="276" w:lineRule="auto"/>
        <w:rPr>
          <w:b/>
          <w:sz w:val="20"/>
          <w:lang w:val="en-US"/>
        </w:rPr>
      </w:pPr>
      <w:r w:rsidRPr="00965412">
        <w:rPr>
          <w:sz w:val="20"/>
          <w:lang w:val="en-US"/>
        </w:rPr>
        <w:t>Specifies Rows per page</w:t>
      </w:r>
    </w:p>
    <w:p w14:paraId="193C003F" w14:textId="44574491" w:rsidR="00C47595" w:rsidRPr="001B3DE8" w:rsidRDefault="00803574"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100" w:line="276" w:lineRule="auto"/>
        <w:ind w:left="284" w:hanging="284"/>
        <w:rPr>
          <w:b/>
          <w:sz w:val="20"/>
          <w:lang w:val="en-US"/>
        </w:rPr>
      </w:pPr>
      <w:r>
        <w:rPr>
          <w:b/>
          <w:sz w:val="20"/>
          <w:lang w:val="en-US"/>
        </w:rPr>
        <w:t>Switch</w:t>
      </w:r>
    </w:p>
    <w:p w14:paraId="193C0040" w14:textId="62EE35A2" w:rsidR="00C47595" w:rsidRPr="001B3DE8" w:rsidRDefault="00C47595" w:rsidP="00825E01">
      <w:pPr>
        <w:pStyle w:val="BodyText"/>
        <w:keepLines w:val="0"/>
        <w:widowControl w:val="0"/>
        <w:numPr>
          <w:ilvl w:val="0"/>
          <w:numId w:val="49"/>
        </w:numPr>
        <w:tabs>
          <w:tab w:val="clear" w:pos="1247"/>
          <w:tab w:val="clear" w:pos="2552"/>
          <w:tab w:val="clear" w:pos="3856"/>
          <w:tab w:val="clear" w:pos="5216"/>
          <w:tab w:val="clear" w:pos="6464"/>
          <w:tab w:val="clear" w:pos="7768"/>
          <w:tab w:val="clear" w:pos="9072"/>
          <w:tab w:val="clear" w:pos="10206"/>
        </w:tabs>
        <w:suppressAutoHyphens/>
        <w:spacing w:before="0" w:line="276" w:lineRule="auto"/>
        <w:ind w:left="851" w:hanging="284"/>
        <w:rPr>
          <w:sz w:val="20"/>
          <w:lang w:val="en-US"/>
        </w:rPr>
      </w:pPr>
      <w:r w:rsidRPr="001B3DE8">
        <w:rPr>
          <w:sz w:val="20"/>
          <w:lang w:val="en-US"/>
        </w:rPr>
        <w:t xml:space="preserve">Allows you to switch between </w:t>
      </w:r>
      <w:r w:rsidR="00803574">
        <w:rPr>
          <w:sz w:val="20"/>
          <w:lang w:val="en-US"/>
        </w:rPr>
        <w:t>any defined applications</w:t>
      </w:r>
    </w:p>
    <w:p w14:paraId="193C0041" w14:textId="77777777" w:rsidR="00C47595" w:rsidRPr="001B3DE8" w:rsidRDefault="00C47595" w:rsidP="00825E01">
      <w:pPr>
        <w:pStyle w:val="BodyText"/>
        <w:keepLines w:val="0"/>
        <w:widowControl w:val="0"/>
        <w:numPr>
          <w:ilvl w:val="0"/>
          <w:numId w:val="47"/>
        </w:numPr>
        <w:tabs>
          <w:tab w:val="clear" w:pos="707"/>
          <w:tab w:val="clear" w:pos="1247"/>
          <w:tab w:val="clear" w:pos="2552"/>
          <w:tab w:val="clear" w:pos="3856"/>
          <w:tab w:val="clear" w:pos="5216"/>
          <w:tab w:val="clear" w:pos="6464"/>
          <w:tab w:val="clear" w:pos="7768"/>
          <w:tab w:val="clear" w:pos="9072"/>
          <w:tab w:val="clear" w:pos="10206"/>
        </w:tabs>
        <w:suppressAutoHyphens/>
        <w:spacing w:before="100" w:line="276" w:lineRule="auto"/>
        <w:ind w:left="284" w:hanging="284"/>
        <w:rPr>
          <w:b/>
          <w:sz w:val="20"/>
          <w:lang w:val="en-US"/>
        </w:rPr>
      </w:pPr>
      <w:r w:rsidRPr="001B3DE8">
        <w:rPr>
          <w:b/>
          <w:sz w:val="20"/>
          <w:lang w:val="en-US"/>
        </w:rPr>
        <w:t>Logout</w:t>
      </w:r>
    </w:p>
    <w:p w14:paraId="193C0048" w14:textId="57D47645" w:rsidR="00C0025B" w:rsidRPr="001B3DE8" w:rsidRDefault="001362B6" w:rsidP="00965412">
      <w:pPr>
        <w:pStyle w:val="BodyText"/>
        <w:keepLines w:val="0"/>
        <w:widowControl w:val="0"/>
        <w:numPr>
          <w:ilvl w:val="0"/>
          <w:numId w:val="49"/>
        </w:numPr>
        <w:tabs>
          <w:tab w:val="clear" w:pos="1247"/>
          <w:tab w:val="clear" w:pos="2552"/>
          <w:tab w:val="clear" w:pos="3856"/>
          <w:tab w:val="clear" w:pos="5216"/>
          <w:tab w:val="clear" w:pos="6464"/>
          <w:tab w:val="clear" w:pos="7768"/>
          <w:tab w:val="clear" w:pos="9072"/>
          <w:tab w:val="clear" w:pos="10206"/>
        </w:tabs>
        <w:suppressAutoHyphens/>
        <w:spacing w:before="0" w:line="276" w:lineRule="auto"/>
        <w:ind w:left="851" w:hanging="284"/>
      </w:pPr>
      <w:r w:rsidRPr="001B3DE8">
        <w:rPr>
          <w:sz w:val="20"/>
          <w:lang w:val="en-US"/>
        </w:rPr>
        <w:t>A</w:t>
      </w:r>
      <w:r w:rsidR="00C47595" w:rsidRPr="001B3DE8">
        <w:rPr>
          <w:sz w:val="20"/>
          <w:lang w:val="en-US"/>
        </w:rPr>
        <w:t>llows you to end your Catalog Designer session</w:t>
      </w:r>
      <w:r w:rsidRPr="001B3DE8">
        <w:rPr>
          <w:sz w:val="20"/>
          <w:lang w:val="en-US"/>
        </w:rPr>
        <w:t xml:space="preserve"> in an appropriate fashion</w:t>
      </w:r>
    </w:p>
    <w:p w14:paraId="193C0049" w14:textId="77777777" w:rsidR="00D73032" w:rsidRPr="001B3DE8" w:rsidRDefault="00D73032" w:rsidP="00D73032">
      <w:pPr>
        <w:pStyle w:val="1NIMTrgMainText"/>
      </w:pPr>
    </w:p>
    <w:p w14:paraId="193C0054" w14:textId="77777777" w:rsidR="00426B34" w:rsidRPr="001B3DE8" w:rsidRDefault="00C0025B" w:rsidP="00D73032">
      <w:pPr>
        <w:pStyle w:val="Quotations"/>
        <w:spacing w:before="300" w:after="200" w:line="276" w:lineRule="auto"/>
        <w:ind w:left="0"/>
        <w:rPr>
          <w:rStyle w:val="Strong"/>
          <w:rFonts w:ascii="Arial" w:hAnsi="Arial"/>
          <w:sz w:val="20"/>
          <w:szCs w:val="20"/>
          <w:highlight w:val="lightGray"/>
        </w:rPr>
      </w:pPr>
      <w:r w:rsidRPr="001B3DE8">
        <w:rPr>
          <w:rStyle w:val="Strong"/>
          <w:rFonts w:ascii="Arial" w:hAnsi="Arial"/>
          <w:sz w:val="20"/>
          <w:szCs w:val="20"/>
          <w:highlight w:val="lightGray"/>
        </w:rPr>
        <w:t>Login User information</w:t>
      </w:r>
    </w:p>
    <w:p w14:paraId="193C0055" w14:textId="5822990B" w:rsidR="00426B34" w:rsidRPr="001B3DE8" w:rsidRDefault="00426B34" w:rsidP="00D73032">
      <w:pPr>
        <w:pStyle w:val="1NIMTrgMainText"/>
      </w:pPr>
      <w:r w:rsidRPr="001B3DE8">
        <w:t xml:space="preserve">The </w:t>
      </w:r>
      <w:r w:rsidRPr="001B3DE8">
        <w:rPr>
          <w:b/>
        </w:rPr>
        <w:t>Login User</w:t>
      </w:r>
      <w:r w:rsidRPr="001B3DE8">
        <w:t xml:space="preserve"> information button gives the name of the current logged-in user:</w:t>
      </w:r>
    </w:p>
    <w:p w14:paraId="193C0056" w14:textId="4256222C" w:rsidR="00C0025B" w:rsidRPr="001B3DE8" w:rsidRDefault="00803574" w:rsidP="00D73032">
      <w:pPr>
        <w:pStyle w:val="1NIMTrgMainText"/>
      </w:pPr>
      <w:r>
        <w:rPr>
          <w:noProof/>
        </w:rPr>
        <w:drawing>
          <wp:inline distT="0" distB="0" distL="0" distR="0" wp14:anchorId="1E0882DF" wp14:editId="6D88E782">
            <wp:extent cx="4835807" cy="485521"/>
            <wp:effectExtent l="19050" t="19050" r="22225" b="10160"/>
            <wp:docPr id="27890" name="Picture 2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61607" cy="488111"/>
                    </a:xfrm>
                    <a:prstGeom prst="rect">
                      <a:avLst/>
                    </a:prstGeom>
                    <a:noFill/>
                    <a:ln>
                      <a:solidFill>
                        <a:schemeClr val="accent1"/>
                      </a:solidFill>
                    </a:ln>
                  </pic:spPr>
                </pic:pic>
              </a:graphicData>
            </a:graphic>
          </wp:inline>
        </w:drawing>
      </w:r>
    </w:p>
    <w:p w14:paraId="193C0057" w14:textId="77777777" w:rsidR="00C0025B" w:rsidRPr="001B3DE8" w:rsidRDefault="00C0025B" w:rsidP="00D73032">
      <w:pPr>
        <w:pStyle w:val="1NIMTrgMainText"/>
        <w:rPr>
          <w:b/>
          <w:highlight w:val="lightGray"/>
        </w:rPr>
      </w:pPr>
      <w:r w:rsidRPr="001B3DE8">
        <w:rPr>
          <w:b/>
          <w:highlight w:val="lightGray"/>
        </w:rPr>
        <w:t>Projects information</w:t>
      </w:r>
    </w:p>
    <w:p w14:paraId="193C0058" w14:textId="77777777" w:rsidR="005849D2" w:rsidRPr="001B3DE8" w:rsidRDefault="005849D2" w:rsidP="00D73032">
      <w:pPr>
        <w:pStyle w:val="1NIMTrgMainText"/>
      </w:pPr>
      <w:r w:rsidRPr="001B3DE8">
        <w:t xml:space="preserve">The </w:t>
      </w:r>
      <w:r w:rsidRPr="001B3DE8">
        <w:rPr>
          <w:b/>
        </w:rPr>
        <w:t>Projects</w:t>
      </w:r>
      <w:r w:rsidRPr="001B3DE8">
        <w:t xml:space="preserve"> information button gives the name of the</w:t>
      </w:r>
      <w:r w:rsidR="00094C73" w:rsidRPr="001B3DE8">
        <w:t xml:space="preserve"> current open project, if one is open:</w:t>
      </w:r>
    </w:p>
    <w:p w14:paraId="38266A67" w14:textId="77777777" w:rsidR="0052535C" w:rsidRDefault="00803574" w:rsidP="00D73032">
      <w:pPr>
        <w:pStyle w:val="1NIMTrgMainText"/>
      </w:pPr>
      <w:r>
        <w:rPr>
          <w:noProof/>
        </w:rPr>
        <w:drawing>
          <wp:inline distT="0" distB="0" distL="0" distR="0" wp14:anchorId="64CEAD40" wp14:editId="6C893946">
            <wp:extent cx="4882342" cy="638678"/>
            <wp:effectExtent l="19050" t="19050" r="13970" b="28575"/>
            <wp:docPr id="27891" name="Picture 2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82342" cy="638678"/>
                    </a:xfrm>
                    <a:prstGeom prst="rect">
                      <a:avLst/>
                    </a:prstGeom>
                    <a:noFill/>
                    <a:ln>
                      <a:solidFill>
                        <a:schemeClr val="accent1"/>
                      </a:solidFill>
                    </a:ln>
                  </pic:spPr>
                </pic:pic>
              </a:graphicData>
            </a:graphic>
          </wp:inline>
        </w:drawing>
      </w:r>
    </w:p>
    <w:p w14:paraId="16116AE3" w14:textId="4F19C4DF" w:rsidR="0052535C" w:rsidRPr="001B3DE8" w:rsidRDefault="0052535C" w:rsidP="0052535C">
      <w:pPr>
        <w:pStyle w:val="1NIMTrgMainText"/>
        <w:rPr>
          <w:b/>
          <w:highlight w:val="lightGray"/>
        </w:rPr>
      </w:pPr>
      <w:r>
        <w:rPr>
          <w:b/>
          <w:highlight w:val="lightGray"/>
        </w:rPr>
        <w:t>Tasks</w:t>
      </w:r>
    </w:p>
    <w:p w14:paraId="7AAFCB6E" w14:textId="7D69D064" w:rsidR="0052535C" w:rsidRDefault="0052535C" w:rsidP="0052535C">
      <w:pPr>
        <w:pStyle w:val="1NIMTrgMainText"/>
        <w:rPr>
          <w:noProof/>
        </w:rPr>
      </w:pPr>
      <w:r w:rsidRPr="001B3DE8">
        <w:t xml:space="preserve">The </w:t>
      </w:r>
      <w:r>
        <w:rPr>
          <w:b/>
        </w:rPr>
        <w:t>Tasks</w:t>
      </w:r>
      <w:r w:rsidRPr="001B3DE8">
        <w:t xml:space="preserve"> button gives the </w:t>
      </w:r>
      <w:r>
        <w:t>number of tasks on the current user</w:t>
      </w:r>
      <w:r>
        <w:rPr>
          <w:noProof/>
        </w:rPr>
        <w:t>’s worklist:</w:t>
      </w:r>
    </w:p>
    <w:p w14:paraId="193C0059" w14:textId="5F6C876F" w:rsidR="00535AAE" w:rsidRPr="001B3DE8" w:rsidRDefault="0052535C" w:rsidP="0052535C">
      <w:pPr>
        <w:pStyle w:val="1NIMTrgMainText"/>
      </w:pPr>
      <w:r>
        <w:rPr>
          <w:noProof/>
        </w:rPr>
        <w:drawing>
          <wp:inline distT="0" distB="0" distL="0" distR="0" wp14:anchorId="56E0D999" wp14:editId="4EBF9699">
            <wp:extent cx="4860579" cy="440351"/>
            <wp:effectExtent l="19050" t="19050" r="16510" b="17145"/>
            <wp:docPr id="27892" name="Picture 2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62884" cy="440560"/>
                    </a:xfrm>
                    <a:prstGeom prst="rect">
                      <a:avLst/>
                    </a:prstGeom>
                    <a:noFill/>
                    <a:ln>
                      <a:solidFill>
                        <a:schemeClr val="accent1"/>
                      </a:solidFill>
                    </a:ln>
                  </pic:spPr>
                </pic:pic>
              </a:graphicData>
            </a:graphic>
          </wp:inline>
        </w:drawing>
      </w:r>
    </w:p>
    <w:p w14:paraId="193C005A" w14:textId="1C960AF7" w:rsidR="00535AAE" w:rsidRPr="001B3DE8" w:rsidRDefault="00535AAE" w:rsidP="00D73032">
      <w:pPr>
        <w:pStyle w:val="1NIMTrgMainText"/>
      </w:pPr>
    </w:p>
    <w:p w14:paraId="193C005E" w14:textId="6597DA49" w:rsidR="00535AAE" w:rsidRPr="001B3DE8" w:rsidRDefault="00535AAE" w:rsidP="001B5936">
      <w:pPr>
        <w:tabs>
          <w:tab w:val="left" w:pos="6464"/>
        </w:tabs>
        <w:jc w:val="center"/>
        <w:rPr>
          <w:sz w:val="20"/>
        </w:rPr>
      </w:pPr>
    </w:p>
    <w:p w14:paraId="193C0064" w14:textId="77777777" w:rsidR="00AB7B6D" w:rsidRPr="001B3DE8" w:rsidRDefault="00AB7B6D" w:rsidP="00D73032">
      <w:pPr>
        <w:pStyle w:val="Quotations"/>
        <w:spacing w:before="300" w:after="200" w:line="276" w:lineRule="auto"/>
        <w:ind w:left="0"/>
        <w:rPr>
          <w:rStyle w:val="Strong"/>
          <w:rFonts w:ascii="Arial" w:hAnsi="Arial"/>
          <w:sz w:val="20"/>
          <w:szCs w:val="20"/>
          <w:highlight w:val="lightGray"/>
        </w:rPr>
      </w:pPr>
      <w:r w:rsidRPr="001B3DE8">
        <w:rPr>
          <w:rStyle w:val="Strong"/>
          <w:rFonts w:ascii="Arial" w:hAnsi="Arial"/>
          <w:sz w:val="20"/>
          <w:szCs w:val="20"/>
          <w:highlight w:val="lightGray"/>
        </w:rPr>
        <w:t>Item types</w:t>
      </w:r>
    </w:p>
    <w:p w14:paraId="193C0065" w14:textId="77777777" w:rsidR="00AB7B6D" w:rsidRPr="001B3DE8" w:rsidRDefault="00AB7B6D" w:rsidP="00D30302">
      <w:pPr>
        <w:pStyle w:val="1NIMTrgMainText"/>
      </w:pPr>
      <w:r w:rsidRPr="001B3DE8">
        <w:t xml:space="preserve">The items listed in the </w:t>
      </w:r>
      <w:r w:rsidRPr="001B3DE8">
        <w:rPr>
          <w:b/>
        </w:rPr>
        <w:t>Item</w:t>
      </w:r>
      <w:r w:rsidRPr="001B3DE8">
        <w:t xml:space="preserve"> tree node can be identified graphically by distinguishing icons. These icons are stored in the </w:t>
      </w:r>
      <w:r w:rsidR="00EA2EFB" w:rsidRPr="001B3DE8">
        <w:t xml:space="preserve">following </w:t>
      </w:r>
      <w:r w:rsidRPr="001B3DE8">
        <w:t>metadata resources folder:</w:t>
      </w:r>
    </w:p>
    <w:p w14:paraId="193C0066" w14:textId="77777777" w:rsidR="00AB7B6D" w:rsidRPr="001B3DE8" w:rsidRDefault="00AB7B6D" w:rsidP="00D30302">
      <w:pPr>
        <w:pStyle w:val="1NIMTrgMainText"/>
      </w:pPr>
      <w:r w:rsidRPr="001B3DE8">
        <w:rPr>
          <w:i/>
        </w:rPr>
        <w:t>&lt;cwproject&gt;\templates\catalog.jar\resources\images\tree_icons\</w:t>
      </w:r>
    </w:p>
    <w:p w14:paraId="193C0067" w14:textId="77777777" w:rsidR="00EA2EFB" w:rsidRPr="001B3DE8" w:rsidRDefault="00AB7B6D" w:rsidP="00D30302">
      <w:pPr>
        <w:pStyle w:val="1NIMTrgMainText"/>
        <w:rPr>
          <w:rStyle w:val="Strong"/>
        </w:rPr>
      </w:pPr>
      <w:r w:rsidRPr="001B3DE8">
        <w:t>Additional icons can be added to this folder. The script that associates these icons to the item type can be overwritten and modified</w:t>
      </w:r>
      <w:r w:rsidR="00EA2EFB" w:rsidRPr="001B3DE8">
        <w:t xml:space="preserve">, and is </w:t>
      </w:r>
      <w:r w:rsidRPr="001B3DE8">
        <w:t xml:space="preserve">located in the </w:t>
      </w:r>
      <w:r w:rsidR="00EA2EFB" w:rsidRPr="001B3DE8">
        <w:t xml:space="preserve">following </w:t>
      </w:r>
      <w:r w:rsidRPr="001B3DE8">
        <w:t>library file</w:t>
      </w:r>
      <w:r w:rsidR="00EA2EFB" w:rsidRPr="001B3DE8">
        <w:rPr>
          <w:rStyle w:val="Strong"/>
        </w:rPr>
        <w:t>:</w:t>
      </w:r>
    </w:p>
    <w:p w14:paraId="193C0068" w14:textId="77777777" w:rsidR="00AB7B6D" w:rsidRPr="001B3DE8" w:rsidRDefault="00AB7B6D" w:rsidP="00D30302">
      <w:pPr>
        <w:pStyle w:val="1NIMTrgMainText"/>
      </w:pPr>
      <w:r w:rsidRPr="001B3DE8">
        <w:rPr>
          <w:rStyle w:val="Strong"/>
          <w:b w:val="0"/>
          <w:i/>
        </w:rPr>
        <w:t xml:space="preserve">cwt_pc </w:t>
      </w:r>
      <w:r w:rsidRPr="001B3DE8">
        <w:rPr>
          <w:i/>
        </w:rPr>
        <w:t>&gt;</w:t>
      </w:r>
      <w:r w:rsidRPr="001B3DE8">
        <w:rPr>
          <w:rStyle w:val="Strong"/>
          <w:b w:val="0"/>
          <w:i/>
        </w:rPr>
        <w:t xml:space="preserve"> Business Processes</w:t>
      </w:r>
      <w:r w:rsidRPr="001B3DE8">
        <w:rPr>
          <w:b/>
          <w:i/>
        </w:rPr>
        <w:t xml:space="preserve"> </w:t>
      </w:r>
      <w:r w:rsidRPr="001B3DE8">
        <w:rPr>
          <w:i/>
        </w:rPr>
        <w:t>&gt;</w:t>
      </w:r>
      <w:r w:rsidRPr="001B3DE8">
        <w:rPr>
          <w:b/>
          <w:i/>
        </w:rPr>
        <w:t xml:space="preserve"> </w:t>
      </w:r>
      <w:r w:rsidRPr="001B3DE8">
        <w:rPr>
          <w:rStyle w:val="Strong"/>
          <w:b w:val="0"/>
          <w:i/>
        </w:rPr>
        <w:t>Scripts</w:t>
      </w:r>
      <w:r w:rsidRPr="001B3DE8">
        <w:rPr>
          <w:b/>
          <w:i/>
        </w:rPr>
        <w:t xml:space="preserve"> </w:t>
      </w:r>
      <w:r w:rsidRPr="001B3DE8">
        <w:rPr>
          <w:i/>
        </w:rPr>
        <w:t>&gt;</w:t>
      </w:r>
      <w:r w:rsidRPr="001B3DE8">
        <w:rPr>
          <w:b/>
          <w:i/>
        </w:rPr>
        <w:t xml:space="preserve"> </w:t>
      </w:r>
      <w:r w:rsidRPr="001B3DE8">
        <w:rPr>
          <w:rStyle w:val="Strong"/>
          <w:b w:val="0"/>
          <w:i/>
        </w:rPr>
        <w:t>getItemTreeNodeIcon</w:t>
      </w:r>
    </w:p>
    <w:p w14:paraId="193C006A" w14:textId="77777777" w:rsidR="00CE28EE" w:rsidRPr="001B3DE8" w:rsidRDefault="00C80B05" w:rsidP="00CE28EE">
      <w:pPr>
        <w:pStyle w:val="Heading3"/>
        <w:tabs>
          <w:tab w:val="clear" w:pos="1701"/>
        </w:tabs>
        <w:spacing w:line="276" w:lineRule="auto"/>
        <w:ind w:left="851" w:hanging="851"/>
        <w:rPr>
          <w:b w:val="0"/>
        </w:rPr>
      </w:pPr>
      <w:bookmarkStart w:id="692" w:name="_Toc409616993"/>
      <w:r w:rsidRPr="001B3DE8">
        <w:rPr>
          <w:b w:val="0"/>
        </w:rPr>
        <w:t>Find information in the GUI</w:t>
      </w:r>
      <w:bookmarkEnd w:id="692"/>
    </w:p>
    <w:p w14:paraId="193C006B" w14:textId="77777777" w:rsidR="00CE28EE" w:rsidRPr="001B3DE8" w:rsidRDefault="00640C1A" w:rsidP="005A610E">
      <w:pPr>
        <w:pStyle w:val="1NIMTrgMainText"/>
        <w:spacing w:before="200"/>
      </w:pPr>
      <w:r w:rsidRPr="001B3DE8">
        <w:t>There now follows a few ‘search and find’ questions, inviting you to look for specific information in the Catalog Designer GUI. Having learnt some things about the functions and navigational options in the previous exercise, you should now be able to quickly and efficiently find specific objects and related information</w:t>
      </w:r>
      <w:r w:rsidR="005A610E" w:rsidRPr="001B3DE8">
        <w:t>. This activity should also provide some GUI familiarity before embarking on building any items in the new project.</w:t>
      </w:r>
    </w:p>
    <w:p w14:paraId="193C006C" w14:textId="77777777" w:rsidR="005A610E" w:rsidRPr="001B3DE8" w:rsidRDefault="005A610E" w:rsidP="005A610E">
      <w:pPr>
        <w:pStyle w:val="1NIMTrgMainText"/>
        <w:spacing w:before="200"/>
      </w:pPr>
      <w:r w:rsidRPr="001B3DE8">
        <w:t xml:space="preserve">Using the </w:t>
      </w:r>
      <w:r w:rsidRPr="001B3DE8">
        <w:rPr>
          <w:b/>
        </w:rPr>
        <w:t>Catalog Designer</w:t>
      </w:r>
      <w:r w:rsidRPr="001B3DE8">
        <w:t xml:space="preserve"> GUI menu options, search for and find the information requested in each question below, and write down your answers in the spaces provided.</w:t>
      </w:r>
    </w:p>
    <w:p w14:paraId="193C006D" w14:textId="77777777" w:rsidR="00CE28EE" w:rsidRPr="001B3DE8" w:rsidRDefault="005A610E" w:rsidP="00650408">
      <w:pPr>
        <w:pStyle w:val="1NIMTrgMainText"/>
        <w:numPr>
          <w:ilvl w:val="0"/>
          <w:numId w:val="46"/>
        </w:numPr>
        <w:spacing w:before="200"/>
        <w:ind w:left="425" w:hanging="425"/>
      </w:pPr>
      <w:r w:rsidRPr="001B3DE8">
        <w:t xml:space="preserve">How many </w:t>
      </w:r>
      <w:r w:rsidRPr="001B3DE8">
        <w:rPr>
          <w:b/>
        </w:rPr>
        <w:t>Attribute Types</w:t>
      </w:r>
      <w:r w:rsidRPr="001B3DE8">
        <w:t xml:space="preserve"> are there currently in the system?</w:t>
      </w:r>
    </w:p>
    <w:p w14:paraId="193C006E" w14:textId="77777777" w:rsidR="00650408" w:rsidRPr="001B3DE8" w:rsidRDefault="00650408" w:rsidP="00650408">
      <w:pPr>
        <w:pStyle w:val="1NIMTrgMainText"/>
        <w:spacing w:before="400"/>
        <w:ind w:left="425"/>
      </w:pPr>
      <w:r w:rsidRPr="001B3DE8">
        <w:t>_______________________________________________________________________________</w:t>
      </w:r>
    </w:p>
    <w:p w14:paraId="193C006F" w14:textId="77777777" w:rsidR="005A610E" w:rsidRPr="001B3DE8" w:rsidRDefault="005A610E" w:rsidP="005A610E">
      <w:pPr>
        <w:pStyle w:val="1NIMTrgMainText"/>
        <w:numPr>
          <w:ilvl w:val="0"/>
          <w:numId w:val="46"/>
        </w:numPr>
        <w:spacing w:before="200"/>
        <w:ind w:left="425" w:hanging="425"/>
      </w:pPr>
      <w:r w:rsidRPr="001B3DE8">
        <w:t xml:space="preserve">What is the full </w:t>
      </w:r>
      <w:r w:rsidRPr="001B3DE8">
        <w:rPr>
          <w:b/>
        </w:rPr>
        <w:t>Name</w:t>
      </w:r>
      <w:r w:rsidRPr="001B3DE8">
        <w:t xml:space="preserve"> of the ‘stepped’ rule?</w:t>
      </w:r>
    </w:p>
    <w:p w14:paraId="193C0070" w14:textId="77777777" w:rsidR="00650408" w:rsidRPr="001B3DE8" w:rsidRDefault="00650408" w:rsidP="00304EB0">
      <w:pPr>
        <w:pStyle w:val="1NIMTrgMainText"/>
        <w:spacing w:before="400"/>
        <w:ind w:left="425"/>
      </w:pPr>
      <w:r w:rsidRPr="001B3DE8">
        <w:t>_______________________________________________________________________________</w:t>
      </w:r>
    </w:p>
    <w:p w14:paraId="193C0071" w14:textId="77777777" w:rsidR="005A610E" w:rsidRPr="001B3DE8" w:rsidRDefault="005A610E" w:rsidP="005A610E">
      <w:pPr>
        <w:pStyle w:val="1NIMTrgMainText"/>
        <w:numPr>
          <w:ilvl w:val="0"/>
          <w:numId w:val="46"/>
        </w:numPr>
        <w:spacing w:before="200"/>
        <w:ind w:left="425" w:hanging="425"/>
      </w:pPr>
      <w:r w:rsidRPr="001B3DE8">
        <w:t xml:space="preserve">What is the name of the only </w:t>
      </w:r>
      <w:r w:rsidRPr="001B3DE8">
        <w:rPr>
          <w:b/>
        </w:rPr>
        <w:t>Charge Type</w:t>
      </w:r>
      <w:r w:rsidRPr="001B3DE8">
        <w:t xml:space="preserve"> in the system?</w:t>
      </w:r>
    </w:p>
    <w:p w14:paraId="193C0072" w14:textId="77777777" w:rsidR="00650408" w:rsidRPr="001B3DE8" w:rsidRDefault="00650408" w:rsidP="00304EB0">
      <w:pPr>
        <w:pStyle w:val="1NIMTrgMainText"/>
        <w:spacing w:before="400"/>
        <w:ind w:left="425"/>
      </w:pPr>
      <w:r w:rsidRPr="001B3DE8">
        <w:t>_______________________________________________________________________________</w:t>
      </w:r>
    </w:p>
    <w:p w14:paraId="193C0073" w14:textId="77777777" w:rsidR="005A610E" w:rsidRPr="001B3DE8" w:rsidRDefault="005A610E" w:rsidP="005A610E">
      <w:pPr>
        <w:pStyle w:val="1NIMTrgMainText"/>
        <w:numPr>
          <w:ilvl w:val="0"/>
          <w:numId w:val="46"/>
        </w:numPr>
        <w:spacing w:before="200"/>
        <w:ind w:left="425" w:hanging="425"/>
      </w:pPr>
      <w:r w:rsidRPr="001B3DE8">
        <w:t xml:space="preserve">Are there any </w:t>
      </w:r>
      <w:r w:rsidRPr="001B3DE8">
        <w:rPr>
          <w:b/>
        </w:rPr>
        <w:t>Contexts</w:t>
      </w:r>
      <w:r w:rsidRPr="001B3DE8">
        <w:t xml:space="preserve"> currently in the system?</w:t>
      </w:r>
    </w:p>
    <w:p w14:paraId="193C0074" w14:textId="77777777" w:rsidR="00650408" w:rsidRPr="001B3DE8" w:rsidRDefault="00650408" w:rsidP="00304EB0">
      <w:pPr>
        <w:pStyle w:val="1NIMTrgMainText"/>
        <w:spacing w:before="400"/>
        <w:ind w:left="425"/>
      </w:pPr>
      <w:r w:rsidRPr="001B3DE8">
        <w:t>_______________________________________________________________________________</w:t>
      </w:r>
    </w:p>
    <w:p w14:paraId="193C0075" w14:textId="77777777" w:rsidR="005A610E" w:rsidRPr="001B3DE8" w:rsidRDefault="005A610E" w:rsidP="005A610E">
      <w:pPr>
        <w:pStyle w:val="1NIMTrgMainText"/>
        <w:numPr>
          <w:ilvl w:val="0"/>
          <w:numId w:val="46"/>
        </w:numPr>
        <w:spacing w:before="200"/>
        <w:ind w:left="425" w:hanging="425"/>
      </w:pPr>
      <w:r w:rsidRPr="001B3DE8">
        <w:t xml:space="preserve">How many </w:t>
      </w:r>
      <w:r w:rsidRPr="001B3DE8">
        <w:rPr>
          <w:b/>
        </w:rPr>
        <w:t>Association Types</w:t>
      </w:r>
      <w:r w:rsidRPr="001B3DE8">
        <w:t xml:space="preserve"> are there currently in the system?</w:t>
      </w:r>
    </w:p>
    <w:p w14:paraId="193C0076" w14:textId="77777777" w:rsidR="00650408" w:rsidRPr="001B3DE8" w:rsidRDefault="00650408" w:rsidP="00304EB0">
      <w:pPr>
        <w:pStyle w:val="1NIMTrgMainText"/>
        <w:spacing w:before="400"/>
        <w:ind w:left="425"/>
      </w:pPr>
      <w:r w:rsidRPr="001B3DE8">
        <w:t>_______________________________________________________________________________</w:t>
      </w:r>
    </w:p>
    <w:p w14:paraId="193C0077" w14:textId="77777777" w:rsidR="005A610E" w:rsidRPr="001B3DE8" w:rsidRDefault="005A610E" w:rsidP="005A610E">
      <w:pPr>
        <w:pStyle w:val="1NIMTrgMainText"/>
        <w:numPr>
          <w:ilvl w:val="0"/>
          <w:numId w:val="46"/>
        </w:numPr>
        <w:spacing w:before="200"/>
        <w:ind w:left="425" w:hanging="425"/>
      </w:pPr>
      <w:r w:rsidRPr="001B3DE8">
        <w:t xml:space="preserve">Describe the structure of any </w:t>
      </w:r>
      <w:r w:rsidRPr="001B3DE8">
        <w:rPr>
          <w:b/>
        </w:rPr>
        <w:t>Catalog Hierarchies</w:t>
      </w:r>
      <w:r w:rsidRPr="001B3DE8">
        <w:t xml:space="preserve"> you can find.</w:t>
      </w:r>
    </w:p>
    <w:p w14:paraId="193C0078" w14:textId="77777777" w:rsidR="00650408" w:rsidRPr="001B3DE8" w:rsidRDefault="00650408" w:rsidP="00304EB0">
      <w:pPr>
        <w:pStyle w:val="1NIMTrgMainText"/>
        <w:spacing w:before="400"/>
        <w:ind w:left="425"/>
      </w:pPr>
      <w:r w:rsidRPr="001B3DE8">
        <w:t>_______________________________________________________________________________</w:t>
      </w:r>
    </w:p>
    <w:p w14:paraId="193C0079" w14:textId="77777777" w:rsidR="005A610E" w:rsidRPr="001B3DE8" w:rsidRDefault="005A610E" w:rsidP="005A610E">
      <w:pPr>
        <w:pStyle w:val="1NIMTrgMainText"/>
        <w:numPr>
          <w:ilvl w:val="0"/>
          <w:numId w:val="46"/>
        </w:numPr>
        <w:spacing w:before="200"/>
        <w:ind w:left="425" w:hanging="425"/>
      </w:pPr>
      <w:r w:rsidRPr="001B3DE8">
        <w:t xml:space="preserve">What is the name of the only </w:t>
      </w:r>
      <w:r w:rsidRPr="001B3DE8">
        <w:rPr>
          <w:b/>
        </w:rPr>
        <w:t>Project</w:t>
      </w:r>
      <w:r w:rsidRPr="001B3DE8">
        <w:t xml:space="preserve"> in the system?</w:t>
      </w:r>
    </w:p>
    <w:p w14:paraId="193C007A" w14:textId="77777777" w:rsidR="00650408" w:rsidRPr="001B3DE8" w:rsidRDefault="00650408" w:rsidP="00304EB0">
      <w:pPr>
        <w:pStyle w:val="1NIMTrgMainText"/>
        <w:spacing w:before="400"/>
        <w:ind w:left="425"/>
      </w:pPr>
      <w:r w:rsidRPr="001B3DE8">
        <w:t>_______________________________________________________________________________</w:t>
      </w:r>
    </w:p>
    <w:p w14:paraId="193C007B" w14:textId="77777777" w:rsidR="005A610E" w:rsidRPr="001B3DE8" w:rsidRDefault="005A610E" w:rsidP="005A610E">
      <w:pPr>
        <w:pStyle w:val="1NIMTrgMainText"/>
        <w:numPr>
          <w:ilvl w:val="0"/>
          <w:numId w:val="46"/>
        </w:numPr>
        <w:spacing w:before="200"/>
        <w:ind w:left="425" w:hanging="425"/>
      </w:pPr>
      <w:r w:rsidRPr="001B3DE8">
        <w:t xml:space="preserve">How many </w:t>
      </w:r>
      <w:r w:rsidRPr="001B3DE8">
        <w:rPr>
          <w:b/>
        </w:rPr>
        <w:t>Items</w:t>
      </w:r>
      <w:r w:rsidRPr="001B3DE8">
        <w:t xml:space="preserve"> (at the ‘base’ level) are listed in Catalog Designer?</w:t>
      </w:r>
    </w:p>
    <w:p w14:paraId="193C007C" w14:textId="77777777" w:rsidR="00650408" w:rsidRPr="001B3DE8" w:rsidRDefault="00650408" w:rsidP="00304EB0">
      <w:pPr>
        <w:pStyle w:val="1NIMTrgMainText"/>
        <w:spacing w:before="400"/>
        <w:ind w:left="425"/>
      </w:pPr>
      <w:r w:rsidRPr="001B3DE8">
        <w:t>_______________________________________________________________________________</w:t>
      </w:r>
    </w:p>
    <w:p w14:paraId="193C007D" w14:textId="77777777" w:rsidR="005A610E" w:rsidRPr="001B3DE8" w:rsidRDefault="005A610E" w:rsidP="005A610E">
      <w:pPr>
        <w:pStyle w:val="1NIMTrgMainText"/>
        <w:numPr>
          <w:ilvl w:val="0"/>
          <w:numId w:val="46"/>
        </w:numPr>
        <w:spacing w:before="200"/>
        <w:ind w:left="425" w:hanging="425"/>
      </w:pPr>
      <w:r w:rsidRPr="001B3DE8">
        <w:t xml:space="preserve">Which </w:t>
      </w:r>
      <w:r w:rsidRPr="001B3DE8">
        <w:rPr>
          <w:b/>
        </w:rPr>
        <w:t xml:space="preserve">Charge </w:t>
      </w:r>
      <w:r w:rsidRPr="001B3DE8">
        <w:t xml:space="preserve">is associated with the </w:t>
      </w:r>
      <w:r w:rsidRPr="001B3DE8">
        <w:rPr>
          <w:b/>
        </w:rPr>
        <w:t>Silver</w:t>
      </w:r>
      <w:r w:rsidRPr="001B3DE8">
        <w:t xml:space="preserve"> item?</w:t>
      </w:r>
    </w:p>
    <w:p w14:paraId="193C007E" w14:textId="77777777" w:rsidR="00650408" w:rsidRPr="001B3DE8" w:rsidRDefault="00650408" w:rsidP="00304EB0">
      <w:pPr>
        <w:pStyle w:val="1NIMTrgMainText"/>
        <w:spacing w:before="400"/>
        <w:ind w:left="425"/>
      </w:pPr>
      <w:r w:rsidRPr="001B3DE8">
        <w:t>_______________________________________________________________________________</w:t>
      </w:r>
    </w:p>
    <w:p w14:paraId="193C007F" w14:textId="77777777" w:rsidR="005A610E" w:rsidRPr="001B3DE8" w:rsidRDefault="005A610E" w:rsidP="005A610E">
      <w:pPr>
        <w:pStyle w:val="1NIMTrgMainText"/>
        <w:numPr>
          <w:ilvl w:val="0"/>
          <w:numId w:val="46"/>
        </w:numPr>
        <w:spacing w:before="200"/>
        <w:ind w:left="425" w:hanging="425"/>
      </w:pPr>
      <w:r w:rsidRPr="001B3DE8">
        <w:t xml:space="preserve">Which </w:t>
      </w:r>
      <w:r w:rsidRPr="001B3DE8">
        <w:rPr>
          <w:b/>
        </w:rPr>
        <w:t>Group</w:t>
      </w:r>
      <w:r w:rsidRPr="001B3DE8">
        <w:t xml:space="preserve"> is associated with the </w:t>
      </w:r>
      <w:r w:rsidRPr="001B3DE8">
        <w:rPr>
          <w:b/>
        </w:rPr>
        <w:t>Bronze</w:t>
      </w:r>
      <w:r w:rsidRPr="001B3DE8">
        <w:t xml:space="preserve"> item?</w:t>
      </w:r>
    </w:p>
    <w:p w14:paraId="193C0080" w14:textId="77777777" w:rsidR="00650408" w:rsidRPr="001B3DE8" w:rsidRDefault="00650408" w:rsidP="00304EB0">
      <w:pPr>
        <w:pStyle w:val="1NIMTrgMainText"/>
        <w:spacing w:before="400"/>
        <w:ind w:left="425"/>
      </w:pPr>
      <w:r w:rsidRPr="001B3DE8">
        <w:t>_______________________________________________________________________________</w:t>
      </w:r>
    </w:p>
    <w:p w14:paraId="193C0081" w14:textId="77777777" w:rsidR="005A610E" w:rsidRPr="001B3DE8" w:rsidRDefault="005A610E" w:rsidP="005A610E">
      <w:pPr>
        <w:pStyle w:val="1NIMTrgMainText"/>
        <w:numPr>
          <w:ilvl w:val="0"/>
          <w:numId w:val="46"/>
        </w:numPr>
        <w:spacing w:before="200"/>
        <w:ind w:left="425" w:hanging="425"/>
      </w:pPr>
      <w:r w:rsidRPr="001B3DE8">
        <w:t xml:space="preserve">How many </w:t>
      </w:r>
      <w:r w:rsidRPr="001B3DE8">
        <w:rPr>
          <w:b/>
        </w:rPr>
        <w:t>Code Tables</w:t>
      </w:r>
      <w:r w:rsidRPr="001B3DE8">
        <w:t xml:space="preserve"> are there currently in the system?</w:t>
      </w:r>
    </w:p>
    <w:p w14:paraId="193C0082" w14:textId="77777777" w:rsidR="00650408" w:rsidRPr="001B3DE8" w:rsidRDefault="00650408" w:rsidP="00304EB0">
      <w:pPr>
        <w:pStyle w:val="1NIMTrgMainText"/>
        <w:spacing w:before="400"/>
        <w:ind w:left="425"/>
      </w:pPr>
      <w:r w:rsidRPr="001B3DE8">
        <w:t>_______________________________________________________________________________</w:t>
      </w:r>
    </w:p>
    <w:p w14:paraId="193C0083" w14:textId="77777777" w:rsidR="005A610E" w:rsidRPr="001B3DE8" w:rsidRDefault="005A610E" w:rsidP="005A610E">
      <w:pPr>
        <w:pStyle w:val="1NIMTrgMainText"/>
        <w:numPr>
          <w:ilvl w:val="0"/>
          <w:numId w:val="46"/>
        </w:numPr>
        <w:spacing w:before="200"/>
        <w:ind w:left="425" w:hanging="425"/>
      </w:pPr>
      <w:r w:rsidRPr="001B3DE8">
        <w:t xml:space="preserve">Review the </w:t>
      </w:r>
      <w:r w:rsidRPr="001B3DE8">
        <w:rPr>
          <w:b/>
        </w:rPr>
        <w:t>Event Log</w:t>
      </w:r>
      <w:r w:rsidRPr="001B3DE8">
        <w:t xml:space="preserve"> and say how many log entries start with the number ‘6’.</w:t>
      </w:r>
    </w:p>
    <w:p w14:paraId="193C0084" w14:textId="77777777" w:rsidR="00650408" w:rsidRPr="001B3DE8" w:rsidRDefault="00650408" w:rsidP="00304EB0">
      <w:pPr>
        <w:pStyle w:val="1NIMTrgMainText"/>
        <w:spacing w:before="400"/>
        <w:ind w:left="425"/>
      </w:pPr>
      <w:r w:rsidRPr="001B3DE8">
        <w:t>_______________________________________________________________________________</w:t>
      </w:r>
    </w:p>
    <w:p w14:paraId="193C0085" w14:textId="77777777" w:rsidR="005A610E" w:rsidRPr="001B3DE8" w:rsidRDefault="005A610E" w:rsidP="005A610E">
      <w:pPr>
        <w:pStyle w:val="1NIMTrgMainText"/>
        <w:numPr>
          <w:ilvl w:val="0"/>
          <w:numId w:val="46"/>
        </w:numPr>
        <w:spacing w:before="200"/>
        <w:ind w:left="425" w:hanging="425"/>
      </w:pPr>
      <w:r w:rsidRPr="001B3DE8">
        <w:t xml:space="preserve">How many </w:t>
      </w:r>
      <w:r w:rsidRPr="001B3DE8">
        <w:rPr>
          <w:b/>
        </w:rPr>
        <w:t>Worklist</w:t>
      </w:r>
      <w:r w:rsidRPr="001B3DE8">
        <w:t xml:space="preserve"> tasks are currently in the system?</w:t>
      </w:r>
    </w:p>
    <w:p w14:paraId="193C0086" w14:textId="77777777" w:rsidR="00650408" w:rsidRPr="001B3DE8" w:rsidRDefault="00650408" w:rsidP="00304EB0">
      <w:pPr>
        <w:pStyle w:val="1NIMTrgMainText"/>
        <w:spacing w:before="400"/>
        <w:ind w:left="425"/>
      </w:pPr>
      <w:r w:rsidRPr="001B3DE8">
        <w:t>_______________________________________________________________________________</w:t>
      </w:r>
    </w:p>
    <w:p w14:paraId="193C0087" w14:textId="77777777" w:rsidR="005A610E" w:rsidRPr="001B3DE8" w:rsidRDefault="005A610E" w:rsidP="005A610E">
      <w:pPr>
        <w:pStyle w:val="1NIMTrgMainText"/>
        <w:numPr>
          <w:ilvl w:val="0"/>
          <w:numId w:val="46"/>
        </w:numPr>
        <w:spacing w:before="200"/>
        <w:ind w:left="425" w:hanging="425"/>
      </w:pPr>
      <w:r w:rsidRPr="001B3DE8">
        <w:t xml:space="preserve">What does the </w:t>
      </w:r>
      <w:r w:rsidRPr="001B3DE8">
        <w:rPr>
          <w:b/>
        </w:rPr>
        <w:t>Select Application</w:t>
      </w:r>
      <w:r w:rsidRPr="001B3DE8">
        <w:t xml:space="preserve"> menu option do (specifically)?</w:t>
      </w:r>
    </w:p>
    <w:p w14:paraId="193C0088" w14:textId="77777777" w:rsidR="00650408" w:rsidRPr="001B3DE8" w:rsidRDefault="00650408" w:rsidP="00304EB0">
      <w:pPr>
        <w:pStyle w:val="1NIMTrgMainText"/>
        <w:spacing w:before="400"/>
        <w:ind w:left="425"/>
      </w:pPr>
      <w:r w:rsidRPr="001B3DE8">
        <w:t>_______________________________________________________________________________</w:t>
      </w:r>
    </w:p>
    <w:p w14:paraId="193C0089" w14:textId="77777777" w:rsidR="005A610E" w:rsidRPr="001B3DE8" w:rsidRDefault="005A610E" w:rsidP="005A610E">
      <w:pPr>
        <w:pStyle w:val="1NIMTrgMainText"/>
        <w:numPr>
          <w:ilvl w:val="0"/>
          <w:numId w:val="46"/>
        </w:numPr>
        <w:spacing w:before="200"/>
        <w:ind w:left="425" w:hanging="425"/>
      </w:pPr>
      <w:r w:rsidRPr="001B3DE8">
        <w:t>Is it possible to change your own login password?</w:t>
      </w:r>
    </w:p>
    <w:p w14:paraId="193C008A" w14:textId="77777777" w:rsidR="00650408" w:rsidRPr="001B3DE8" w:rsidRDefault="00650408" w:rsidP="00304EB0">
      <w:pPr>
        <w:pStyle w:val="1NIMTrgMainText"/>
        <w:spacing w:before="400"/>
        <w:ind w:left="425"/>
      </w:pPr>
      <w:r w:rsidRPr="001B3DE8">
        <w:t>_______________________________________________________________________________</w:t>
      </w:r>
    </w:p>
    <w:p w14:paraId="193C008B" w14:textId="77777777" w:rsidR="005A610E" w:rsidRPr="001B3DE8" w:rsidRDefault="005A610E" w:rsidP="005A610E">
      <w:pPr>
        <w:pStyle w:val="1NIMTrgMainText"/>
        <w:numPr>
          <w:ilvl w:val="0"/>
          <w:numId w:val="46"/>
        </w:numPr>
        <w:spacing w:before="200"/>
        <w:ind w:left="425" w:hanging="425"/>
      </w:pPr>
      <w:r w:rsidRPr="001B3DE8">
        <w:t xml:space="preserve">Open the online </w:t>
      </w:r>
      <w:r w:rsidRPr="001B3DE8">
        <w:rPr>
          <w:b/>
        </w:rPr>
        <w:t xml:space="preserve">Help </w:t>
      </w:r>
      <w:r w:rsidRPr="001B3DE8">
        <w:t>facility and give the names of the three main chapters you find there.</w:t>
      </w:r>
    </w:p>
    <w:p w14:paraId="193C008C" w14:textId="77777777" w:rsidR="00650408" w:rsidRPr="001B3DE8" w:rsidRDefault="00650408" w:rsidP="00304EB0">
      <w:pPr>
        <w:pStyle w:val="1NIMTrgMainText"/>
        <w:spacing w:before="400"/>
        <w:ind w:left="425"/>
      </w:pPr>
      <w:r w:rsidRPr="001B3DE8">
        <w:t>_______________________________________________________________________________</w:t>
      </w:r>
    </w:p>
    <w:p w14:paraId="193C008D" w14:textId="77777777" w:rsidR="005A610E" w:rsidRPr="001B3DE8" w:rsidRDefault="005A610E" w:rsidP="005A610E">
      <w:pPr>
        <w:pStyle w:val="1NIMTrgMainText"/>
        <w:numPr>
          <w:ilvl w:val="0"/>
          <w:numId w:val="46"/>
        </w:numPr>
        <w:spacing w:before="200"/>
        <w:ind w:left="425" w:hanging="425"/>
      </w:pPr>
      <w:r w:rsidRPr="001B3DE8">
        <w:t>Are there any tasks in the default</w:t>
      </w:r>
      <w:r w:rsidRPr="001B3DE8">
        <w:rPr>
          <w:b/>
        </w:rPr>
        <w:t xml:space="preserve"> WorkList</w:t>
      </w:r>
      <w:r w:rsidRPr="001B3DE8">
        <w:t>?</w:t>
      </w:r>
    </w:p>
    <w:p w14:paraId="193C008E" w14:textId="77777777" w:rsidR="00650408" w:rsidRPr="001B3DE8" w:rsidRDefault="00650408" w:rsidP="00304EB0">
      <w:pPr>
        <w:pStyle w:val="1NIMTrgMainText"/>
        <w:spacing w:before="400"/>
        <w:ind w:left="425"/>
      </w:pPr>
      <w:r w:rsidRPr="001B3DE8">
        <w:t>_______________________________________________________________________________</w:t>
      </w:r>
    </w:p>
    <w:p w14:paraId="193C008F" w14:textId="77777777" w:rsidR="00CE28EE" w:rsidRPr="001B3DE8" w:rsidRDefault="00E031A7" w:rsidP="00CE28EE">
      <w:pPr>
        <w:pStyle w:val="Heading2"/>
        <w:tabs>
          <w:tab w:val="clear" w:pos="1701"/>
        </w:tabs>
        <w:spacing w:line="276" w:lineRule="auto"/>
        <w:ind w:left="851" w:hanging="851"/>
      </w:pPr>
      <w:bookmarkStart w:id="693" w:name="_Toc409616994"/>
      <w:r w:rsidRPr="001B3DE8">
        <w:t xml:space="preserve">Exercise 3: </w:t>
      </w:r>
      <w:r w:rsidR="002412D4" w:rsidRPr="001B3DE8">
        <w:t>S</w:t>
      </w:r>
      <w:r w:rsidRPr="001B3DE8">
        <w:t xml:space="preserve">cenario </w:t>
      </w:r>
      <w:r w:rsidR="002412D4" w:rsidRPr="001B3DE8">
        <w:t xml:space="preserve">overview </w:t>
      </w:r>
      <w:r w:rsidRPr="001B3DE8">
        <w:t>and new project</w:t>
      </w:r>
      <w:bookmarkEnd w:id="693"/>
    </w:p>
    <w:p w14:paraId="193C0090" w14:textId="77777777" w:rsidR="00936BA1" w:rsidRPr="001B3DE8" w:rsidRDefault="00936BA1" w:rsidP="00106DE3">
      <w:pPr>
        <w:pStyle w:val="1NIMTrgMainText"/>
      </w:pPr>
      <w:r w:rsidRPr="001B3DE8">
        <w:t xml:space="preserve">In order to be able to map the details we want into Catalog Designer, we must first create and open a new </w:t>
      </w:r>
      <w:r w:rsidRPr="001B3DE8">
        <w:rPr>
          <w:i/>
        </w:rPr>
        <w:t>project</w:t>
      </w:r>
      <w:r w:rsidRPr="001B3DE8">
        <w:t>. We are then well-positioned to start building items that can be associated with that project. These items can be structured in a hierarchy, where top-level items will inherit lower-level ‘base’ items.</w:t>
      </w:r>
    </w:p>
    <w:p w14:paraId="193C0091" w14:textId="77777777" w:rsidR="00936BA1" w:rsidRPr="001B3DE8" w:rsidRDefault="00936BA1" w:rsidP="00106DE3">
      <w:pPr>
        <w:pStyle w:val="1NIMTrgMainText"/>
      </w:pPr>
      <w:r w:rsidRPr="001B3DE8">
        <w:t xml:space="preserve">The sections that follow give a brief overview of the scenario to be built, </w:t>
      </w:r>
      <w:r w:rsidR="00106DE3" w:rsidRPr="001B3DE8">
        <w:t>and then</w:t>
      </w:r>
      <w:r w:rsidRPr="001B3DE8">
        <w:t xml:space="preserve"> take you through the process of creating and opening a new project</w:t>
      </w:r>
      <w:r w:rsidR="00106DE3" w:rsidRPr="001B3DE8">
        <w:t>.</w:t>
      </w:r>
    </w:p>
    <w:p w14:paraId="193C0092" w14:textId="77777777" w:rsidR="00CE28EE" w:rsidRPr="001B3DE8" w:rsidRDefault="002412D4" w:rsidP="002412D4">
      <w:pPr>
        <w:pStyle w:val="Heading3"/>
        <w:tabs>
          <w:tab w:val="clear" w:pos="1701"/>
        </w:tabs>
        <w:spacing w:line="276" w:lineRule="auto"/>
        <w:ind w:left="851" w:hanging="851"/>
        <w:rPr>
          <w:b w:val="0"/>
        </w:rPr>
      </w:pPr>
      <w:bookmarkStart w:id="694" w:name="_Toc409616995"/>
      <w:r w:rsidRPr="001B3DE8">
        <w:rPr>
          <w:b w:val="0"/>
        </w:rPr>
        <w:t>Scenario overview for Catalog Manager exercises</w:t>
      </w:r>
      <w:bookmarkEnd w:id="694"/>
    </w:p>
    <w:p w14:paraId="193C0093" w14:textId="77777777" w:rsidR="00936BA1" w:rsidRPr="001B3DE8" w:rsidRDefault="00936BA1" w:rsidP="00106DE3">
      <w:pPr>
        <w:pStyle w:val="1NIMTrgMainText"/>
      </w:pPr>
      <w:r w:rsidRPr="001B3DE8">
        <w:t xml:space="preserve">The scenario we will build in </w:t>
      </w:r>
      <w:r w:rsidR="001D7557" w:rsidRPr="001B3DE8">
        <w:t>these</w:t>
      </w:r>
      <w:r w:rsidRPr="001B3DE8">
        <w:t xml:space="preserve"> exercises</w:t>
      </w:r>
      <w:r w:rsidR="001D7557" w:rsidRPr="001B3DE8">
        <w:t xml:space="preserve"> is a simple example of a typical project, which includes consideration of required attributes and a demonstration of item inheritance.</w:t>
      </w:r>
    </w:p>
    <w:p w14:paraId="193C0094" w14:textId="77777777" w:rsidR="001D7557" w:rsidRPr="001B3DE8" w:rsidRDefault="001D7557" w:rsidP="00106DE3">
      <w:pPr>
        <w:pStyle w:val="1NIMTrgMainText"/>
      </w:pPr>
      <w:r w:rsidRPr="001B3DE8">
        <w:t xml:space="preserve">Consider the customer request. The customer would like a new </w:t>
      </w:r>
      <w:r w:rsidRPr="001B3DE8">
        <w:rPr>
          <w:b/>
        </w:rPr>
        <w:t>HSI</w:t>
      </w:r>
      <w:r w:rsidRPr="001B3DE8">
        <w:t xml:space="preserve"> (High Speed Internet) service, and we, the company, are able to provide different levels of service for this type of offering: </w:t>
      </w:r>
      <w:r w:rsidRPr="001B3DE8">
        <w:rPr>
          <w:b/>
        </w:rPr>
        <w:t>Gold</w:t>
      </w:r>
      <w:r w:rsidRPr="001B3DE8">
        <w:t xml:space="preserve">, </w:t>
      </w:r>
      <w:r w:rsidRPr="001B3DE8">
        <w:rPr>
          <w:b/>
        </w:rPr>
        <w:t>Silver</w:t>
      </w:r>
      <w:r w:rsidRPr="001B3DE8">
        <w:t xml:space="preserve"> or </w:t>
      </w:r>
      <w:r w:rsidRPr="001B3DE8">
        <w:rPr>
          <w:b/>
        </w:rPr>
        <w:t>Bronze</w:t>
      </w:r>
      <w:r w:rsidRPr="001B3DE8">
        <w:t xml:space="preserve">. Each service level is defined by a choice of bandwidths and associated charges. The Catalog Designer system therefore needs all the items and attributes for these services mapped against a specific </w:t>
      </w:r>
      <w:r w:rsidRPr="001B3DE8">
        <w:rPr>
          <w:b/>
        </w:rPr>
        <w:t>project</w:t>
      </w:r>
      <w:r w:rsidRPr="001B3DE8">
        <w:t>, and with a structure that clearly defines each service level.</w:t>
      </w:r>
      <w:r w:rsidR="0099074E" w:rsidRPr="001B3DE8">
        <w:t xml:space="preserve"> A user can then simply select the required service and relate it to the custo</w:t>
      </w:r>
      <w:r w:rsidR="00106DE3" w:rsidRPr="001B3DE8">
        <w:t>mer making the service request.</w:t>
      </w:r>
    </w:p>
    <w:p w14:paraId="193C0095" w14:textId="77777777" w:rsidR="001D7557" w:rsidRPr="001B3DE8" w:rsidRDefault="001D7557" w:rsidP="00106DE3">
      <w:pPr>
        <w:pStyle w:val="1NIMTrgMainText"/>
        <w:rPr>
          <w:rFonts w:cs="Arial"/>
        </w:rPr>
      </w:pPr>
      <w:r w:rsidRPr="001B3DE8">
        <w:rPr>
          <w:rFonts w:cs="Arial"/>
        </w:rPr>
        <w:t xml:space="preserve">The following diagram </w:t>
      </w:r>
      <w:r w:rsidR="00F563C3" w:rsidRPr="001B3DE8">
        <w:rPr>
          <w:rFonts w:cs="Arial"/>
        </w:rPr>
        <w:t xml:space="preserve">provides a service structure overview, the components of which will form the basis of which items we create in the Catalog Designer GUI. </w:t>
      </w:r>
      <w:r w:rsidR="00E36B19" w:rsidRPr="001B3DE8">
        <w:rPr>
          <w:rFonts w:cs="Arial"/>
        </w:rPr>
        <w:t xml:space="preserve">The different levels provide an idea of how </w:t>
      </w:r>
      <w:r w:rsidR="00E36B19" w:rsidRPr="001B3DE8">
        <w:rPr>
          <w:rFonts w:cs="Arial"/>
          <w:i/>
        </w:rPr>
        <w:t>association</w:t>
      </w:r>
      <w:r w:rsidR="00E36B19" w:rsidRPr="001B3DE8">
        <w:rPr>
          <w:rFonts w:cs="Arial"/>
        </w:rPr>
        <w:t xml:space="preserve"> and </w:t>
      </w:r>
      <w:r w:rsidR="00E36B19" w:rsidRPr="001B3DE8">
        <w:rPr>
          <w:rFonts w:cs="Arial"/>
          <w:i/>
        </w:rPr>
        <w:t>inheritance</w:t>
      </w:r>
      <w:r w:rsidR="00E36B19" w:rsidRPr="001B3DE8">
        <w:rPr>
          <w:rFonts w:cs="Arial"/>
        </w:rPr>
        <w:t xml:space="preserve"> will be worked, leading to the pricing requirements at the bottom of the tree.</w:t>
      </w:r>
    </w:p>
    <w:p w14:paraId="193C0096" w14:textId="77777777" w:rsidR="00987D36" w:rsidRDefault="00987D36" w:rsidP="006C6D29">
      <w:pPr>
        <w:shd w:val="clear" w:color="auto" w:fill="FFFFFF"/>
        <w:spacing w:before="300" w:after="300" w:line="276" w:lineRule="auto"/>
        <w:jc w:val="center"/>
        <w:rPr>
          <w:rFonts w:cs="Arial"/>
          <w:sz w:val="20"/>
          <w:szCs w:val="20"/>
        </w:rPr>
      </w:pPr>
      <w:r w:rsidRPr="00987D36">
        <w:rPr>
          <w:noProof/>
          <w:lang w:eastAsia="en-US"/>
        </w:rPr>
        <w:drawing>
          <wp:inline distT="0" distB="0" distL="0" distR="0" wp14:anchorId="193C068C" wp14:editId="193C068D">
            <wp:extent cx="5594736" cy="2756335"/>
            <wp:effectExtent l="0" t="0" r="6350" b="6350"/>
            <wp:docPr id="27863" name="Picture 2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95184" cy="2756556"/>
                    </a:xfrm>
                    <a:prstGeom prst="rect">
                      <a:avLst/>
                    </a:prstGeom>
                    <a:noFill/>
                    <a:ln>
                      <a:noFill/>
                    </a:ln>
                  </pic:spPr>
                </pic:pic>
              </a:graphicData>
            </a:graphic>
          </wp:inline>
        </w:drawing>
      </w:r>
    </w:p>
    <w:p w14:paraId="193C0097" w14:textId="77777777" w:rsidR="00E36B19" w:rsidRPr="001B3DE8" w:rsidRDefault="00E36B19" w:rsidP="00106DE3">
      <w:pPr>
        <w:pStyle w:val="1NIMTrgMainText"/>
      </w:pPr>
      <w:r w:rsidRPr="001B3DE8">
        <w:t>Your instructor will discuss the logic of this scenario with you in class.</w:t>
      </w:r>
    </w:p>
    <w:p w14:paraId="193C0098" w14:textId="77777777" w:rsidR="00565941" w:rsidRPr="001B3DE8" w:rsidRDefault="00565941" w:rsidP="00106DE3">
      <w:pPr>
        <w:pStyle w:val="1NIMTrgMainText"/>
        <w:rPr>
          <w:i/>
        </w:rPr>
      </w:pPr>
      <w:r w:rsidRPr="001B3DE8">
        <w:rPr>
          <w:i/>
          <w:u w:val="single"/>
        </w:rPr>
        <w:t>Note</w:t>
      </w:r>
      <w:r w:rsidRPr="001B3DE8">
        <w:rPr>
          <w:i/>
        </w:rPr>
        <w:t>: Throughout the exercises which follow, all new items and relations are created in a state of ‘</w:t>
      </w:r>
      <w:r w:rsidRPr="001B3DE8">
        <w:rPr>
          <w:b/>
          <w:i/>
        </w:rPr>
        <w:t>Definition</w:t>
      </w:r>
      <w:r w:rsidRPr="001B3DE8">
        <w:rPr>
          <w:i/>
        </w:rPr>
        <w:t>’ (development mode). Typically, at the end of the development, the project is then ‘activated’, which sets the status of all that was created to ‘</w:t>
      </w:r>
      <w:r w:rsidRPr="001B3DE8">
        <w:rPr>
          <w:b/>
          <w:i/>
        </w:rPr>
        <w:t>Active</w:t>
      </w:r>
      <w:r w:rsidRPr="001B3DE8">
        <w:rPr>
          <w:i/>
        </w:rPr>
        <w:t xml:space="preserve">’. </w:t>
      </w:r>
      <w:r w:rsidR="003D16C9" w:rsidRPr="001B3DE8">
        <w:rPr>
          <w:i/>
        </w:rPr>
        <w:t xml:space="preserve">(The system allows you to do this regardless of </w:t>
      </w:r>
      <w:r w:rsidR="003D16C9" w:rsidRPr="001B3DE8">
        <w:rPr>
          <w:b/>
          <w:i/>
        </w:rPr>
        <w:t>Start Date</w:t>
      </w:r>
      <w:r w:rsidR="003D16C9" w:rsidRPr="001B3DE8">
        <w:rPr>
          <w:i/>
        </w:rPr>
        <w:t xml:space="preserve"> and </w:t>
      </w:r>
      <w:r w:rsidR="003D16C9" w:rsidRPr="001B3DE8">
        <w:rPr>
          <w:b/>
          <w:i/>
        </w:rPr>
        <w:t>End Date</w:t>
      </w:r>
      <w:r w:rsidR="003D16C9" w:rsidRPr="001B3DE8">
        <w:rPr>
          <w:i/>
        </w:rPr>
        <w:t xml:space="preserve"> information logge</w:t>
      </w:r>
      <w:r w:rsidR="00A8293E" w:rsidRPr="001B3DE8">
        <w:rPr>
          <w:i/>
        </w:rPr>
        <w:t>d against the different items).</w:t>
      </w:r>
      <w:r w:rsidRPr="001B3DE8">
        <w:rPr>
          <w:i/>
        </w:rPr>
        <w:t>The mechanics of th</w:t>
      </w:r>
      <w:r w:rsidR="00A8293E" w:rsidRPr="001B3DE8">
        <w:rPr>
          <w:i/>
        </w:rPr>
        <w:t xml:space="preserve">e ‘activation’ </w:t>
      </w:r>
      <w:r w:rsidRPr="001B3DE8">
        <w:rPr>
          <w:i/>
        </w:rPr>
        <w:t>operation are not covered on this course.</w:t>
      </w:r>
    </w:p>
    <w:p w14:paraId="193C0099" w14:textId="77777777" w:rsidR="00936BA1" w:rsidRPr="001B3DE8" w:rsidRDefault="00565941" w:rsidP="00106DE3">
      <w:pPr>
        <w:pStyle w:val="1NIMTrgMainText"/>
        <w:rPr>
          <w:rFonts w:cs="Arial"/>
          <w:lang w:eastAsia="en-GB"/>
        </w:rPr>
      </w:pPr>
      <w:r w:rsidRPr="001B3DE8">
        <w:rPr>
          <w:rFonts w:cs="Arial"/>
        </w:rPr>
        <w:t>B</w:t>
      </w:r>
      <w:r w:rsidR="0099074E" w:rsidRPr="001B3DE8">
        <w:rPr>
          <w:rFonts w:cs="Arial"/>
        </w:rPr>
        <w:t>efore th</w:t>
      </w:r>
      <w:r w:rsidRPr="001B3DE8">
        <w:rPr>
          <w:rFonts w:cs="Arial"/>
        </w:rPr>
        <w:t xml:space="preserve">e </w:t>
      </w:r>
      <w:r w:rsidR="0099074E" w:rsidRPr="001B3DE8">
        <w:rPr>
          <w:rFonts w:cs="Arial"/>
        </w:rPr>
        <w:t xml:space="preserve">structure </w:t>
      </w:r>
      <w:r w:rsidRPr="001B3DE8">
        <w:rPr>
          <w:rFonts w:cs="Arial"/>
        </w:rPr>
        <w:t xml:space="preserve">demonstrated above </w:t>
      </w:r>
      <w:r w:rsidR="0099074E" w:rsidRPr="001B3DE8">
        <w:rPr>
          <w:rFonts w:cs="Arial"/>
        </w:rPr>
        <w:t>can be configured in Catalog Designer, a new project must first be created and opened.</w:t>
      </w:r>
    </w:p>
    <w:p w14:paraId="193C009A" w14:textId="77777777" w:rsidR="00CE28EE" w:rsidRPr="001B3DE8" w:rsidRDefault="00E031A7" w:rsidP="00CE28EE">
      <w:pPr>
        <w:pStyle w:val="Heading3"/>
        <w:tabs>
          <w:tab w:val="clear" w:pos="1701"/>
        </w:tabs>
        <w:spacing w:line="276" w:lineRule="auto"/>
        <w:ind w:left="851" w:hanging="851"/>
        <w:rPr>
          <w:b w:val="0"/>
        </w:rPr>
      </w:pPr>
      <w:bookmarkStart w:id="695" w:name="_Toc409616996"/>
      <w:r w:rsidRPr="001B3DE8">
        <w:rPr>
          <w:b w:val="0"/>
        </w:rPr>
        <w:t xml:space="preserve">Create </w:t>
      </w:r>
      <w:r w:rsidR="000C523C" w:rsidRPr="001B3DE8">
        <w:rPr>
          <w:b w:val="0"/>
        </w:rPr>
        <w:t xml:space="preserve">new </w:t>
      </w:r>
      <w:r w:rsidRPr="001B3DE8">
        <w:rPr>
          <w:b w:val="0"/>
        </w:rPr>
        <w:t>project</w:t>
      </w:r>
      <w:r w:rsidR="000C523C" w:rsidRPr="001B3DE8">
        <w:rPr>
          <w:b w:val="0"/>
        </w:rPr>
        <w:t xml:space="preserve"> and add detail</w:t>
      </w:r>
      <w:bookmarkEnd w:id="695"/>
    </w:p>
    <w:p w14:paraId="193C009B" w14:textId="77777777" w:rsidR="00CE28EE" w:rsidRPr="001B3DE8" w:rsidRDefault="002412D4" w:rsidP="00EA3E69">
      <w:pPr>
        <w:pStyle w:val="1NIMTrgMainText"/>
        <w:spacing w:before="200"/>
      </w:pPr>
      <w:r w:rsidRPr="001B3DE8">
        <w:t>In Catalog Designer you cannot create or maintain any catalog object unless there is an open project. Multiple projects can be created, but you can only have one project open at any one time.</w:t>
      </w:r>
    </w:p>
    <w:p w14:paraId="193C009C" w14:textId="77777777" w:rsidR="00B42FB4" w:rsidRPr="001B3DE8" w:rsidRDefault="00DD210F" w:rsidP="00917A5F">
      <w:pPr>
        <w:pStyle w:val="1NIMTrgMainText"/>
        <w:numPr>
          <w:ilvl w:val="0"/>
          <w:numId w:val="17"/>
        </w:numPr>
        <w:spacing w:before="200" w:after="100"/>
        <w:ind w:left="426" w:hanging="426"/>
      </w:pPr>
      <w:r w:rsidRPr="001B3DE8">
        <w:t>If required, l</w:t>
      </w:r>
      <w:r w:rsidR="002412D4" w:rsidRPr="001B3DE8">
        <w:t xml:space="preserve">og back in to </w:t>
      </w:r>
      <w:r w:rsidR="002412D4" w:rsidRPr="001B3DE8">
        <w:rPr>
          <w:b/>
        </w:rPr>
        <w:t>Catalog Designer</w:t>
      </w:r>
      <w:r w:rsidR="002412D4" w:rsidRPr="001B3DE8">
        <w:t xml:space="preserve"> GUI as </w:t>
      </w:r>
      <w:r w:rsidR="002412D4" w:rsidRPr="001B3DE8">
        <w:rPr>
          <w:b/>
        </w:rPr>
        <w:t>upadmin</w:t>
      </w:r>
      <w:r w:rsidR="002412D4" w:rsidRPr="001B3DE8">
        <w:t xml:space="preserve"> (as you did in Exercise 1).</w:t>
      </w:r>
    </w:p>
    <w:p w14:paraId="193C009E" w14:textId="03A9EBCE" w:rsidR="00B42FB4" w:rsidRPr="001B3DE8" w:rsidRDefault="002412D4" w:rsidP="00917A5F">
      <w:pPr>
        <w:pStyle w:val="1NIMTrgMainText"/>
        <w:numPr>
          <w:ilvl w:val="0"/>
          <w:numId w:val="17"/>
        </w:numPr>
        <w:spacing w:before="200"/>
        <w:ind w:left="426" w:hanging="426"/>
      </w:pPr>
      <w:del w:id="696" w:author="Claire Carbone" w:date="2015-01-08T12:31:00Z">
        <w:r w:rsidRPr="001B3DE8" w:rsidDel="002C2EC9">
          <w:delText>Go to</w:delText>
        </w:r>
      </w:del>
      <w:ins w:id="697" w:author="Claire Carbone" w:date="2015-01-08T12:31:00Z">
        <w:r w:rsidR="002C2EC9">
          <w:t>Select</w:t>
        </w:r>
      </w:ins>
      <w:r w:rsidRPr="001B3DE8">
        <w:t xml:space="preserve"> </w:t>
      </w:r>
      <w:del w:id="698" w:author="Claire Carbone" w:date="2015-01-08T12:30:00Z">
        <w:r w:rsidR="00B7743B" w:rsidRPr="00965412" w:rsidDel="002C2EC9">
          <w:rPr>
            <w:b/>
          </w:rPr>
          <w:delText>Project Status</w:delText>
        </w:r>
        <w:r w:rsidR="00B7743B" w:rsidRPr="00965412" w:rsidDel="002C2EC9">
          <w:delText xml:space="preserve"> entry at top right and select </w:delText>
        </w:r>
        <w:r w:rsidR="00B7743B" w:rsidRPr="00965412" w:rsidDel="002C2EC9">
          <w:rPr>
            <w:b/>
          </w:rPr>
          <w:delText>Manage</w:delText>
        </w:r>
      </w:del>
      <w:ins w:id="699" w:author="Claire Carbone" w:date="2015-01-08T12:30:00Z">
        <w:r w:rsidR="002C2EC9">
          <w:rPr>
            <w:b/>
          </w:rPr>
          <w:t>Project &amp; Request/Project</w:t>
        </w:r>
      </w:ins>
      <w:ins w:id="700" w:author="Claire Carbone" w:date="2015-01-08T12:31:00Z">
        <w:r w:rsidR="002C2EC9">
          <w:rPr>
            <w:b/>
          </w:rPr>
          <w:t xml:space="preserve"> </w:t>
        </w:r>
        <w:r w:rsidR="002C2EC9" w:rsidRPr="002C2EC9">
          <w:rPr>
            <w:rPrChange w:id="701" w:author="Claire Carbone" w:date="2015-01-08T12:31:00Z">
              <w:rPr>
                <w:b/>
              </w:rPr>
            </w:rPrChange>
          </w:rPr>
          <w:t xml:space="preserve">via Quick Start </w:t>
        </w:r>
        <w:proofErr w:type="gramStart"/>
        <w:r w:rsidR="002C2EC9" w:rsidRPr="002C2EC9">
          <w:rPr>
            <w:rPrChange w:id="702" w:author="Claire Carbone" w:date="2015-01-08T12:31:00Z">
              <w:rPr>
                <w:b/>
              </w:rPr>
            </w:rPrChange>
          </w:rPr>
          <w:t>Menu</w:t>
        </w:r>
      </w:ins>
      <w:r w:rsidR="00B7743B">
        <w:rPr>
          <w:i/>
        </w:rPr>
        <w:t>.</w:t>
      </w:r>
      <w:r w:rsidR="00B42FB4" w:rsidRPr="001B3DE8">
        <w:t>:</w:t>
      </w:r>
      <w:proofErr w:type="gramEnd"/>
    </w:p>
    <w:p w14:paraId="193C009F" w14:textId="105A4A78" w:rsidR="007329B9" w:rsidRPr="001B3DE8" w:rsidRDefault="002C2EC9" w:rsidP="007329B9">
      <w:pPr>
        <w:pStyle w:val="1NIMTrgMainText"/>
        <w:spacing w:before="300" w:after="300"/>
        <w:jc w:val="center"/>
      </w:pPr>
      <w:ins w:id="703" w:author="Claire Carbone" w:date="2015-01-08T12:32:00Z">
        <w:r>
          <w:rPr>
            <w:noProof/>
          </w:rPr>
          <w:drawing>
            <wp:inline distT="0" distB="0" distL="0" distR="0" wp14:anchorId="2DA7A84C" wp14:editId="3A58E9D5">
              <wp:extent cx="1461770" cy="817245"/>
              <wp:effectExtent l="19050" t="19050" r="2413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61770" cy="817245"/>
                      </a:xfrm>
                      <a:prstGeom prst="rect">
                        <a:avLst/>
                      </a:prstGeom>
                      <a:noFill/>
                      <a:ln>
                        <a:solidFill>
                          <a:schemeClr val="accent1"/>
                        </a:solidFill>
                      </a:ln>
                    </pic:spPr>
                  </pic:pic>
                </a:graphicData>
              </a:graphic>
            </wp:inline>
          </w:drawing>
        </w:r>
      </w:ins>
      <w:del w:id="704" w:author="Claire Carbone" w:date="2015-01-08T12:31:00Z">
        <w:r w:rsidR="00B7743B" w:rsidDel="002C2EC9">
          <w:rPr>
            <w:noProof/>
          </w:rPr>
          <w:drawing>
            <wp:inline distT="0" distB="0" distL="0" distR="0" wp14:anchorId="616B69C0" wp14:editId="19421E95">
              <wp:extent cx="3414208" cy="1023798"/>
              <wp:effectExtent l="19050" t="19050" r="15240" b="24130"/>
              <wp:docPr id="27893" name="Picture 2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20491" cy="1025682"/>
                      </a:xfrm>
                      <a:prstGeom prst="rect">
                        <a:avLst/>
                      </a:prstGeom>
                      <a:noFill/>
                      <a:ln>
                        <a:solidFill>
                          <a:schemeClr val="accent1"/>
                        </a:solidFill>
                      </a:ln>
                    </pic:spPr>
                  </pic:pic>
                </a:graphicData>
              </a:graphic>
            </wp:inline>
          </w:drawing>
        </w:r>
      </w:del>
    </w:p>
    <w:p w14:paraId="193C00A0" w14:textId="5E4FB82E" w:rsidR="008D6FE6" w:rsidRPr="001B3DE8" w:rsidRDefault="008D6FE6" w:rsidP="008E7965">
      <w:pPr>
        <w:pStyle w:val="1NIMTrgMainText"/>
        <w:spacing w:before="200"/>
        <w:ind w:left="426"/>
      </w:pPr>
      <w:r w:rsidRPr="001B3DE8">
        <w:t xml:space="preserve">In the resulting list of projects you </w:t>
      </w:r>
      <w:r w:rsidR="00B7743B">
        <w:t>may see</w:t>
      </w:r>
      <w:r w:rsidRPr="001B3DE8">
        <w:t xml:space="preserve"> project</w:t>
      </w:r>
      <w:r w:rsidR="00B7743B">
        <w:t>(s)</w:t>
      </w:r>
      <w:r w:rsidRPr="001B3DE8">
        <w:t xml:space="preserve"> there already.</w:t>
      </w:r>
      <w:r w:rsidR="00DF03B8" w:rsidRPr="001B3DE8">
        <w:t xml:space="preserve"> You can ignore </w:t>
      </w:r>
      <w:r w:rsidR="00B7743B">
        <w:t>these</w:t>
      </w:r>
      <w:r w:rsidR="00DF03B8" w:rsidRPr="001B3DE8">
        <w:t xml:space="preserve"> for the purposes of this training.</w:t>
      </w:r>
    </w:p>
    <w:p w14:paraId="193C00A1" w14:textId="3CC7C76A" w:rsidR="00B42FB4" w:rsidRPr="001B3DE8" w:rsidRDefault="00BD1E7F" w:rsidP="00917A5F">
      <w:pPr>
        <w:pStyle w:val="1NIMTrgMainText"/>
        <w:numPr>
          <w:ilvl w:val="0"/>
          <w:numId w:val="17"/>
        </w:numPr>
        <w:spacing w:before="200"/>
        <w:ind w:left="426" w:hanging="426"/>
      </w:pPr>
      <w:r w:rsidRPr="001B3DE8">
        <w:t xml:space="preserve">Click </w:t>
      </w:r>
      <w:r w:rsidR="00AA5BE3" w:rsidRPr="00965412">
        <w:rPr>
          <w:b/>
        </w:rPr>
        <w:t>New</w:t>
      </w:r>
      <w:r w:rsidRPr="001B3DE8">
        <w:rPr>
          <w:b/>
        </w:rPr>
        <w:t xml:space="preserve"> </w:t>
      </w:r>
      <w:r w:rsidR="00AA5BE3" w:rsidRPr="00965412">
        <w:t>in the center of</w:t>
      </w:r>
      <w:r w:rsidR="008D6FE6" w:rsidRPr="001B3DE8">
        <w:t xml:space="preserve"> the screen</w:t>
      </w:r>
      <w:r w:rsidRPr="001B3DE8">
        <w:t xml:space="preserve">. </w:t>
      </w:r>
      <w:r w:rsidR="008D6FE6" w:rsidRPr="001B3DE8">
        <w:t xml:space="preserve">The </w:t>
      </w:r>
      <w:r w:rsidR="008D6FE6" w:rsidRPr="001B3DE8">
        <w:rPr>
          <w:b/>
        </w:rPr>
        <w:t xml:space="preserve">Project Detail </w:t>
      </w:r>
      <w:r w:rsidR="008D6FE6" w:rsidRPr="001B3DE8">
        <w:t>panel then appears:</w:t>
      </w:r>
    </w:p>
    <w:p w14:paraId="7B2F6B95" w14:textId="75BDD229" w:rsidR="00AA5BE3" w:rsidRDefault="002C2EC9" w:rsidP="007329B9">
      <w:pPr>
        <w:pStyle w:val="1NIMTrgMainText"/>
        <w:spacing w:before="300" w:after="300"/>
        <w:jc w:val="center"/>
      </w:pPr>
      <w:ins w:id="705" w:author="Claire Carbone" w:date="2015-01-08T12:34:00Z">
        <w:r>
          <w:rPr>
            <w:noProof/>
          </w:rPr>
          <w:drawing>
            <wp:inline distT="0" distB="0" distL="0" distR="0" wp14:anchorId="31C5DF92" wp14:editId="7E1EFBDA">
              <wp:extent cx="2514600" cy="926368"/>
              <wp:effectExtent l="19050" t="19050" r="19050"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14325" cy="926267"/>
                      </a:xfrm>
                      <a:prstGeom prst="rect">
                        <a:avLst/>
                      </a:prstGeom>
                      <a:noFill/>
                      <a:ln>
                        <a:solidFill>
                          <a:schemeClr val="accent1"/>
                        </a:solidFill>
                      </a:ln>
                    </pic:spPr>
                  </pic:pic>
                </a:graphicData>
              </a:graphic>
            </wp:inline>
          </w:drawing>
        </w:r>
      </w:ins>
      <w:del w:id="706" w:author="Claire Carbone" w:date="2015-01-08T12:33:00Z">
        <w:r w:rsidR="00AA5BE3" w:rsidDel="002C2EC9">
          <w:rPr>
            <w:noProof/>
          </w:rPr>
          <w:drawing>
            <wp:inline distT="0" distB="0" distL="0" distR="0" wp14:anchorId="1CAEF4E8" wp14:editId="689ECCB5">
              <wp:extent cx="2721410" cy="752482"/>
              <wp:effectExtent l="19050" t="19050" r="22225" b="9525"/>
              <wp:docPr id="27894" name="Picture 27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22077" cy="752667"/>
                      </a:xfrm>
                      <a:prstGeom prst="rect">
                        <a:avLst/>
                      </a:prstGeom>
                      <a:noFill/>
                      <a:ln>
                        <a:solidFill>
                          <a:schemeClr val="accent1"/>
                        </a:solidFill>
                      </a:ln>
                    </pic:spPr>
                  </pic:pic>
                </a:graphicData>
              </a:graphic>
            </wp:inline>
          </w:drawing>
        </w:r>
      </w:del>
    </w:p>
    <w:p w14:paraId="193C00A2" w14:textId="13367858" w:rsidR="007329B9" w:rsidRPr="001B3DE8" w:rsidRDefault="002C2EC9" w:rsidP="007329B9">
      <w:pPr>
        <w:pStyle w:val="1NIMTrgMainText"/>
        <w:spacing w:before="300" w:after="300"/>
        <w:jc w:val="center"/>
      </w:pPr>
      <w:ins w:id="707" w:author="Claire Carbone" w:date="2015-01-08T12:35:00Z">
        <w:r>
          <w:rPr>
            <w:noProof/>
          </w:rPr>
          <w:drawing>
            <wp:inline distT="0" distB="0" distL="0" distR="0" wp14:anchorId="1D6BCF60" wp14:editId="4C75420A">
              <wp:extent cx="5306291" cy="2488831"/>
              <wp:effectExtent l="19050" t="19050" r="27940"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06239" cy="2488807"/>
                      </a:xfrm>
                      <a:prstGeom prst="rect">
                        <a:avLst/>
                      </a:prstGeom>
                      <a:noFill/>
                      <a:ln>
                        <a:solidFill>
                          <a:schemeClr val="accent1"/>
                        </a:solidFill>
                      </a:ln>
                    </pic:spPr>
                  </pic:pic>
                </a:graphicData>
              </a:graphic>
            </wp:inline>
          </w:drawing>
        </w:r>
      </w:ins>
      <w:del w:id="708" w:author="Claire Carbone" w:date="2015-01-08T12:35:00Z">
        <w:r w:rsidR="00AA5BE3" w:rsidDel="002C2EC9">
          <w:rPr>
            <w:noProof/>
          </w:rPr>
          <w:drawing>
            <wp:inline distT="0" distB="0" distL="0" distR="0" wp14:anchorId="3D4DF4C3" wp14:editId="6E5AF9EB">
              <wp:extent cx="5403268" cy="2771070"/>
              <wp:effectExtent l="19050" t="19050" r="26035" b="10795"/>
              <wp:docPr id="27895" name="Picture 27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3167" cy="2771018"/>
                      </a:xfrm>
                      <a:prstGeom prst="rect">
                        <a:avLst/>
                      </a:prstGeom>
                      <a:noFill/>
                      <a:ln>
                        <a:solidFill>
                          <a:schemeClr val="accent1"/>
                        </a:solidFill>
                      </a:ln>
                    </pic:spPr>
                  </pic:pic>
                </a:graphicData>
              </a:graphic>
            </wp:inline>
          </w:drawing>
        </w:r>
      </w:del>
    </w:p>
    <w:p w14:paraId="193C00A3" w14:textId="77777777" w:rsidR="00C752F5" w:rsidRPr="001B3DE8" w:rsidRDefault="00C752F5" w:rsidP="00C752F5">
      <w:pPr>
        <w:pStyle w:val="1NIMTrgMainText"/>
        <w:spacing w:before="200"/>
      </w:pPr>
      <w:r w:rsidRPr="001B3DE8">
        <w:t>In the next few exercise steps you will put in attribute details that will define the new project and impact on its future behavior. Some of these details are mandatory (indicated in the GUI by an asterisk), whilst others are optional.</w:t>
      </w:r>
    </w:p>
    <w:p w14:paraId="193C00A4" w14:textId="17F5E5A8" w:rsidR="00C752F5" w:rsidRPr="001B3DE8" w:rsidRDefault="00C752F5" w:rsidP="00917A5F">
      <w:pPr>
        <w:pStyle w:val="1NIMTrgMainText"/>
        <w:numPr>
          <w:ilvl w:val="0"/>
          <w:numId w:val="17"/>
        </w:numPr>
        <w:spacing w:before="200"/>
        <w:ind w:left="426" w:hanging="426"/>
      </w:pPr>
      <w:r w:rsidRPr="001B3DE8">
        <w:t>Enter a</w:t>
      </w:r>
      <w:ins w:id="709" w:author="Claire Carbone" w:date="2015-01-08T12:36:00Z">
        <w:r w:rsidR="002675DD">
          <w:t>n</w:t>
        </w:r>
      </w:ins>
      <w:r w:rsidRPr="001B3DE8">
        <w:rPr>
          <w:b/>
        </w:rPr>
        <w:t xml:space="preserve"> </w:t>
      </w:r>
      <w:del w:id="710" w:author="Claire Carbone" w:date="2015-01-08T12:36:00Z">
        <w:r w:rsidRPr="001B3DE8" w:rsidDel="002675DD">
          <w:rPr>
            <w:b/>
          </w:rPr>
          <w:delText>Code</w:delText>
        </w:r>
        <w:r w:rsidRPr="001B3DE8" w:rsidDel="002675DD">
          <w:delText xml:space="preserve"> </w:delText>
        </w:r>
      </w:del>
      <w:ins w:id="711" w:author="Claire Carbone" w:date="2015-01-08T12:36:00Z">
        <w:r w:rsidR="002675DD">
          <w:rPr>
            <w:b/>
          </w:rPr>
          <w:t>ID</w:t>
        </w:r>
        <w:r w:rsidR="002675DD" w:rsidRPr="001B3DE8">
          <w:t xml:space="preserve"> </w:t>
        </w:r>
      </w:ins>
      <w:r w:rsidRPr="001B3DE8">
        <w:t>of ‘</w:t>
      </w:r>
      <w:proofErr w:type="spellStart"/>
      <w:r w:rsidRPr="001B3DE8">
        <w:rPr>
          <w:b/>
        </w:rPr>
        <w:t>ProjHSI</w:t>
      </w:r>
      <w:proofErr w:type="spellEnd"/>
      <w:r w:rsidRPr="001B3DE8">
        <w:t>’. This is used for internal business purposes in the organization.</w:t>
      </w:r>
    </w:p>
    <w:p w14:paraId="193C00A5" w14:textId="77777777" w:rsidR="00BF4E8A" w:rsidRPr="001B3DE8" w:rsidRDefault="00BF4E8A" w:rsidP="00BF4E8A">
      <w:pPr>
        <w:pStyle w:val="1NIMTrgMainText"/>
        <w:spacing w:before="200"/>
        <w:ind w:left="426"/>
        <w:rPr>
          <w:i/>
        </w:rPr>
      </w:pPr>
      <w:r w:rsidRPr="001B3DE8">
        <w:rPr>
          <w:i/>
          <w:u w:val="single"/>
        </w:rPr>
        <w:t>Note</w:t>
      </w:r>
      <w:r w:rsidRPr="001B3DE8">
        <w:rPr>
          <w:i/>
        </w:rPr>
        <w:t xml:space="preserve">: All ‘Code’ values associated with items throughout the exercise document should </w:t>
      </w:r>
      <w:r w:rsidRPr="001B3DE8">
        <w:rPr>
          <w:i/>
          <w:u w:val="single"/>
        </w:rPr>
        <w:t>not</w:t>
      </w:r>
      <w:r w:rsidRPr="001B3DE8">
        <w:rPr>
          <w:i/>
        </w:rPr>
        <w:t xml:space="preserve"> contain spaces, so that code names are compatible with other systems and GUIs associated with the Catalog Manager application.</w:t>
      </w:r>
    </w:p>
    <w:p w14:paraId="193C00A6" w14:textId="73A6F42E" w:rsidR="00C752F5" w:rsidRPr="001B3DE8" w:rsidRDefault="00C752F5" w:rsidP="00917A5F">
      <w:pPr>
        <w:pStyle w:val="1NIMTrgMainText"/>
        <w:numPr>
          <w:ilvl w:val="0"/>
          <w:numId w:val="17"/>
        </w:numPr>
        <w:spacing w:before="200"/>
        <w:ind w:left="426" w:hanging="426"/>
      </w:pPr>
      <w:r w:rsidRPr="001B3DE8">
        <w:t xml:space="preserve">Enter a </w:t>
      </w:r>
      <w:r w:rsidRPr="001B3DE8">
        <w:rPr>
          <w:b/>
        </w:rPr>
        <w:t xml:space="preserve">Status </w:t>
      </w:r>
      <w:r w:rsidRPr="001B3DE8">
        <w:t>of ‘</w:t>
      </w:r>
      <w:r w:rsidRPr="001B3DE8">
        <w:rPr>
          <w:b/>
        </w:rPr>
        <w:t>Definition</w:t>
      </w:r>
      <w:r w:rsidRPr="001B3DE8">
        <w:t>’</w:t>
      </w:r>
      <w:r w:rsidR="008A417C">
        <w:t xml:space="preserve"> (is the default)</w:t>
      </w:r>
      <w:r w:rsidRPr="001B3DE8">
        <w:t xml:space="preserve">. </w:t>
      </w:r>
      <w:r w:rsidR="001254F9" w:rsidRPr="001B3DE8">
        <w:t xml:space="preserve">The lifecycle of statuses starts with </w:t>
      </w:r>
      <w:r w:rsidR="001254F9" w:rsidRPr="001B3DE8">
        <w:rPr>
          <w:b/>
        </w:rPr>
        <w:t>Definition</w:t>
      </w:r>
      <w:r w:rsidR="001254F9" w:rsidRPr="001B3DE8">
        <w:t xml:space="preserve">, and can go all the way through to </w:t>
      </w:r>
      <w:r w:rsidR="001254F9" w:rsidRPr="001B3DE8">
        <w:rPr>
          <w:b/>
        </w:rPr>
        <w:t>Active</w:t>
      </w:r>
      <w:r w:rsidR="001254F9" w:rsidRPr="001B3DE8">
        <w:t>:</w:t>
      </w:r>
    </w:p>
    <w:p w14:paraId="193C00A7" w14:textId="77777777" w:rsidR="001254F9" w:rsidRPr="001B3DE8" w:rsidRDefault="001254F9" w:rsidP="001254F9">
      <w:pPr>
        <w:pStyle w:val="1NIMTrgMainText"/>
        <w:spacing w:before="200"/>
        <w:ind w:left="426"/>
      </w:pPr>
      <w:r w:rsidRPr="001B3DE8">
        <w:rPr>
          <w:noProof/>
        </w:rPr>
        <w:drawing>
          <wp:anchor distT="0" distB="0" distL="114300" distR="114300" simplePos="0" relativeHeight="251720704" behindDoc="1" locked="0" layoutInCell="1" allowOverlap="1" wp14:anchorId="193C0696" wp14:editId="193C0697">
            <wp:simplePos x="0" y="0"/>
            <wp:positionH relativeFrom="column">
              <wp:posOffset>267970</wp:posOffset>
            </wp:positionH>
            <wp:positionV relativeFrom="paragraph">
              <wp:posOffset>50800</wp:posOffset>
            </wp:positionV>
            <wp:extent cx="5647055" cy="381000"/>
            <wp:effectExtent l="0" t="0" r="0" b="0"/>
            <wp:wrapTight wrapText="bothSides">
              <wp:wrapPolygon edited="0">
                <wp:start x="0" y="0"/>
                <wp:lineTo x="0" y="20520"/>
                <wp:lineTo x="21496" y="20520"/>
                <wp:lineTo x="21496" y="0"/>
                <wp:lineTo x="0" y="0"/>
              </wp:wrapPolygon>
            </wp:wrapTight>
            <wp:docPr id="27657" name="Picture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47055" cy="38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3C00A8" w14:textId="77777777" w:rsidR="00C43D4A" w:rsidRPr="001B3DE8" w:rsidRDefault="00C43D4A" w:rsidP="00C43D4A">
      <w:pPr>
        <w:pStyle w:val="1NIMTrgMainText"/>
        <w:spacing w:before="200"/>
        <w:ind w:left="425"/>
      </w:pPr>
    </w:p>
    <w:p w14:paraId="193C00A9" w14:textId="77777777" w:rsidR="00C43D4A" w:rsidRPr="001B3DE8" w:rsidRDefault="00C43D4A" w:rsidP="00C43D4A">
      <w:pPr>
        <w:pStyle w:val="1NIMTrgMainText"/>
        <w:spacing w:before="300"/>
        <w:ind w:left="425"/>
      </w:pPr>
      <w:r w:rsidRPr="001B3DE8">
        <w:t xml:space="preserve">Whilst the project has a status of </w:t>
      </w:r>
      <w:r w:rsidRPr="001B3DE8">
        <w:rPr>
          <w:b/>
        </w:rPr>
        <w:t>Definition</w:t>
      </w:r>
      <w:r w:rsidRPr="001B3DE8">
        <w:t xml:space="preserve">, it can be modified. However once the project is transitioned into </w:t>
      </w:r>
      <w:r w:rsidRPr="001B3DE8">
        <w:rPr>
          <w:b/>
        </w:rPr>
        <w:t>Active</w:t>
      </w:r>
      <w:r w:rsidRPr="001B3DE8">
        <w:t xml:space="preserve"> status, the project cannot be modified thereafter.</w:t>
      </w:r>
      <w:r w:rsidR="003652B4" w:rsidRPr="001B3DE8">
        <w:t xml:space="preserve"> Any objects in the catalog with a status </w:t>
      </w:r>
      <w:r w:rsidR="003652B4" w:rsidRPr="001B3DE8">
        <w:rPr>
          <w:u w:val="single"/>
        </w:rPr>
        <w:t>other</w:t>
      </w:r>
      <w:r w:rsidR="003652B4" w:rsidRPr="001B3DE8">
        <w:t xml:space="preserve"> than </w:t>
      </w:r>
      <w:r w:rsidR="003652B4" w:rsidRPr="001B3DE8">
        <w:rPr>
          <w:b/>
        </w:rPr>
        <w:t>Active</w:t>
      </w:r>
      <w:r w:rsidR="003652B4" w:rsidRPr="001B3DE8">
        <w:t xml:space="preserve"> will not be visible to the outside world.</w:t>
      </w:r>
    </w:p>
    <w:p w14:paraId="193C00AA" w14:textId="77777777" w:rsidR="00C43D4A" w:rsidRPr="001B3DE8" w:rsidRDefault="00C43D4A" w:rsidP="00C43D4A">
      <w:pPr>
        <w:pStyle w:val="1NIMTrgMainText"/>
        <w:spacing w:before="200"/>
        <w:ind w:left="425"/>
        <w:rPr>
          <w:i/>
        </w:rPr>
      </w:pPr>
      <w:r w:rsidRPr="001B3DE8">
        <w:rPr>
          <w:i/>
          <w:u w:val="single"/>
        </w:rPr>
        <w:t>Note</w:t>
      </w:r>
      <w:r w:rsidRPr="001B3DE8">
        <w:rPr>
          <w:i/>
        </w:rPr>
        <w:t>: This behavior is not just applicable to projects, but also to any other catalog objects, which have similar statuses applied.</w:t>
      </w:r>
      <w:r w:rsidR="00B471C4" w:rsidRPr="001B3DE8">
        <w:rPr>
          <w:i/>
        </w:rPr>
        <w:t xml:space="preserve"> When a project’s status is changed, all objects that have been created or modified within that project also have their statuses changed automatically.</w:t>
      </w:r>
    </w:p>
    <w:p w14:paraId="193C00AB" w14:textId="77777777" w:rsidR="00C752F5" w:rsidRPr="001B3DE8" w:rsidRDefault="00C752F5" w:rsidP="00917A5F">
      <w:pPr>
        <w:pStyle w:val="1NIMTrgMainText"/>
        <w:numPr>
          <w:ilvl w:val="0"/>
          <w:numId w:val="17"/>
        </w:numPr>
        <w:spacing w:before="200"/>
        <w:ind w:left="425" w:hanging="425"/>
      </w:pPr>
      <w:r w:rsidRPr="001B3DE8">
        <w:t xml:space="preserve">Enter a </w:t>
      </w:r>
      <w:r w:rsidRPr="001B3DE8">
        <w:rPr>
          <w:b/>
        </w:rPr>
        <w:t xml:space="preserve">Name </w:t>
      </w:r>
      <w:r w:rsidRPr="001B3DE8">
        <w:t>of ‘</w:t>
      </w:r>
      <w:r w:rsidRPr="001B3DE8">
        <w:rPr>
          <w:b/>
        </w:rPr>
        <w:t>Project: High Speed Internet</w:t>
      </w:r>
      <w:r w:rsidRPr="001B3DE8">
        <w:t>’.</w:t>
      </w:r>
    </w:p>
    <w:p w14:paraId="193C00AC" w14:textId="77777777" w:rsidR="00C752F5" w:rsidRPr="001B3DE8" w:rsidRDefault="00C752F5" w:rsidP="00917A5F">
      <w:pPr>
        <w:pStyle w:val="1NIMTrgMainText"/>
        <w:numPr>
          <w:ilvl w:val="0"/>
          <w:numId w:val="17"/>
        </w:numPr>
        <w:spacing w:before="200"/>
        <w:ind w:left="426" w:hanging="426"/>
      </w:pPr>
      <w:r w:rsidRPr="001B3DE8">
        <w:t>Enter a</w:t>
      </w:r>
      <w:r w:rsidR="001B69FC" w:rsidRPr="001B3DE8">
        <w:t xml:space="preserve">n </w:t>
      </w:r>
      <w:r w:rsidR="001B69FC" w:rsidRPr="001B3DE8">
        <w:rPr>
          <w:b/>
        </w:rPr>
        <w:t>Effective</w:t>
      </w:r>
      <w:r w:rsidRPr="001B3DE8">
        <w:rPr>
          <w:b/>
        </w:rPr>
        <w:t xml:space="preserve"> </w:t>
      </w:r>
      <w:r w:rsidR="001B69FC" w:rsidRPr="001B3DE8">
        <w:rPr>
          <w:b/>
        </w:rPr>
        <w:t>Date</w:t>
      </w:r>
      <w:r w:rsidR="001B69FC" w:rsidRPr="001B3DE8">
        <w:t xml:space="preserve">. Today’s date is automatically populated in this field, but you </w:t>
      </w:r>
      <w:r w:rsidR="000709EC" w:rsidRPr="001B3DE8">
        <w:t>could</w:t>
      </w:r>
      <w:r w:rsidR="001B69FC" w:rsidRPr="001B3DE8">
        <w:t xml:space="preserve"> select any future date here. This date refers to when the changes configured in the project are intended to take effect.</w:t>
      </w:r>
      <w:r w:rsidR="000709EC" w:rsidRPr="001B3DE8">
        <w:t xml:space="preserve"> Leave today’s date in the field, otherwise you won’t be able to see the effect of your changes during this training period!</w:t>
      </w:r>
    </w:p>
    <w:p w14:paraId="193C00AD" w14:textId="77777777" w:rsidR="001B69FC" w:rsidRPr="001B3DE8" w:rsidRDefault="001B69FC" w:rsidP="00917A5F">
      <w:pPr>
        <w:pStyle w:val="1NIMTrgMainText"/>
        <w:numPr>
          <w:ilvl w:val="0"/>
          <w:numId w:val="17"/>
        </w:numPr>
        <w:spacing w:before="200"/>
        <w:ind w:left="426" w:hanging="426"/>
      </w:pPr>
      <w:r w:rsidRPr="001B3DE8">
        <w:t xml:space="preserve">Leave the </w:t>
      </w:r>
      <w:r w:rsidRPr="001B3DE8">
        <w:rPr>
          <w:b/>
        </w:rPr>
        <w:t>Parent Project</w:t>
      </w:r>
      <w:r w:rsidRPr="001B3DE8">
        <w:t xml:space="preserve"> field blank. It is possible to have your projects configured in a hierarchy, but this is not a requirement in this exercise.</w:t>
      </w:r>
    </w:p>
    <w:p w14:paraId="193C00AE" w14:textId="77777777" w:rsidR="001B69FC" w:rsidRPr="001B3DE8" w:rsidRDefault="001B69FC" w:rsidP="00917A5F">
      <w:pPr>
        <w:pStyle w:val="1NIMTrgMainText"/>
        <w:numPr>
          <w:ilvl w:val="0"/>
          <w:numId w:val="17"/>
        </w:numPr>
        <w:spacing w:before="200"/>
        <w:ind w:left="426" w:hanging="426"/>
      </w:pPr>
      <w:r w:rsidRPr="001B3DE8">
        <w:t xml:space="preserve">Enter a </w:t>
      </w:r>
      <w:r w:rsidRPr="001B3DE8">
        <w:rPr>
          <w:b/>
        </w:rPr>
        <w:t>Label</w:t>
      </w:r>
      <w:r w:rsidRPr="001B3DE8">
        <w:t xml:space="preserve"> value of ‘</w:t>
      </w:r>
      <w:r w:rsidRPr="001B3DE8">
        <w:rPr>
          <w:b/>
        </w:rPr>
        <w:t>Project: High Speed Internet</w:t>
      </w:r>
      <w:r w:rsidRPr="001B3DE8">
        <w:t>’.</w:t>
      </w:r>
      <w:r w:rsidR="00CE3718" w:rsidRPr="001B3DE8">
        <w:t xml:space="preserve"> </w:t>
      </w:r>
      <w:r w:rsidRPr="001B3DE8">
        <w:t xml:space="preserve">This is the same as the </w:t>
      </w:r>
      <w:r w:rsidRPr="001B3DE8">
        <w:rPr>
          <w:b/>
        </w:rPr>
        <w:t xml:space="preserve">Name </w:t>
      </w:r>
      <w:r w:rsidRPr="001B3DE8">
        <w:t xml:space="preserve">value on this occasion. Use </w:t>
      </w:r>
      <w:r w:rsidRPr="001B3DE8">
        <w:rPr>
          <w:i/>
        </w:rPr>
        <w:t>Copy/Paste</w:t>
      </w:r>
      <w:r w:rsidRPr="001B3DE8">
        <w:t xml:space="preserve"> to save time.</w:t>
      </w:r>
    </w:p>
    <w:p w14:paraId="193C00AF" w14:textId="77777777" w:rsidR="001B69FC" w:rsidRPr="001B3DE8" w:rsidRDefault="001B69FC" w:rsidP="001B69FC">
      <w:pPr>
        <w:pStyle w:val="1NIMTrgMainText"/>
        <w:spacing w:before="200"/>
        <w:ind w:left="426"/>
        <w:rPr>
          <w:i/>
        </w:rPr>
      </w:pPr>
      <w:r w:rsidRPr="001B3DE8">
        <w:rPr>
          <w:i/>
          <w:u w:val="single"/>
        </w:rPr>
        <w:t>Note</w:t>
      </w:r>
      <w:r w:rsidRPr="001B3DE8">
        <w:rPr>
          <w:i/>
        </w:rPr>
        <w:t>: It is possi</w:t>
      </w:r>
      <w:r w:rsidR="00106DE3" w:rsidRPr="001B3DE8">
        <w:rPr>
          <w:i/>
        </w:rPr>
        <w:t>ble to provide translations to</w:t>
      </w:r>
      <w:r w:rsidRPr="001B3DE8">
        <w:rPr>
          <w:i/>
        </w:rPr>
        <w:t xml:space="preserve"> this Label text by clicking on the globe icon next to the field, selecting the required language, and entering the translation text. This is not required today.</w:t>
      </w:r>
    </w:p>
    <w:p w14:paraId="193C00B0" w14:textId="77777777" w:rsidR="001B69FC" w:rsidRPr="001B3DE8" w:rsidRDefault="00CE3718" w:rsidP="00917A5F">
      <w:pPr>
        <w:pStyle w:val="1NIMTrgMainText"/>
        <w:numPr>
          <w:ilvl w:val="0"/>
          <w:numId w:val="17"/>
        </w:numPr>
        <w:spacing w:before="200"/>
        <w:ind w:left="426" w:hanging="426"/>
      </w:pPr>
      <w:r w:rsidRPr="001B3DE8">
        <w:t xml:space="preserve">Leave the </w:t>
      </w:r>
      <w:r w:rsidR="001B69FC" w:rsidRPr="001B3DE8">
        <w:rPr>
          <w:b/>
        </w:rPr>
        <w:t>Description</w:t>
      </w:r>
      <w:r w:rsidRPr="001B3DE8">
        <w:t xml:space="preserve"> field empty. This is an optional, free text field.</w:t>
      </w:r>
    </w:p>
    <w:p w14:paraId="193C00B1" w14:textId="77777777" w:rsidR="00CE3718" w:rsidRPr="001B3DE8" w:rsidRDefault="00CE3718" w:rsidP="00917A5F">
      <w:pPr>
        <w:pStyle w:val="1NIMTrgMainText"/>
        <w:numPr>
          <w:ilvl w:val="0"/>
          <w:numId w:val="17"/>
        </w:numPr>
        <w:spacing w:before="200"/>
        <w:ind w:left="426" w:hanging="426"/>
      </w:pPr>
      <w:r w:rsidRPr="001B3DE8">
        <w:t>Leave the default value of ‘</w:t>
      </w:r>
      <w:r w:rsidRPr="001B3DE8">
        <w:rPr>
          <w:b/>
        </w:rPr>
        <w:t>Operations</w:t>
      </w:r>
      <w:r w:rsidRPr="001B3DE8">
        <w:t xml:space="preserve">’ in the </w:t>
      </w:r>
      <w:r w:rsidR="001B69FC" w:rsidRPr="001B3DE8">
        <w:rPr>
          <w:b/>
        </w:rPr>
        <w:t>Owner</w:t>
      </w:r>
      <w:r w:rsidRPr="001B3DE8">
        <w:t xml:space="preserve"> field (the top level of our </w:t>
      </w:r>
      <w:r w:rsidRPr="001B3DE8">
        <w:rPr>
          <w:b/>
        </w:rPr>
        <w:t>organizational chart</w:t>
      </w:r>
      <w:r w:rsidRPr="001B3DE8">
        <w:t xml:space="preserve"> defined earlier).</w:t>
      </w:r>
    </w:p>
    <w:p w14:paraId="193C00B2" w14:textId="77777777" w:rsidR="00684FE1" w:rsidRPr="001B3DE8" w:rsidRDefault="00106DE3" w:rsidP="00684FE1">
      <w:pPr>
        <w:pStyle w:val="1NIMTrgMainText"/>
        <w:spacing w:before="200"/>
        <w:ind w:left="426"/>
      </w:pPr>
      <w:r w:rsidRPr="001B3DE8">
        <w:t xml:space="preserve">It is possible to </w:t>
      </w:r>
      <w:r w:rsidR="00CE3718" w:rsidRPr="001B3DE8">
        <w:t>associate the project with a location (position) in the organizational chart. This means that only those users at a selected position in the chart (and their managers) will be able to maintain this project.</w:t>
      </w:r>
    </w:p>
    <w:p w14:paraId="193C00B3" w14:textId="75EDBC2F" w:rsidR="00B42FB4" w:rsidRPr="001B3DE8" w:rsidRDefault="00CE3718" w:rsidP="00917A5F">
      <w:pPr>
        <w:pStyle w:val="1NIMTrgMainText"/>
        <w:numPr>
          <w:ilvl w:val="0"/>
          <w:numId w:val="17"/>
        </w:numPr>
        <w:spacing w:before="200"/>
        <w:ind w:left="425" w:hanging="425"/>
      </w:pPr>
      <w:r w:rsidRPr="001B3DE8">
        <w:t>When you have entered all these values</w:t>
      </w:r>
      <w:ins w:id="712" w:author="Claire Carbone" w:date="2015-01-08T12:39:00Z">
        <w:r w:rsidR="002675DD">
          <w:t xml:space="preserve"> and saved your new project</w:t>
        </w:r>
      </w:ins>
      <w:r w:rsidRPr="001B3DE8">
        <w:t xml:space="preserve">, your </w:t>
      </w:r>
      <w:r w:rsidRPr="001B3DE8">
        <w:rPr>
          <w:b/>
        </w:rPr>
        <w:t xml:space="preserve">Project Detail </w:t>
      </w:r>
      <w:r w:rsidRPr="001B3DE8">
        <w:t>window should look like the screenshot below.</w:t>
      </w:r>
      <w:del w:id="713" w:author="Claire Carbone" w:date="2015-01-08T12:39:00Z">
        <w:r w:rsidRPr="001B3DE8" w:rsidDel="002675DD">
          <w:delText xml:space="preserve"> </w:delText>
        </w:r>
        <w:r w:rsidRPr="001B3DE8" w:rsidDel="002675DD">
          <w:rPr>
            <w:b/>
          </w:rPr>
          <w:delText xml:space="preserve">Save </w:delText>
        </w:r>
        <w:r w:rsidRPr="001B3DE8" w:rsidDel="002675DD">
          <w:delText>your new project</w:delText>
        </w:r>
        <w:r w:rsidR="00C4013C" w:rsidRPr="001B3DE8" w:rsidDel="002675DD">
          <w:delText xml:space="preserve">. </w:delText>
        </w:r>
      </w:del>
    </w:p>
    <w:p w14:paraId="69503059" w14:textId="76D725CA" w:rsidR="008A417C" w:rsidRPr="001B3DE8" w:rsidRDefault="002675DD">
      <w:pPr>
        <w:pStyle w:val="1NIMTrgMainText"/>
        <w:spacing w:before="300" w:after="300"/>
        <w:jc w:val="center"/>
      </w:pPr>
      <w:ins w:id="714" w:author="Claire Carbone" w:date="2015-01-08T12:40:00Z">
        <w:r>
          <w:rPr>
            <w:noProof/>
          </w:rPr>
          <w:drawing>
            <wp:inline distT="0" distB="0" distL="0" distR="0" wp14:anchorId="4D4C40A7" wp14:editId="156A91BD">
              <wp:extent cx="6160515" cy="2473036"/>
              <wp:effectExtent l="19050" t="19050" r="12065"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60962" cy="2473216"/>
                      </a:xfrm>
                      <a:prstGeom prst="rect">
                        <a:avLst/>
                      </a:prstGeom>
                      <a:noFill/>
                      <a:ln>
                        <a:solidFill>
                          <a:schemeClr val="accent1"/>
                        </a:solidFill>
                      </a:ln>
                    </pic:spPr>
                  </pic:pic>
                </a:graphicData>
              </a:graphic>
            </wp:inline>
          </w:drawing>
        </w:r>
      </w:ins>
      <w:del w:id="715" w:author="Claire Carbone" w:date="2015-01-08T12:39:00Z">
        <w:r w:rsidR="008A417C" w:rsidDel="002675DD">
          <w:rPr>
            <w:noProof/>
          </w:rPr>
          <w:drawing>
            <wp:inline distT="0" distB="0" distL="0" distR="0" wp14:anchorId="3D377CE4" wp14:editId="46657F5B">
              <wp:extent cx="4868591" cy="2320636"/>
              <wp:effectExtent l="19050" t="19050" r="27305" b="22860"/>
              <wp:docPr id="27896" name="Picture 2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82305" cy="2327173"/>
                      </a:xfrm>
                      <a:prstGeom prst="rect">
                        <a:avLst/>
                      </a:prstGeom>
                      <a:noFill/>
                      <a:ln>
                        <a:solidFill>
                          <a:schemeClr val="accent1"/>
                        </a:solidFill>
                      </a:ln>
                    </pic:spPr>
                  </pic:pic>
                </a:graphicData>
              </a:graphic>
            </wp:inline>
          </w:drawing>
        </w:r>
      </w:del>
    </w:p>
    <w:p w14:paraId="193C00B5" w14:textId="77777777" w:rsidR="00B42FB4" w:rsidRDefault="00A561E7" w:rsidP="00B42FB4">
      <w:pPr>
        <w:pStyle w:val="1NIMTrgMainText"/>
        <w:spacing w:before="200"/>
        <w:rPr>
          <w:i/>
        </w:rPr>
      </w:pPr>
      <w:r w:rsidRPr="001B3DE8">
        <w:rPr>
          <w:i/>
          <w:u w:val="single"/>
        </w:rPr>
        <w:t>Note</w:t>
      </w:r>
      <w:r w:rsidRPr="001B3DE8">
        <w:rPr>
          <w:i/>
        </w:rPr>
        <w:t xml:space="preserve">: The information associated with the new project will not come into effect until the </w:t>
      </w:r>
      <w:r w:rsidRPr="001B3DE8">
        <w:rPr>
          <w:b/>
          <w:i/>
        </w:rPr>
        <w:t xml:space="preserve">Effective Date </w:t>
      </w:r>
      <w:r w:rsidRPr="001B3DE8">
        <w:rPr>
          <w:i/>
        </w:rPr>
        <w:t xml:space="preserve">has been reached, </w:t>
      </w:r>
      <w:r w:rsidRPr="001B3DE8">
        <w:rPr>
          <w:i/>
          <w:u w:val="single"/>
        </w:rPr>
        <w:t>and</w:t>
      </w:r>
      <w:r w:rsidRPr="001B3DE8">
        <w:rPr>
          <w:i/>
        </w:rPr>
        <w:t xml:space="preserve"> the </w:t>
      </w:r>
      <w:r w:rsidRPr="001B3DE8">
        <w:rPr>
          <w:b/>
          <w:i/>
        </w:rPr>
        <w:t xml:space="preserve">Status </w:t>
      </w:r>
      <w:r w:rsidRPr="001B3DE8">
        <w:rPr>
          <w:i/>
        </w:rPr>
        <w:t xml:space="preserve">has been set to </w:t>
      </w:r>
      <w:r w:rsidRPr="001B3DE8">
        <w:rPr>
          <w:b/>
          <w:i/>
        </w:rPr>
        <w:t>Active</w:t>
      </w:r>
      <w:r w:rsidRPr="001B3DE8">
        <w:rPr>
          <w:i/>
        </w:rPr>
        <w:t xml:space="preserve">.  </w:t>
      </w:r>
    </w:p>
    <w:p w14:paraId="0A7B0961" w14:textId="01356DA7" w:rsidR="008A417C" w:rsidRDefault="008A417C" w:rsidP="00965412">
      <w:pPr>
        <w:pStyle w:val="1NIMTrgMainText"/>
        <w:numPr>
          <w:ilvl w:val="0"/>
          <w:numId w:val="17"/>
        </w:numPr>
        <w:spacing w:before="200"/>
      </w:pPr>
      <w:r>
        <w:t>Click on Projects at top left and then Search.  Your new project now appears in the list.</w:t>
      </w:r>
      <w:ins w:id="716" w:author="Claire Carbone" w:date="2015-01-08T12:43:00Z">
        <w:r w:rsidR="002675DD">
          <w:t xml:space="preserve"> You may have to scroll down the list of projects to view your new project.</w:t>
        </w:r>
      </w:ins>
    </w:p>
    <w:p w14:paraId="52E3C1DA" w14:textId="61C0F55F" w:rsidR="008A417C" w:rsidRPr="00965412" w:rsidRDefault="002675DD" w:rsidP="00965412">
      <w:pPr>
        <w:pStyle w:val="1NIMTrgMainText"/>
        <w:spacing w:before="200"/>
        <w:ind w:left="720"/>
      </w:pPr>
      <w:ins w:id="717" w:author="Claire Carbone" w:date="2015-01-08T12:42:00Z">
        <w:r>
          <w:rPr>
            <w:noProof/>
          </w:rPr>
          <w:drawing>
            <wp:inline distT="0" distB="0" distL="0" distR="0" wp14:anchorId="60945C8F" wp14:editId="021881BA">
              <wp:extent cx="4087091" cy="2870888"/>
              <wp:effectExtent l="19050" t="19050" r="2794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87051" cy="2870860"/>
                      </a:xfrm>
                      <a:prstGeom prst="rect">
                        <a:avLst/>
                      </a:prstGeom>
                      <a:noFill/>
                      <a:ln>
                        <a:solidFill>
                          <a:schemeClr val="accent1"/>
                        </a:solidFill>
                      </a:ln>
                    </pic:spPr>
                  </pic:pic>
                </a:graphicData>
              </a:graphic>
            </wp:inline>
          </w:drawing>
        </w:r>
      </w:ins>
      <w:del w:id="718" w:author="Claire Carbone" w:date="2015-01-08T12:41:00Z">
        <w:r w:rsidR="008A417C" w:rsidDel="002675DD">
          <w:rPr>
            <w:noProof/>
          </w:rPr>
          <w:drawing>
            <wp:inline distT="0" distB="0" distL="0" distR="0" wp14:anchorId="46449AA2" wp14:editId="3EB83ED1">
              <wp:extent cx="4987636" cy="2601317"/>
              <wp:effectExtent l="19050" t="19050" r="22860" b="27940"/>
              <wp:docPr id="27897" name="Picture 2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87587" cy="2601292"/>
                      </a:xfrm>
                      <a:prstGeom prst="rect">
                        <a:avLst/>
                      </a:prstGeom>
                      <a:noFill/>
                      <a:ln>
                        <a:solidFill>
                          <a:schemeClr val="accent1"/>
                        </a:solidFill>
                      </a:ln>
                    </pic:spPr>
                  </pic:pic>
                </a:graphicData>
              </a:graphic>
            </wp:inline>
          </w:drawing>
        </w:r>
      </w:del>
    </w:p>
    <w:p w14:paraId="193C00B6" w14:textId="77777777" w:rsidR="00E031A7" w:rsidRPr="001B3DE8" w:rsidRDefault="000C523C" w:rsidP="00E031A7">
      <w:pPr>
        <w:pStyle w:val="Heading3"/>
        <w:tabs>
          <w:tab w:val="clear" w:pos="1701"/>
        </w:tabs>
        <w:spacing w:line="276" w:lineRule="auto"/>
        <w:ind w:left="851" w:hanging="851"/>
        <w:rPr>
          <w:b w:val="0"/>
        </w:rPr>
      </w:pPr>
      <w:bookmarkStart w:id="719" w:name="_Toc409616997"/>
      <w:r w:rsidRPr="001B3DE8">
        <w:rPr>
          <w:b w:val="0"/>
        </w:rPr>
        <w:t>Open project</w:t>
      </w:r>
      <w:bookmarkEnd w:id="719"/>
    </w:p>
    <w:p w14:paraId="193C00B7" w14:textId="5A4FB480" w:rsidR="00145DA7" w:rsidRDefault="00145DA7" w:rsidP="00917A5F">
      <w:pPr>
        <w:pStyle w:val="1NIMTrgMainText"/>
        <w:numPr>
          <w:ilvl w:val="0"/>
          <w:numId w:val="23"/>
        </w:numPr>
        <w:spacing w:before="200"/>
        <w:ind w:left="425" w:hanging="425"/>
      </w:pPr>
      <w:r w:rsidRPr="001B3DE8">
        <w:t>Select the ‘</w:t>
      </w:r>
      <w:r w:rsidRPr="001B3DE8">
        <w:rPr>
          <w:b/>
        </w:rPr>
        <w:t>Project: High Speed Internet</w:t>
      </w:r>
      <w:r w:rsidRPr="001B3DE8">
        <w:t xml:space="preserve">’ project just created and open it </w:t>
      </w:r>
      <w:r w:rsidR="008A417C">
        <w:t xml:space="preserve">by clicking on </w:t>
      </w:r>
      <w:r w:rsidR="008A417C" w:rsidRPr="00965412">
        <w:rPr>
          <w:b/>
        </w:rPr>
        <w:t>&gt;</w:t>
      </w:r>
      <w:r w:rsidR="008A417C">
        <w:t xml:space="preserve"> next to the project</w:t>
      </w:r>
      <w:r w:rsidRPr="001B3DE8">
        <w:t>.</w:t>
      </w:r>
    </w:p>
    <w:p w14:paraId="3E5DEB67" w14:textId="5CF82D2D" w:rsidR="008A417C" w:rsidRPr="001B3DE8" w:rsidRDefault="006D0B4A" w:rsidP="00965412">
      <w:pPr>
        <w:pStyle w:val="1NIMTrgMainText"/>
        <w:spacing w:before="200"/>
        <w:ind w:left="425"/>
      </w:pPr>
      <w:r>
        <w:rPr>
          <w:noProof/>
        </w:rPr>
        <w:drawing>
          <wp:inline distT="0" distB="0" distL="0" distR="0" wp14:anchorId="0D33E168" wp14:editId="62B16F03">
            <wp:extent cx="3505200" cy="481448"/>
            <wp:effectExtent l="19050" t="19050" r="19050" b="13970"/>
            <wp:docPr id="27898" name="Picture 2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04889" cy="481405"/>
                    </a:xfrm>
                    <a:prstGeom prst="rect">
                      <a:avLst/>
                    </a:prstGeom>
                    <a:noFill/>
                    <a:ln>
                      <a:solidFill>
                        <a:schemeClr val="accent1"/>
                      </a:solidFill>
                    </a:ln>
                  </pic:spPr>
                </pic:pic>
              </a:graphicData>
            </a:graphic>
          </wp:inline>
        </w:drawing>
      </w:r>
    </w:p>
    <w:p w14:paraId="193C00B8" w14:textId="77777777" w:rsidR="00145DA7" w:rsidRPr="001B3DE8" w:rsidRDefault="00145DA7" w:rsidP="00917A5F">
      <w:pPr>
        <w:pStyle w:val="1NIMTrgMainText"/>
        <w:numPr>
          <w:ilvl w:val="0"/>
          <w:numId w:val="23"/>
        </w:numPr>
        <w:spacing w:before="200" w:after="100"/>
        <w:ind w:left="426" w:hanging="426"/>
      </w:pPr>
      <w:r w:rsidRPr="001B3DE8">
        <w:t xml:space="preserve">Review and validate the project detail, </w:t>
      </w:r>
      <w:r w:rsidR="006523E8" w:rsidRPr="001B3DE8">
        <w:t>and</w:t>
      </w:r>
      <w:r w:rsidRPr="001B3DE8">
        <w:t xml:space="preserve"> note that this project is displayed </w:t>
      </w:r>
      <w:r w:rsidR="006523E8" w:rsidRPr="001B3DE8">
        <w:t xml:space="preserve">at the top </w:t>
      </w:r>
      <w:r w:rsidRPr="001B3DE8">
        <w:t>as ‘</w:t>
      </w:r>
      <w:r w:rsidRPr="001B3DE8">
        <w:rPr>
          <w:b/>
        </w:rPr>
        <w:t>Current Project</w:t>
      </w:r>
      <w:r w:rsidRPr="001B3DE8">
        <w:t>’.</w:t>
      </w:r>
      <w:r w:rsidR="000A4D90" w:rsidRPr="001B3DE8">
        <w:t xml:space="preserve"> </w:t>
      </w:r>
      <w:r w:rsidRPr="001B3DE8">
        <w:t>You can only create and modify associated items if the project is ‘open’ in this way.</w:t>
      </w:r>
    </w:p>
    <w:p w14:paraId="193C00B9" w14:textId="23A63B40" w:rsidR="008719D6" w:rsidRPr="001B3DE8" w:rsidRDefault="003562A2" w:rsidP="00CB7D3D">
      <w:pPr>
        <w:spacing w:before="300" w:after="300" w:line="276" w:lineRule="auto"/>
        <w:jc w:val="center"/>
        <w:rPr>
          <w:rFonts w:cs="Arial"/>
          <w:szCs w:val="22"/>
          <w:lang w:eastAsia="en-GB"/>
        </w:rPr>
      </w:pPr>
      <w:ins w:id="720" w:author="Claire Carbone" w:date="2015-01-08T12:45:00Z">
        <w:r>
          <w:rPr>
            <w:rFonts w:cs="Arial"/>
            <w:noProof/>
            <w:szCs w:val="22"/>
            <w:lang w:eastAsia="en-US"/>
          </w:rPr>
          <w:drawing>
            <wp:inline distT="0" distB="0" distL="0" distR="0" wp14:anchorId="435D427E" wp14:editId="580E8940">
              <wp:extent cx="6358870" cy="2189019"/>
              <wp:effectExtent l="19050" t="19050" r="23495" b="209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58622" cy="2188934"/>
                      </a:xfrm>
                      <a:prstGeom prst="rect">
                        <a:avLst/>
                      </a:prstGeom>
                      <a:noFill/>
                      <a:ln>
                        <a:solidFill>
                          <a:schemeClr val="accent1"/>
                        </a:solidFill>
                      </a:ln>
                    </pic:spPr>
                  </pic:pic>
                </a:graphicData>
              </a:graphic>
            </wp:inline>
          </w:drawing>
        </w:r>
      </w:ins>
      <w:del w:id="721" w:author="Claire Carbone" w:date="2015-01-08T12:45:00Z">
        <w:r w:rsidR="006D0B4A" w:rsidDel="003562A2">
          <w:rPr>
            <w:rFonts w:cs="Arial"/>
            <w:noProof/>
            <w:szCs w:val="22"/>
            <w:lang w:eastAsia="en-US"/>
          </w:rPr>
          <w:drawing>
            <wp:inline distT="0" distB="0" distL="0" distR="0" wp14:anchorId="3D1ABB05" wp14:editId="25C7AAFA">
              <wp:extent cx="5610260" cy="2268016"/>
              <wp:effectExtent l="19050" t="19050" r="9525" b="18415"/>
              <wp:docPr id="27899" name="Picture 2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10936" cy="2268289"/>
                      </a:xfrm>
                      <a:prstGeom prst="rect">
                        <a:avLst/>
                      </a:prstGeom>
                      <a:noFill/>
                      <a:ln>
                        <a:solidFill>
                          <a:schemeClr val="accent1"/>
                        </a:solidFill>
                      </a:ln>
                    </pic:spPr>
                  </pic:pic>
                </a:graphicData>
              </a:graphic>
            </wp:inline>
          </w:drawing>
        </w:r>
      </w:del>
    </w:p>
    <w:p w14:paraId="193C00BA" w14:textId="5F8609AD" w:rsidR="00BC2907" w:rsidRPr="001B3DE8" w:rsidRDefault="009052C8" w:rsidP="008E7965">
      <w:pPr>
        <w:spacing w:line="276" w:lineRule="auto"/>
        <w:ind w:left="426"/>
        <w:rPr>
          <w:i/>
          <w:sz w:val="20"/>
        </w:rPr>
      </w:pPr>
      <w:r w:rsidRPr="001B3DE8">
        <w:rPr>
          <w:i/>
          <w:sz w:val="20"/>
          <w:u w:val="single"/>
        </w:rPr>
        <w:t>Note</w:t>
      </w:r>
      <w:r w:rsidRPr="001B3DE8">
        <w:rPr>
          <w:i/>
          <w:sz w:val="20"/>
        </w:rPr>
        <w:t xml:space="preserve">: </w:t>
      </w:r>
      <w:del w:id="722" w:author="Claire Carbone" w:date="2015-01-08T12:46:00Z">
        <w:r w:rsidRPr="001B3DE8" w:rsidDel="00873367">
          <w:rPr>
            <w:i/>
            <w:sz w:val="20"/>
          </w:rPr>
          <w:delText xml:space="preserve">You may have seen a </w:delText>
        </w:r>
        <w:r w:rsidRPr="001B3DE8" w:rsidDel="00873367">
          <w:rPr>
            <w:b/>
            <w:i/>
            <w:sz w:val="20"/>
          </w:rPr>
          <w:delText xml:space="preserve">Domains </w:delText>
        </w:r>
        <w:r w:rsidRPr="001B3DE8" w:rsidDel="00873367">
          <w:rPr>
            <w:i/>
            <w:sz w:val="20"/>
          </w:rPr>
          <w:delText xml:space="preserve">tab underneath the </w:delText>
        </w:r>
        <w:r w:rsidRPr="001B3DE8" w:rsidDel="00873367">
          <w:rPr>
            <w:b/>
            <w:i/>
            <w:sz w:val="20"/>
          </w:rPr>
          <w:delText>Project Detail</w:delText>
        </w:r>
        <w:r w:rsidRPr="001B3DE8" w:rsidDel="00873367">
          <w:rPr>
            <w:i/>
            <w:sz w:val="20"/>
          </w:rPr>
          <w:delText xml:space="preserve"> panel.</w:delText>
        </w:r>
        <w:r w:rsidR="00BC2907" w:rsidRPr="001B3DE8" w:rsidDel="00873367">
          <w:rPr>
            <w:i/>
            <w:sz w:val="20"/>
          </w:rPr>
          <w:delText xml:space="preserve"> Here</w:delText>
        </w:r>
      </w:del>
      <w:ins w:id="723" w:author="Claire Carbone" w:date="2015-01-08T12:46:00Z">
        <w:r w:rsidR="00873367">
          <w:rPr>
            <w:i/>
            <w:sz w:val="20"/>
          </w:rPr>
          <w:t xml:space="preserve">In the </w:t>
        </w:r>
        <w:r w:rsidR="00873367" w:rsidRPr="00873367">
          <w:rPr>
            <w:b/>
            <w:i/>
            <w:sz w:val="20"/>
            <w:rPrChange w:id="724" w:author="Claire Carbone" w:date="2015-01-08T12:46:00Z">
              <w:rPr>
                <w:i/>
                <w:sz w:val="20"/>
              </w:rPr>
            </w:rPrChange>
          </w:rPr>
          <w:t>Domain</w:t>
        </w:r>
        <w:r w:rsidR="00873367">
          <w:rPr>
            <w:i/>
            <w:sz w:val="20"/>
          </w:rPr>
          <w:t xml:space="preserve"> tab</w:t>
        </w:r>
      </w:ins>
      <w:r w:rsidR="00BC2907" w:rsidRPr="001B3DE8">
        <w:rPr>
          <w:i/>
          <w:sz w:val="20"/>
        </w:rPr>
        <w:t xml:space="preserve"> users are able to add </w:t>
      </w:r>
      <w:r w:rsidR="00BC2907" w:rsidRPr="001B3DE8">
        <w:rPr>
          <w:b/>
          <w:i/>
          <w:sz w:val="20"/>
        </w:rPr>
        <w:t>organizational chart</w:t>
      </w:r>
      <w:r w:rsidR="00BC2907" w:rsidRPr="001B3DE8">
        <w:rPr>
          <w:i/>
          <w:sz w:val="20"/>
        </w:rPr>
        <w:t xml:space="preserve"> positions to restrict access to selected users for a particular </w:t>
      </w:r>
      <w:r w:rsidR="00BC2907" w:rsidRPr="001B3DE8">
        <w:rPr>
          <w:i/>
          <w:sz w:val="20"/>
          <w:u w:val="single"/>
        </w:rPr>
        <w:t>record</w:t>
      </w:r>
      <w:r w:rsidR="00BC2907" w:rsidRPr="001B3DE8">
        <w:rPr>
          <w:i/>
          <w:sz w:val="20"/>
        </w:rPr>
        <w:t xml:space="preserve">, such as a </w:t>
      </w:r>
      <w:r w:rsidR="00BC2907" w:rsidRPr="001B3DE8">
        <w:rPr>
          <w:b/>
          <w:i/>
          <w:sz w:val="20"/>
        </w:rPr>
        <w:t xml:space="preserve">project </w:t>
      </w:r>
      <w:r w:rsidR="00BC2907" w:rsidRPr="001B3DE8">
        <w:rPr>
          <w:i/>
          <w:sz w:val="20"/>
        </w:rPr>
        <w:t>in this instance. If left blank, all users have access to this record.</w:t>
      </w:r>
    </w:p>
    <w:p w14:paraId="193C00BB" w14:textId="77777777" w:rsidR="00FB79B4" w:rsidRPr="001B3DE8" w:rsidRDefault="00FB79B4" w:rsidP="00BC2907">
      <w:pPr>
        <w:spacing w:line="276" w:lineRule="auto"/>
        <w:rPr>
          <w:i/>
          <w:sz w:val="20"/>
        </w:rPr>
      </w:pPr>
    </w:p>
    <w:p w14:paraId="193C00BC" w14:textId="77777777" w:rsidR="00D73032" w:rsidRPr="001B3DE8" w:rsidRDefault="00D73032">
      <w:r w:rsidRPr="001B3DE8">
        <w:br w:type="page"/>
      </w:r>
    </w:p>
    <w:p w14:paraId="193C00BD" w14:textId="77777777" w:rsidR="000A4D90" w:rsidRPr="001B3DE8" w:rsidRDefault="000A4D90" w:rsidP="000308A3">
      <w:pPr>
        <w:pStyle w:val="StyleHeading1AsianSimSun"/>
        <w:tabs>
          <w:tab w:val="clear" w:pos="1701"/>
        </w:tabs>
        <w:spacing w:line="276" w:lineRule="auto"/>
        <w:ind w:left="851" w:hanging="851"/>
        <w:rPr>
          <w:color w:val="000000" w:themeColor="text1"/>
        </w:rPr>
      </w:pPr>
      <w:bookmarkStart w:id="725" w:name="_Toc409616998"/>
      <w:r w:rsidRPr="001B3DE8">
        <w:rPr>
          <w:color w:val="000000" w:themeColor="text1"/>
        </w:rPr>
        <w:t xml:space="preserve">Module </w:t>
      </w:r>
      <w:r w:rsidR="002D5D8D" w:rsidRPr="001B3DE8">
        <w:rPr>
          <w:color w:val="000000" w:themeColor="text1"/>
        </w:rPr>
        <w:t>4</w:t>
      </w:r>
      <w:r w:rsidRPr="001B3DE8">
        <w:rPr>
          <w:color w:val="000000" w:themeColor="text1"/>
        </w:rPr>
        <w:t xml:space="preserve">: </w:t>
      </w:r>
      <w:r w:rsidR="002D5D8D" w:rsidRPr="001B3DE8">
        <w:rPr>
          <w:color w:val="000000" w:themeColor="text1"/>
        </w:rPr>
        <w:t>Code Tables and Attribute Types</w:t>
      </w:r>
      <w:bookmarkEnd w:id="725"/>
    </w:p>
    <w:p w14:paraId="193C00BE" w14:textId="77777777" w:rsidR="000A4D90" w:rsidRPr="001B3DE8" w:rsidRDefault="008D0E23" w:rsidP="000A4D90">
      <w:pPr>
        <w:pStyle w:val="1NIMTrgMainText"/>
        <w:rPr>
          <w:color w:val="000000" w:themeColor="text1"/>
        </w:rPr>
      </w:pPr>
      <w:r w:rsidRPr="001B3DE8">
        <w:rPr>
          <w:color w:val="000000" w:themeColor="text1"/>
        </w:rPr>
        <w:t xml:space="preserve">In this module we take a look at </w:t>
      </w:r>
      <w:r w:rsidRPr="001B3DE8">
        <w:rPr>
          <w:b/>
          <w:color w:val="000000" w:themeColor="text1"/>
        </w:rPr>
        <w:t>code tables</w:t>
      </w:r>
      <w:r w:rsidRPr="001B3DE8">
        <w:rPr>
          <w:color w:val="000000" w:themeColor="text1"/>
        </w:rPr>
        <w:t xml:space="preserve"> and </w:t>
      </w:r>
      <w:r w:rsidRPr="001B3DE8">
        <w:rPr>
          <w:b/>
          <w:color w:val="000000" w:themeColor="text1"/>
        </w:rPr>
        <w:t>attribute types</w:t>
      </w:r>
      <w:r w:rsidRPr="001B3DE8">
        <w:rPr>
          <w:color w:val="000000" w:themeColor="text1"/>
        </w:rPr>
        <w:t xml:space="preserve">, and how they are created and managed in the </w:t>
      </w:r>
      <w:r w:rsidRPr="001B3DE8">
        <w:rPr>
          <w:b/>
          <w:color w:val="000000" w:themeColor="text1"/>
        </w:rPr>
        <w:t>Catalog Designer</w:t>
      </w:r>
      <w:r w:rsidRPr="001B3DE8">
        <w:rPr>
          <w:color w:val="000000" w:themeColor="text1"/>
        </w:rPr>
        <w:t xml:space="preserve"> GUI. As a result of creating these, users will be able, later, to work with </w:t>
      </w:r>
      <w:r w:rsidRPr="001B3DE8">
        <w:rPr>
          <w:b/>
          <w:color w:val="000000" w:themeColor="text1"/>
        </w:rPr>
        <w:t>items</w:t>
      </w:r>
      <w:r w:rsidRPr="001B3DE8">
        <w:rPr>
          <w:color w:val="000000" w:themeColor="text1"/>
        </w:rPr>
        <w:t xml:space="preserve"> and other related objects in the Catalog Manager processes defined in this document.</w:t>
      </w:r>
    </w:p>
    <w:p w14:paraId="193C00BF" w14:textId="77777777" w:rsidR="000A4D90" w:rsidRPr="00303421" w:rsidRDefault="000A4D90" w:rsidP="000A4D90">
      <w:pPr>
        <w:pStyle w:val="Heading2"/>
        <w:tabs>
          <w:tab w:val="clear" w:pos="1701"/>
        </w:tabs>
        <w:spacing w:line="276" w:lineRule="auto"/>
        <w:ind w:left="851" w:hanging="851"/>
        <w:rPr>
          <w:color w:val="000000" w:themeColor="text1"/>
          <w:lang w:val="fr-FR"/>
        </w:rPr>
      </w:pPr>
      <w:bookmarkStart w:id="726" w:name="_Toc409616999"/>
      <w:r w:rsidRPr="00303421">
        <w:rPr>
          <w:color w:val="000000" w:themeColor="text1"/>
          <w:lang w:val="fr-FR"/>
        </w:rPr>
        <w:t xml:space="preserve">Exercise </w:t>
      </w:r>
      <w:r w:rsidR="007E65FA" w:rsidRPr="00303421">
        <w:rPr>
          <w:color w:val="000000" w:themeColor="text1"/>
          <w:lang w:val="fr-FR"/>
        </w:rPr>
        <w:t>4</w:t>
      </w:r>
      <w:r w:rsidRPr="00303421">
        <w:rPr>
          <w:color w:val="000000" w:themeColor="text1"/>
          <w:lang w:val="fr-FR"/>
        </w:rPr>
        <w:t xml:space="preserve">: </w:t>
      </w:r>
      <w:r w:rsidR="00D05034" w:rsidRPr="00303421">
        <w:rPr>
          <w:color w:val="000000" w:themeColor="text1"/>
          <w:lang w:val="fr-FR"/>
        </w:rPr>
        <w:t>Code tables and attribute types</w:t>
      </w:r>
      <w:bookmarkEnd w:id="726"/>
    </w:p>
    <w:p w14:paraId="193C00C0" w14:textId="77777777" w:rsidR="000A4D90" w:rsidRPr="001B3DE8" w:rsidRDefault="002506C1" w:rsidP="006679FD">
      <w:pPr>
        <w:spacing w:before="240" w:after="200" w:line="276" w:lineRule="auto"/>
        <w:rPr>
          <w:rFonts w:cs="Arial"/>
          <w:color w:val="000000" w:themeColor="text1"/>
          <w:sz w:val="20"/>
          <w:szCs w:val="20"/>
        </w:rPr>
      </w:pPr>
      <w:r w:rsidRPr="001B3DE8">
        <w:rPr>
          <w:rFonts w:cs="Arial"/>
          <w:color w:val="000000" w:themeColor="text1"/>
          <w:sz w:val="20"/>
          <w:szCs w:val="20"/>
        </w:rPr>
        <w:t xml:space="preserve">In this exercise we create a new </w:t>
      </w:r>
      <w:r w:rsidRPr="001B3DE8">
        <w:rPr>
          <w:rFonts w:cs="Arial"/>
          <w:b/>
          <w:color w:val="000000" w:themeColor="text1"/>
          <w:sz w:val="20"/>
          <w:szCs w:val="20"/>
        </w:rPr>
        <w:t>code table</w:t>
      </w:r>
      <w:r w:rsidRPr="001B3DE8">
        <w:rPr>
          <w:rFonts w:cs="Arial"/>
          <w:color w:val="000000" w:themeColor="text1"/>
          <w:sz w:val="20"/>
          <w:szCs w:val="20"/>
        </w:rPr>
        <w:t xml:space="preserve"> called ‘</w:t>
      </w:r>
      <w:r w:rsidRPr="001B3DE8">
        <w:rPr>
          <w:rFonts w:cs="Arial"/>
          <w:b/>
          <w:color w:val="000000" w:themeColor="text1"/>
          <w:sz w:val="20"/>
          <w:szCs w:val="20"/>
        </w:rPr>
        <w:t>Bandwidths</w:t>
      </w:r>
      <w:r w:rsidRPr="001B3DE8">
        <w:rPr>
          <w:rFonts w:cs="Arial"/>
          <w:color w:val="000000" w:themeColor="text1"/>
          <w:sz w:val="20"/>
          <w:szCs w:val="20"/>
        </w:rPr>
        <w:t xml:space="preserve">’. We then create six different bandwidth codes inside the </w:t>
      </w:r>
      <w:r w:rsidRPr="001B3DE8">
        <w:rPr>
          <w:rFonts w:cs="Arial"/>
          <w:b/>
          <w:color w:val="000000" w:themeColor="text1"/>
          <w:sz w:val="20"/>
          <w:szCs w:val="20"/>
        </w:rPr>
        <w:t xml:space="preserve">Bandwidths </w:t>
      </w:r>
      <w:r w:rsidRPr="001B3DE8">
        <w:rPr>
          <w:rFonts w:cs="Arial"/>
          <w:color w:val="000000" w:themeColor="text1"/>
          <w:sz w:val="20"/>
          <w:szCs w:val="20"/>
        </w:rPr>
        <w:t xml:space="preserve">table. We learn how to </w:t>
      </w:r>
      <w:r w:rsidRPr="001B3DE8">
        <w:rPr>
          <w:rFonts w:cs="Arial"/>
          <w:b/>
          <w:color w:val="000000" w:themeColor="text1"/>
          <w:sz w:val="20"/>
          <w:szCs w:val="20"/>
        </w:rPr>
        <w:t>export</w:t>
      </w:r>
      <w:r w:rsidRPr="001B3DE8">
        <w:rPr>
          <w:rFonts w:cs="Arial"/>
          <w:color w:val="000000" w:themeColor="text1"/>
          <w:sz w:val="20"/>
          <w:szCs w:val="20"/>
        </w:rPr>
        <w:t xml:space="preserve"> and </w:t>
      </w:r>
      <w:r w:rsidRPr="001B3DE8">
        <w:rPr>
          <w:rFonts w:cs="Arial"/>
          <w:b/>
          <w:color w:val="000000" w:themeColor="text1"/>
          <w:sz w:val="20"/>
          <w:szCs w:val="20"/>
        </w:rPr>
        <w:t>view</w:t>
      </w:r>
      <w:r w:rsidRPr="001B3DE8">
        <w:rPr>
          <w:rFonts w:cs="Arial"/>
          <w:color w:val="000000" w:themeColor="text1"/>
          <w:sz w:val="20"/>
          <w:szCs w:val="20"/>
        </w:rPr>
        <w:t xml:space="preserve"> code tables, and finally we create two new </w:t>
      </w:r>
      <w:r w:rsidRPr="001B3DE8">
        <w:rPr>
          <w:rFonts w:cs="Arial"/>
          <w:b/>
          <w:color w:val="000000" w:themeColor="text1"/>
          <w:sz w:val="20"/>
          <w:szCs w:val="20"/>
        </w:rPr>
        <w:t>attribute types</w:t>
      </w:r>
      <w:r w:rsidRPr="001B3DE8">
        <w:rPr>
          <w:rFonts w:cs="Arial"/>
          <w:color w:val="000000" w:themeColor="text1"/>
          <w:sz w:val="20"/>
          <w:szCs w:val="20"/>
        </w:rPr>
        <w:t>, the basis for user menu choices in the live system.</w:t>
      </w:r>
    </w:p>
    <w:p w14:paraId="193C00C1" w14:textId="77777777" w:rsidR="000A4D90" w:rsidRPr="001B3DE8" w:rsidRDefault="00D05034" w:rsidP="000A4D90">
      <w:pPr>
        <w:pStyle w:val="Heading3"/>
        <w:tabs>
          <w:tab w:val="clear" w:pos="1701"/>
        </w:tabs>
        <w:spacing w:line="276" w:lineRule="auto"/>
        <w:ind w:left="851" w:hanging="851"/>
        <w:rPr>
          <w:b w:val="0"/>
          <w:color w:val="000000" w:themeColor="text1"/>
        </w:rPr>
      </w:pPr>
      <w:bookmarkStart w:id="727" w:name="_Toc409617000"/>
      <w:r w:rsidRPr="001B3DE8">
        <w:rPr>
          <w:b w:val="0"/>
          <w:color w:val="000000" w:themeColor="text1"/>
        </w:rPr>
        <w:t>Create code table</w:t>
      </w:r>
      <w:bookmarkEnd w:id="727"/>
    </w:p>
    <w:p w14:paraId="193C00C2" w14:textId="77777777" w:rsidR="000A4D90" w:rsidRPr="001B3DE8" w:rsidRDefault="00EA3E69" w:rsidP="006679FD">
      <w:pPr>
        <w:shd w:val="clear" w:color="auto" w:fill="FFFFFF"/>
        <w:spacing w:before="200" w:after="200" w:line="276" w:lineRule="auto"/>
        <w:rPr>
          <w:rFonts w:cs="Arial"/>
          <w:color w:val="000000" w:themeColor="text1"/>
          <w:sz w:val="20"/>
          <w:szCs w:val="20"/>
        </w:rPr>
      </w:pPr>
      <w:r w:rsidRPr="001B3DE8">
        <w:rPr>
          <w:rFonts w:cs="Arial"/>
          <w:color w:val="000000" w:themeColor="text1"/>
          <w:sz w:val="20"/>
          <w:szCs w:val="20"/>
        </w:rPr>
        <w:t xml:space="preserve">Creating a </w:t>
      </w:r>
      <w:r w:rsidRPr="001B3DE8">
        <w:rPr>
          <w:rFonts w:cs="Arial"/>
          <w:b/>
          <w:color w:val="000000" w:themeColor="text1"/>
          <w:sz w:val="20"/>
          <w:szCs w:val="20"/>
        </w:rPr>
        <w:t>code table</w:t>
      </w:r>
      <w:r w:rsidRPr="001B3DE8">
        <w:rPr>
          <w:rFonts w:cs="Arial"/>
          <w:color w:val="000000" w:themeColor="text1"/>
          <w:sz w:val="20"/>
          <w:szCs w:val="20"/>
        </w:rPr>
        <w:t xml:space="preserve"> is a user’s way of enumerating a number of values that can be used later on to define </w:t>
      </w:r>
      <w:r w:rsidRPr="001B3DE8">
        <w:rPr>
          <w:rFonts w:cs="Arial"/>
          <w:b/>
          <w:color w:val="000000" w:themeColor="text1"/>
          <w:sz w:val="20"/>
          <w:szCs w:val="20"/>
        </w:rPr>
        <w:t>attribute types</w:t>
      </w:r>
      <w:r w:rsidR="001B3DE8">
        <w:rPr>
          <w:rFonts w:cs="Arial"/>
          <w:color w:val="000000" w:themeColor="text1"/>
          <w:sz w:val="20"/>
          <w:szCs w:val="20"/>
        </w:rPr>
        <w:t>.</w:t>
      </w:r>
    </w:p>
    <w:p w14:paraId="193C00C3" w14:textId="77777777" w:rsidR="000A4D90" w:rsidRPr="001B3DE8" w:rsidRDefault="00DD210F" w:rsidP="00917A5F">
      <w:pPr>
        <w:pStyle w:val="1NIMTrgMainText"/>
        <w:numPr>
          <w:ilvl w:val="0"/>
          <w:numId w:val="24"/>
        </w:numPr>
        <w:spacing w:before="200"/>
        <w:ind w:left="425" w:hanging="425"/>
        <w:rPr>
          <w:color w:val="000000" w:themeColor="text1"/>
        </w:rPr>
      </w:pPr>
      <w:r w:rsidRPr="001B3DE8">
        <w:rPr>
          <w:color w:val="000000" w:themeColor="text1"/>
        </w:rPr>
        <w:t xml:space="preserve">If required, log back in to the </w:t>
      </w:r>
      <w:r w:rsidRPr="001B3DE8">
        <w:rPr>
          <w:b/>
          <w:color w:val="000000" w:themeColor="text1"/>
        </w:rPr>
        <w:t>Catalog Designer</w:t>
      </w:r>
      <w:r w:rsidRPr="001B3DE8">
        <w:rPr>
          <w:color w:val="000000" w:themeColor="text1"/>
        </w:rPr>
        <w:t xml:space="preserve"> GUI as </w:t>
      </w:r>
      <w:r w:rsidRPr="001B3DE8">
        <w:rPr>
          <w:b/>
          <w:color w:val="000000" w:themeColor="text1"/>
        </w:rPr>
        <w:t>upadmin</w:t>
      </w:r>
      <w:r w:rsidRPr="001B3DE8">
        <w:rPr>
          <w:color w:val="000000" w:themeColor="text1"/>
        </w:rPr>
        <w:t>.</w:t>
      </w:r>
    </w:p>
    <w:p w14:paraId="193C00C4" w14:textId="0A946462" w:rsidR="000A4D90" w:rsidRPr="001B3DE8" w:rsidRDefault="00DD210F" w:rsidP="00917A5F">
      <w:pPr>
        <w:pStyle w:val="1NIMTrgMainText"/>
        <w:numPr>
          <w:ilvl w:val="0"/>
          <w:numId w:val="24"/>
        </w:numPr>
        <w:spacing w:before="200"/>
        <w:ind w:left="425" w:hanging="425"/>
        <w:rPr>
          <w:color w:val="000000" w:themeColor="text1"/>
        </w:rPr>
      </w:pPr>
      <w:r w:rsidRPr="001B3DE8">
        <w:rPr>
          <w:color w:val="000000" w:themeColor="text1"/>
        </w:rPr>
        <w:t xml:space="preserve">Go to </w:t>
      </w:r>
      <w:del w:id="728" w:author="Claire Carbone" w:date="2015-01-08T12:48:00Z">
        <w:r w:rsidRPr="001B3DE8" w:rsidDel="006D4F92">
          <w:rPr>
            <w:i/>
            <w:color w:val="000000" w:themeColor="text1"/>
          </w:rPr>
          <w:delText xml:space="preserve">Configuration </w:delText>
        </w:r>
      </w:del>
      <w:ins w:id="729" w:author="Claire Carbone" w:date="2015-01-08T12:48:00Z">
        <w:r w:rsidR="006D4F92">
          <w:rPr>
            <w:i/>
            <w:color w:val="000000" w:themeColor="text1"/>
          </w:rPr>
          <w:t xml:space="preserve">Reference Tables </w:t>
        </w:r>
      </w:ins>
      <w:r w:rsidRPr="001B3DE8">
        <w:rPr>
          <w:i/>
          <w:color w:val="000000" w:themeColor="text1"/>
        </w:rPr>
        <w:t>&gt; Code Table</w:t>
      </w:r>
      <w:del w:id="730" w:author="Claire Carbone" w:date="2015-01-08T12:48:00Z">
        <w:r w:rsidRPr="001B3DE8" w:rsidDel="006D4F92">
          <w:rPr>
            <w:i/>
            <w:color w:val="000000" w:themeColor="text1"/>
          </w:rPr>
          <w:delText>s</w:delText>
        </w:r>
      </w:del>
      <w:ins w:id="731" w:author="Claire Carbone" w:date="2015-01-08T12:49:00Z">
        <w:r w:rsidR="006D4F92">
          <w:rPr>
            <w:color w:val="000000" w:themeColor="text1"/>
          </w:rPr>
          <w:t xml:space="preserve"> from the Quick Start Menu.</w:t>
        </w:r>
      </w:ins>
      <w:del w:id="732" w:author="Claire Carbone" w:date="2015-01-08T12:49:00Z">
        <w:r w:rsidR="00030853" w:rsidDel="006D4F92">
          <w:rPr>
            <w:i/>
            <w:color w:val="000000" w:themeColor="text1"/>
          </w:rPr>
          <w:delText xml:space="preserve"> New</w:delText>
        </w:r>
        <w:r w:rsidRPr="001B3DE8" w:rsidDel="006D4F92">
          <w:rPr>
            <w:color w:val="000000" w:themeColor="text1"/>
          </w:rPr>
          <w:delText>.</w:delText>
        </w:r>
      </w:del>
    </w:p>
    <w:p w14:paraId="193C00C5" w14:textId="7059B95E" w:rsidR="00D9337D" w:rsidRPr="001B3DE8" w:rsidRDefault="00DD210F" w:rsidP="00917A5F">
      <w:pPr>
        <w:pStyle w:val="1NIMTrgMainText"/>
        <w:numPr>
          <w:ilvl w:val="0"/>
          <w:numId w:val="24"/>
        </w:numPr>
        <w:spacing w:before="200"/>
        <w:ind w:left="425" w:hanging="425"/>
        <w:rPr>
          <w:color w:val="000000" w:themeColor="text1"/>
        </w:rPr>
      </w:pPr>
      <w:r w:rsidRPr="001B3DE8">
        <w:rPr>
          <w:color w:val="000000" w:themeColor="text1"/>
        </w:rPr>
        <w:t xml:space="preserve">Click on </w:t>
      </w:r>
      <w:r w:rsidR="00030853">
        <w:rPr>
          <w:color w:val="000000" w:themeColor="text1"/>
        </w:rPr>
        <w:t>New in the central</w:t>
      </w:r>
      <w:r w:rsidR="00D9337D" w:rsidRPr="001B3DE8">
        <w:rPr>
          <w:color w:val="000000" w:themeColor="text1"/>
        </w:rPr>
        <w:t xml:space="preserve"> panel. This takes you to the </w:t>
      </w:r>
      <w:r w:rsidR="00D9337D" w:rsidRPr="001B3DE8">
        <w:rPr>
          <w:b/>
          <w:color w:val="000000" w:themeColor="text1"/>
        </w:rPr>
        <w:t>General</w:t>
      </w:r>
      <w:r w:rsidR="00D9337D" w:rsidRPr="001B3DE8">
        <w:rPr>
          <w:color w:val="000000" w:themeColor="text1"/>
        </w:rPr>
        <w:t xml:space="preserve"> screen, where we can add a new code table.</w:t>
      </w:r>
    </w:p>
    <w:p w14:paraId="193C00C6" w14:textId="0998435C" w:rsidR="00D9337D" w:rsidRPr="001B3DE8" w:rsidRDefault="00030853" w:rsidP="00965412">
      <w:pPr>
        <w:pStyle w:val="1NIMTrgMainText"/>
        <w:spacing w:before="300" w:after="300"/>
        <w:rPr>
          <w:color w:val="000000" w:themeColor="text1"/>
        </w:rPr>
      </w:pPr>
      <w:r>
        <w:rPr>
          <w:color w:val="000000" w:themeColor="text1"/>
        </w:rPr>
        <w:tab/>
      </w:r>
      <w:r>
        <w:rPr>
          <w:noProof/>
          <w:color w:val="000000" w:themeColor="text1"/>
        </w:rPr>
        <w:drawing>
          <wp:inline distT="0" distB="0" distL="0" distR="0" wp14:anchorId="753C6726" wp14:editId="5B10F788">
            <wp:extent cx="2376054" cy="1042494"/>
            <wp:effectExtent l="19050" t="19050" r="24765" b="24765"/>
            <wp:docPr id="27900" name="Picture 27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75966" cy="1042455"/>
                    </a:xfrm>
                    <a:prstGeom prst="rect">
                      <a:avLst/>
                    </a:prstGeom>
                    <a:noFill/>
                    <a:ln>
                      <a:solidFill>
                        <a:schemeClr val="accent1"/>
                      </a:solidFill>
                    </a:ln>
                  </pic:spPr>
                </pic:pic>
              </a:graphicData>
            </a:graphic>
          </wp:inline>
        </w:drawing>
      </w:r>
    </w:p>
    <w:p w14:paraId="193C00C7" w14:textId="315CE655" w:rsidR="00DD210F" w:rsidRDefault="00DD210F" w:rsidP="00917A5F">
      <w:pPr>
        <w:pStyle w:val="1NIMTrgMainText"/>
        <w:numPr>
          <w:ilvl w:val="0"/>
          <w:numId w:val="24"/>
        </w:numPr>
        <w:spacing w:before="200"/>
        <w:ind w:left="425" w:hanging="425"/>
        <w:rPr>
          <w:color w:val="000000" w:themeColor="text1"/>
        </w:rPr>
      </w:pPr>
      <w:r w:rsidRPr="001B3DE8">
        <w:rPr>
          <w:color w:val="000000" w:themeColor="text1"/>
        </w:rPr>
        <w:t xml:space="preserve">Enter a </w:t>
      </w:r>
      <w:r w:rsidRPr="001B3DE8">
        <w:rPr>
          <w:b/>
          <w:color w:val="000000" w:themeColor="text1"/>
        </w:rPr>
        <w:t xml:space="preserve">Name </w:t>
      </w:r>
      <w:r w:rsidRPr="001B3DE8">
        <w:rPr>
          <w:color w:val="000000" w:themeColor="text1"/>
        </w:rPr>
        <w:t>of ‘</w:t>
      </w:r>
      <w:r w:rsidRPr="001B3DE8">
        <w:rPr>
          <w:b/>
          <w:color w:val="000000" w:themeColor="text1"/>
        </w:rPr>
        <w:t>Bandwidths</w:t>
      </w:r>
      <w:r w:rsidRPr="001B3DE8">
        <w:rPr>
          <w:color w:val="000000" w:themeColor="text1"/>
        </w:rPr>
        <w:t>’</w:t>
      </w:r>
      <w:r w:rsidR="000A0913" w:rsidRPr="001B3DE8">
        <w:rPr>
          <w:color w:val="000000" w:themeColor="text1"/>
        </w:rPr>
        <w:t>, and leave all other options with their default values</w:t>
      </w:r>
      <w:r w:rsidR="00D9337D" w:rsidRPr="001B3DE8">
        <w:rPr>
          <w:color w:val="000000" w:themeColor="text1"/>
        </w:rPr>
        <w:t xml:space="preserve"> (as shown in the screenshot </w:t>
      </w:r>
      <w:r w:rsidR="00030853">
        <w:rPr>
          <w:color w:val="000000" w:themeColor="text1"/>
        </w:rPr>
        <w:t>below</w:t>
      </w:r>
      <w:r w:rsidR="00D9337D" w:rsidRPr="001B3DE8">
        <w:rPr>
          <w:color w:val="000000" w:themeColor="text1"/>
        </w:rPr>
        <w:t>)</w:t>
      </w:r>
      <w:r w:rsidRPr="001B3DE8">
        <w:rPr>
          <w:color w:val="000000" w:themeColor="text1"/>
        </w:rPr>
        <w:t>. This new table will contain the different bandwidths we need for our Internet service connections.</w:t>
      </w:r>
    </w:p>
    <w:p w14:paraId="2C5EA97A" w14:textId="61AE58B1" w:rsidR="00030853" w:rsidRPr="001B3DE8" w:rsidRDefault="00030853" w:rsidP="00965412">
      <w:pPr>
        <w:pStyle w:val="1NIMTrgMainText"/>
        <w:spacing w:before="200"/>
        <w:ind w:left="425"/>
        <w:rPr>
          <w:color w:val="000000" w:themeColor="text1"/>
        </w:rPr>
      </w:pPr>
      <w:r>
        <w:rPr>
          <w:color w:val="000000" w:themeColor="text1"/>
        </w:rPr>
        <w:t>`</w:t>
      </w:r>
      <w:ins w:id="733" w:author="Claire Carbone" w:date="2015-01-08T12:50:00Z">
        <w:r w:rsidR="00AA4024">
          <w:rPr>
            <w:noProof/>
            <w:color w:val="000000" w:themeColor="text1"/>
          </w:rPr>
          <w:drawing>
            <wp:inline distT="0" distB="0" distL="0" distR="0" wp14:anchorId="24062384" wp14:editId="6FA542F7">
              <wp:extent cx="4502574" cy="2022763"/>
              <wp:effectExtent l="19050" t="19050" r="12700" b="15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16796" cy="2029152"/>
                      </a:xfrm>
                      <a:prstGeom prst="rect">
                        <a:avLst/>
                      </a:prstGeom>
                      <a:noFill/>
                      <a:ln>
                        <a:solidFill>
                          <a:schemeClr val="accent1"/>
                        </a:solidFill>
                      </a:ln>
                    </pic:spPr>
                  </pic:pic>
                </a:graphicData>
              </a:graphic>
            </wp:inline>
          </w:drawing>
        </w:r>
      </w:ins>
      <w:del w:id="734" w:author="Claire Carbone" w:date="2015-01-08T12:50:00Z">
        <w:r w:rsidDel="00AA4024">
          <w:rPr>
            <w:noProof/>
            <w:color w:val="000000" w:themeColor="text1"/>
          </w:rPr>
          <w:drawing>
            <wp:inline distT="0" distB="0" distL="0" distR="0" wp14:anchorId="4EB7B5ED" wp14:editId="4B73B86F">
              <wp:extent cx="4433455" cy="1986495"/>
              <wp:effectExtent l="19050" t="19050" r="24765" b="13970"/>
              <wp:docPr id="27901" name="Picture 2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33412" cy="1986476"/>
                      </a:xfrm>
                      <a:prstGeom prst="rect">
                        <a:avLst/>
                      </a:prstGeom>
                      <a:noFill/>
                      <a:ln>
                        <a:solidFill>
                          <a:schemeClr val="accent1"/>
                        </a:solidFill>
                      </a:ln>
                    </pic:spPr>
                  </pic:pic>
                </a:graphicData>
              </a:graphic>
            </wp:inline>
          </w:drawing>
        </w:r>
      </w:del>
    </w:p>
    <w:p w14:paraId="193C00C8" w14:textId="2E6B7B90" w:rsidR="00DD210F" w:rsidRPr="001B3DE8" w:rsidRDefault="00DD210F" w:rsidP="00917A5F">
      <w:pPr>
        <w:pStyle w:val="1NIMTrgMainText"/>
        <w:numPr>
          <w:ilvl w:val="0"/>
          <w:numId w:val="24"/>
        </w:numPr>
        <w:spacing w:before="200"/>
        <w:ind w:left="425" w:hanging="425"/>
        <w:rPr>
          <w:color w:val="000000" w:themeColor="text1"/>
        </w:rPr>
      </w:pPr>
      <w:r w:rsidRPr="001B3DE8">
        <w:rPr>
          <w:color w:val="000000" w:themeColor="text1"/>
        </w:rPr>
        <w:t xml:space="preserve">Click </w:t>
      </w:r>
      <w:r w:rsidRPr="001B3DE8">
        <w:rPr>
          <w:b/>
          <w:color w:val="000000" w:themeColor="text1"/>
        </w:rPr>
        <w:t>Save</w:t>
      </w:r>
      <w:r w:rsidRPr="001B3DE8">
        <w:rPr>
          <w:color w:val="000000" w:themeColor="text1"/>
        </w:rPr>
        <w:t xml:space="preserve"> at the </w:t>
      </w:r>
      <w:r w:rsidR="00030853">
        <w:rPr>
          <w:color w:val="000000" w:themeColor="text1"/>
        </w:rPr>
        <w:t>top</w:t>
      </w:r>
      <w:r w:rsidR="00030853" w:rsidRPr="001B3DE8">
        <w:rPr>
          <w:color w:val="000000" w:themeColor="text1"/>
        </w:rPr>
        <w:t xml:space="preserve"> </w:t>
      </w:r>
      <w:r w:rsidRPr="001B3DE8">
        <w:rPr>
          <w:color w:val="000000" w:themeColor="text1"/>
        </w:rPr>
        <w:t>of the screen</w:t>
      </w:r>
      <w:r w:rsidR="00D9337D" w:rsidRPr="001B3DE8">
        <w:rPr>
          <w:color w:val="000000" w:themeColor="text1"/>
        </w:rPr>
        <w:t xml:space="preserve"> (see screenshot above)</w:t>
      </w:r>
      <w:r w:rsidRPr="001B3DE8">
        <w:rPr>
          <w:color w:val="000000" w:themeColor="text1"/>
        </w:rPr>
        <w:t>.</w:t>
      </w:r>
    </w:p>
    <w:p w14:paraId="193C00C9" w14:textId="179E85EB" w:rsidR="000A0913" w:rsidRPr="001B3DE8" w:rsidDel="00AA4024" w:rsidRDefault="000A0913" w:rsidP="008E7965">
      <w:pPr>
        <w:pStyle w:val="1NIMTrgMainText"/>
        <w:spacing w:before="200"/>
        <w:rPr>
          <w:del w:id="735" w:author="Claire Carbone" w:date="2015-01-08T12:52:00Z"/>
          <w:i/>
          <w:color w:val="000000" w:themeColor="text1"/>
        </w:rPr>
      </w:pPr>
      <w:del w:id="736" w:author="Claire Carbone" w:date="2015-01-08T12:52:00Z">
        <w:r w:rsidRPr="001B3DE8" w:rsidDel="00AA4024">
          <w:rPr>
            <w:i/>
            <w:color w:val="000000" w:themeColor="text1"/>
            <w:u w:val="single"/>
          </w:rPr>
          <w:delText>Note</w:delText>
        </w:r>
        <w:r w:rsidRPr="001B3DE8" w:rsidDel="00AA4024">
          <w:rPr>
            <w:i/>
            <w:color w:val="000000" w:themeColor="text1"/>
          </w:rPr>
          <w:delText xml:space="preserve">: It is possible to delete code tables using the </w:delText>
        </w:r>
        <w:r w:rsidRPr="001B3DE8" w:rsidDel="00AA4024">
          <w:rPr>
            <w:b/>
            <w:i/>
            <w:color w:val="000000" w:themeColor="text1"/>
          </w:rPr>
          <w:delText xml:space="preserve">Delete </w:delText>
        </w:r>
        <w:r w:rsidRPr="001B3DE8" w:rsidDel="00AA4024">
          <w:rPr>
            <w:i/>
            <w:color w:val="000000" w:themeColor="text1"/>
          </w:rPr>
          <w:delText xml:space="preserve">option at the </w:delText>
        </w:r>
        <w:r w:rsidR="00030853" w:rsidDel="00AA4024">
          <w:rPr>
            <w:i/>
            <w:color w:val="000000" w:themeColor="text1"/>
          </w:rPr>
          <w:delText>top</w:delText>
        </w:r>
        <w:r w:rsidR="00030853" w:rsidRPr="001B3DE8" w:rsidDel="00AA4024">
          <w:rPr>
            <w:i/>
            <w:color w:val="000000" w:themeColor="text1"/>
          </w:rPr>
          <w:delText xml:space="preserve"> </w:delText>
        </w:r>
        <w:r w:rsidRPr="001B3DE8" w:rsidDel="00AA4024">
          <w:rPr>
            <w:i/>
            <w:color w:val="000000" w:themeColor="text1"/>
          </w:rPr>
          <w:delText>of the screen.</w:delText>
        </w:r>
      </w:del>
    </w:p>
    <w:p w14:paraId="193C00CA" w14:textId="3DBD3A8B" w:rsidR="00DD210F" w:rsidRDefault="00DD210F" w:rsidP="00DD210F">
      <w:pPr>
        <w:pStyle w:val="1NIMTrgMainText"/>
        <w:spacing w:before="200"/>
        <w:rPr>
          <w:ins w:id="737" w:author="Claire Carbone" w:date="2015-01-08T12:52:00Z"/>
          <w:color w:val="000000" w:themeColor="text1"/>
        </w:rPr>
      </w:pPr>
      <w:r w:rsidRPr="001B3DE8">
        <w:rPr>
          <w:color w:val="000000" w:themeColor="text1"/>
        </w:rPr>
        <w:t xml:space="preserve">We now need to add the different </w:t>
      </w:r>
      <w:r w:rsidRPr="001B3DE8">
        <w:rPr>
          <w:b/>
          <w:color w:val="000000" w:themeColor="text1"/>
        </w:rPr>
        <w:t>codes</w:t>
      </w:r>
      <w:r w:rsidRPr="001B3DE8">
        <w:rPr>
          <w:color w:val="000000" w:themeColor="text1"/>
        </w:rPr>
        <w:t xml:space="preserve"> to be included in the code table, using the </w:t>
      </w:r>
      <w:proofErr w:type="gramStart"/>
      <w:r w:rsidR="00030853">
        <w:rPr>
          <w:b/>
          <w:color w:val="000000" w:themeColor="text1"/>
        </w:rPr>
        <w:t>New</w:t>
      </w:r>
      <w:proofErr w:type="gramEnd"/>
      <w:r w:rsidR="00030853">
        <w:rPr>
          <w:b/>
          <w:color w:val="000000" w:themeColor="text1"/>
        </w:rPr>
        <w:t xml:space="preserve"> </w:t>
      </w:r>
      <w:r w:rsidR="00030853" w:rsidRPr="00965412">
        <w:rPr>
          <w:color w:val="000000" w:themeColor="text1"/>
        </w:rPr>
        <w:t>hyperlink</w:t>
      </w:r>
      <w:r w:rsidR="000A0913" w:rsidRPr="001B3DE8">
        <w:rPr>
          <w:color w:val="000000" w:themeColor="text1"/>
        </w:rPr>
        <w:t xml:space="preserve"> which is now available</w:t>
      </w:r>
      <w:r w:rsidR="00030853">
        <w:rPr>
          <w:color w:val="000000" w:themeColor="text1"/>
        </w:rPr>
        <w:t xml:space="preserve"> in </w:t>
      </w:r>
      <w:r w:rsidR="00030853" w:rsidRPr="00965412">
        <w:rPr>
          <w:b/>
          <w:color w:val="000000" w:themeColor="text1"/>
        </w:rPr>
        <w:t>Results</w:t>
      </w:r>
      <w:r w:rsidR="00030853">
        <w:rPr>
          <w:color w:val="000000" w:themeColor="text1"/>
        </w:rPr>
        <w:t xml:space="preserve"> section.</w:t>
      </w:r>
    </w:p>
    <w:p w14:paraId="378452DA" w14:textId="33E7820B" w:rsidR="00AA4024" w:rsidRPr="001B3DE8" w:rsidRDefault="00AA4024" w:rsidP="00DD210F">
      <w:pPr>
        <w:pStyle w:val="1NIMTrgMainText"/>
        <w:spacing w:before="200"/>
        <w:rPr>
          <w:color w:val="000000" w:themeColor="text1"/>
        </w:rPr>
      </w:pPr>
      <w:ins w:id="738" w:author="Claire Carbone" w:date="2015-01-08T12:53:00Z">
        <w:r>
          <w:rPr>
            <w:noProof/>
            <w:color w:val="000000" w:themeColor="text1"/>
          </w:rPr>
          <w:drawing>
            <wp:inline distT="0" distB="0" distL="0" distR="0" wp14:anchorId="55BEBF44" wp14:editId="34DBDE92">
              <wp:extent cx="1792857" cy="1267691"/>
              <wp:effectExtent l="19050" t="19050" r="17145" b="279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97352" cy="1270869"/>
                      </a:xfrm>
                      <a:prstGeom prst="rect">
                        <a:avLst/>
                      </a:prstGeom>
                      <a:noFill/>
                      <a:ln>
                        <a:solidFill>
                          <a:schemeClr val="accent1"/>
                        </a:solidFill>
                      </a:ln>
                    </pic:spPr>
                  </pic:pic>
                </a:graphicData>
              </a:graphic>
            </wp:inline>
          </w:drawing>
        </w:r>
      </w:ins>
    </w:p>
    <w:p w14:paraId="193C00CB" w14:textId="67275096" w:rsidR="00DD210F" w:rsidRPr="001B3DE8" w:rsidRDefault="00DD210F" w:rsidP="00DD210F">
      <w:pPr>
        <w:pStyle w:val="1NIMTrgMainText"/>
        <w:spacing w:before="200"/>
        <w:rPr>
          <w:i/>
          <w:color w:val="000000" w:themeColor="text1"/>
        </w:rPr>
      </w:pPr>
      <w:r w:rsidRPr="001B3DE8">
        <w:rPr>
          <w:i/>
          <w:color w:val="000000" w:themeColor="text1"/>
          <w:u w:val="single"/>
        </w:rPr>
        <w:t>Note</w:t>
      </w:r>
      <w:r w:rsidRPr="001B3DE8">
        <w:rPr>
          <w:i/>
          <w:color w:val="000000" w:themeColor="text1"/>
        </w:rPr>
        <w:t xml:space="preserve">: You can create a table by either adding individual codes one by one, or by adding a </w:t>
      </w:r>
      <w:r w:rsidRPr="001B3DE8">
        <w:rPr>
          <w:i/>
          <w:color w:val="000000" w:themeColor="text1"/>
          <w:u w:val="single"/>
        </w:rPr>
        <w:t>group</w:t>
      </w:r>
      <w:r w:rsidRPr="001B3DE8">
        <w:rPr>
          <w:i/>
          <w:color w:val="000000" w:themeColor="text1"/>
        </w:rPr>
        <w:t xml:space="preserve"> of codes that come from a different table, - or both. It is also possible to add other </w:t>
      </w:r>
      <w:r w:rsidRPr="001B3DE8">
        <w:rPr>
          <w:i/>
          <w:color w:val="000000" w:themeColor="text1"/>
          <w:u w:val="single"/>
        </w:rPr>
        <w:t>tables</w:t>
      </w:r>
      <w:r w:rsidRPr="001B3DE8">
        <w:rPr>
          <w:i/>
          <w:color w:val="000000" w:themeColor="text1"/>
        </w:rPr>
        <w:t xml:space="preserve"> to a code table, using the </w:t>
      </w:r>
      <w:r w:rsidR="00F87340">
        <w:rPr>
          <w:b/>
          <w:i/>
          <w:color w:val="000000" w:themeColor="text1"/>
        </w:rPr>
        <w:t>Code</w:t>
      </w:r>
      <w:r w:rsidR="00F87340" w:rsidRPr="001B3DE8">
        <w:rPr>
          <w:b/>
          <w:i/>
          <w:color w:val="000000" w:themeColor="text1"/>
        </w:rPr>
        <w:t xml:space="preserve"> </w:t>
      </w:r>
      <w:r w:rsidRPr="001B3DE8">
        <w:rPr>
          <w:b/>
          <w:i/>
          <w:color w:val="000000" w:themeColor="text1"/>
        </w:rPr>
        <w:t xml:space="preserve">Table </w:t>
      </w:r>
      <w:r w:rsidR="00F87340">
        <w:rPr>
          <w:i/>
          <w:color w:val="000000" w:themeColor="text1"/>
        </w:rPr>
        <w:t>menu</w:t>
      </w:r>
      <w:r w:rsidRPr="001B3DE8">
        <w:rPr>
          <w:i/>
          <w:color w:val="000000" w:themeColor="text1"/>
        </w:rPr>
        <w:t>.</w:t>
      </w:r>
    </w:p>
    <w:p w14:paraId="193C00CC" w14:textId="12B181FB" w:rsidR="00E071D4" w:rsidRPr="001B3DE8" w:rsidRDefault="000A0913" w:rsidP="00917A5F">
      <w:pPr>
        <w:pStyle w:val="1NIMTrgMainText"/>
        <w:numPr>
          <w:ilvl w:val="0"/>
          <w:numId w:val="24"/>
        </w:numPr>
        <w:spacing w:before="200"/>
        <w:ind w:left="426" w:hanging="426"/>
        <w:rPr>
          <w:color w:val="000000" w:themeColor="text1"/>
        </w:rPr>
      </w:pPr>
      <w:r w:rsidRPr="001B3DE8">
        <w:rPr>
          <w:color w:val="000000" w:themeColor="text1"/>
        </w:rPr>
        <w:t xml:space="preserve">In the </w:t>
      </w:r>
      <w:r w:rsidR="00F87340" w:rsidRPr="00965412">
        <w:rPr>
          <w:b/>
          <w:color w:val="000000" w:themeColor="text1"/>
        </w:rPr>
        <w:t>Results</w:t>
      </w:r>
      <w:r w:rsidR="00F87340">
        <w:rPr>
          <w:color w:val="000000" w:themeColor="text1"/>
        </w:rPr>
        <w:t xml:space="preserve"> </w:t>
      </w:r>
      <w:r w:rsidRPr="001B3DE8">
        <w:rPr>
          <w:color w:val="000000" w:themeColor="text1"/>
        </w:rPr>
        <w:t>panel c</w:t>
      </w:r>
      <w:r w:rsidR="00DD210F" w:rsidRPr="001B3DE8">
        <w:rPr>
          <w:color w:val="000000" w:themeColor="text1"/>
        </w:rPr>
        <w:t xml:space="preserve">lick </w:t>
      </w:r>
      <w:r w:rsidR="00F87340">
        <w:rPr>
          <w:b/>
          <w:color w:val="000000" w:themeColor="text1"/>
        </w:rPr>
        <w:t>New</w:t>
      </w:r>
      <w:r w:rsidR="00DD210F" w:rsidRPr="001B3DE8">
        <w:rPr>
          <w:color w:val="000000" w:themeColor="text1"/>
        </w:rPr>
        <w:t xml:space="preserve">, </w:t>
      </w:r>
      <w:proofErr w:type="gramStart"/>
      <w:r w:rsidR="00DD210F" w:rsidRPr="001B3DE8">
        <w:rPr>
          <w:color w:val="000000" w:themeColor="text1"/>
        </w:rPr>
        <w:t>then</w:t>
      </w:r>
      <w:proofErr w:type="gramEnd"/>
      <w:r w:rsidR="00DD210F" w:rsidRPr="001B3DE8">
        <w:rPr>
          <w:color w:val="000000" w:themeColor="text1"/>
        </w:rPr>
        <w:t xml:space="preserve"> </w:t>
      </w:r>
      <w:r w:rsidR="00E071D4" w:rsidRPr="001B3DE8">
        <w:rPr>
          <w:color w:val="000000" w:themeColor="text1"/>
        </w:rPr>
        <w:t xml:space="preserve">enter </w:t>
      </w:r>
      <w:r w:rsidR="00DD210F" w:rsidRPr="001B3DE8">
        <w:rPr>
          <w:color w:val="000000" w:themeColor="text1"/>
        </w:rPr>
        <w:t xml:space="preserve">the </w:t>
      </w:r>
      <w:r w:rsidR="00E071D4" w:rsidRPr="001B3DE8">
        <w:rPr>
          <w:color w:val="000000" w:themeColor="text1"/>
        </w:rPr>
        <w:t xml:space="preserve">value </w:t>
      </w:r>
      <w:r w:rsidR="00DD210F" w:rsidRPr="001B3DE8">
        <w:rPr>
          <w:color w:val="000000" w:themeColor="text1"/>
        </w:rPr>
        <w:t>‘</w:t>
      </w:r>
      <w:r w:rsidR="00DD210F" w:rsidRPr="001B3DE8">
        <w:rPr>
          <w:b/>
          <w:color w:val="000000" w:themeColor="text1"/>
        </w:rPr>
        <w:t>2mbps</w:t>
      </w:r>
      <w:r w:rsidR="00DD210F" w:rsidRPr="001B3DE8">
        <w:rPr>
          <w:color w:val="000000" w:themeColor="text1"/>
        </w:rPr>
        <w:t>’</w:t>
      </w:r>
      <w:r w:rsidRPr="001B3DE8">
        <w:rPr>
          <w:color w:val="000000" w:themeColor="text1"/>
        </w:rPr>
        <w:t xml:space="preserve"> in the </w:t>
      </w:r>
      <w:r w:rsidRPr="001B3DE8">
        <w:rPr>
          <w:b/>
          <w:color w:val="000000" w:themeColor="text1"/>
        </w:rPr>
        <w:t xml:space="preserve">Code </w:t>
      </w:r>
      <w:r w:rsidRPr="001B3DE8">
        <w:rPr>
          <w:color w:val="000000" w:themeColor="text1"/>
        </w:rPr>
        <w:t>field</w:t>
      </w:r>
      <w:del w:id="739" w:author="Claire Carbone" w:date="2015-01-08T12:54:00Z">
        <w:r w:rsidRPr="001B3DE8" w:rsidDel="00AA4024">
          <w:rPr>
            <w:color w:val="000000" w:themeColor="text1"/>
          </w:rPr>
          <w:delText xml:space="preserve"> on the right</w:delText>
        </w:r>
      </w:del>
      <w:r w:rsidRPr="001B3DE8">
        <w:rPr>
          <w:color w:val="000000" w:themeColor="text1"/>
        </w:rPr>
        <w:t>.</w:t>
      </w:r>
    </w:p>
    <w:p w14:paraId="193C00CD" w14:textId="77777777" w:rsidR="00DD210F" w:rsidRPr="001B3DE8" w:rsidRDefault="00E071D4" w:rsidP="00917A5F">
      <w:pPr>
        <w:pStyle w:val="1NIMTrgMainText"/>
        <w:numPr>
          <w:ilvl w:val="0"/>
          <w:numId w:val="24"/>
        </w:numPr>
        <w:spacing w:before="200"/>
        <w:ind w:left="426" w:hanging="426"/>
        <w:rPr>
          <w:color w:val="000000" w:themeColor="text1"/>
        </w:rPr>
      </w:pPr>
      <w:r w:rsidRPr="001B3DE8">
        <w:rPr>
          <w:color w:val="000000" w:themeColor="text1"/>
        </w:rPr>
        <w:t xml:space="preserve">Enter a </w:t>
      </w:r>
      <w:r w:rsidRPr="001B3DE8">
        <w:rPr>
          <w:b/>
          <w:color w:val="000000" w:themeColor="text1"/>
        </w:rPr>
        <w:t>Description</w:t>
      </w:r>
      <w:r w:rsidRPr="001B3DE8">
        <w:rPr>
          <w:color w:val="000000" w:themeColor="text1"/>
        </w:rPr>
        <w:t xml:space="preserve"> of </w:t>
      </w:r>
      <w:r w:rsidRPr="001B3DE8">
        <w:rPr>
          <w:b/>
          <w:color w:val="000000" w:themeColor="text1"/>
        </w:rPr>
        <w:t>’2 Mb/s</w:t>
      </w:r>
      <w:r w:rsidRPr="001B3DE8">
        <w:rPr>
          <w:color w:val="000000" w:themeColor="text1"/>
        </w:rPr>
        <w:t xml:space="preserve">’ (something more readable, </w:t>
      </w:r>
      <w:r w:rsidR="000A0913" w:rsidRPr="001B3DE8">
        <w:rPr>
          <w:color w:val="000000" w:themeColor="text1"/>
        </w:rPr>
        <w:t xml:space="preserve">since this is </w:t>
      </w:r>
      <w:r w:rsidRPr="001B3DE8">
        <w:rPr>
          <w:color w:val="000000" w:themeColor="text1"/>
        </w:rPr>
        <w:t>what the user actually sees).</w:t>
      </w:r>
    </w:p>
    <w:p w14:paraId="193C00CE" w14:textId="77777777" w:rsidR="00A401BE" w:rsidRPr="001B3DE8" w:rsidRDefault="00A401BE" w:rsidP="00917A5F">
      <w:pPr>
        <w:pStyle w:val="1NIMTrgMainText"/>
        <w:numPr>
          <w:ilvl w:val="0"/>
          <w:numId w:val="24"/>
        </w:numPr>
        <w:spacing w:before="200"/>
        <w:ind w:left="426" w:hanging="426"/>
        <w:rPr>
          <w:color w:val="000000" w:themeColor="text1"/>
        </w:rPr>
      </w:pPr>
      <w:r w:rsidRPr="001B3DE8">
        <w:rPr>
          <w:color w:val="000000" w:themeColor="text1"/>
        </w:rPr>
        <w:t xml:space="preserve">Ensure that the </w:t>
      </w:r>
      <w:r w:rsidRPr="001B3DE8">
        <w:rPr>
          <w:b/>
          <w:color w:val="000000" w:themeColor="text1"/>
        </w:rPr>
        <w:t>Active</w:t>
      </w:r>
      <w:r w:rsidRPr="001B3DE8">
        <w:rPr>
          <w:color w:val="000000" w:themeColor="text1"/>
        </w:rPr>
        <w:t xml:space="preserve"> check box is ticked. If you leave this box unchecked, the code </w:t>
      </w:r>
      <w:r w:rsidRPr="001B3DE8">
        <w:rPr>
          <w:color w:val="000000" w:themeColor="text1"/>
          <w:u w:val="single"/>
        </w:rPr>
        <w:t>will</w:t>
      </w:r>
      <w:r w:rsidRPr="001B3DE8">
        <w:rPr>
          <w:color w:val="000000" w:themeColor="text1"/>
        </w:rPr>
        <w:t xml:space="preserve"> be in the table, but it will not show in the dropdown list when the user tries to add a value in a field that is based on this code table.</w:t>
      </w:r>
    </w:p>
    <w:p w14:paraId="193C00CF" w14:textId="3ED4384D" w:rsidR="00A401BE" w:rsidRPr="001B3DE8" w:rsidRDefault="00F87340" w:rsidP="00A401BE">
      <w:pPr>
        <w:pStyle w:val="1NIMTrgMainText"/>
        <w:spacing w:before="300" w:after="300"/>
        <w:jc w:val="center"/>
        <w:rPr>
          <w:color w:val="000000" w:themeColor="text1"/>
        </w:rPr>
      </w:pPr>
      <w:r>
        <w:rPr>
          <w:noProof/>
          <w:color w:val="000000" w:themeColor="text1"/>
        </w:rPr>
        <w:drawing>
          <wp:inline distT="0" distB="0" distL="0" distR="0" wp14:anchorId="3E9C84D7" wp14:editId="613B70ED">
            <wp:extent cx="4599709" cy="1456066"/>
            <wp:effectExtent l="19050" t="19050" r="10795" b="10795"/>
            <wp:docPr id="27902" name="Picture 2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99619" cy="1456038"/>
                    </a:xfrm>
                    <a:prstGeom prst="rect">
                      <a:avLst/>
                    </a:prstGeom>
                    <a:noFill/>
                    <a:ln>
                      <a:solidFill>
                        <a:schemeClr val="accent1"/>
                      </a:solidFill>
                    </a:ln>
                  </pic:spPr>
                </pic:pic>
              </a:graphicData>
            </a:graphic>
          </wp:inline>
        </w:drawing>
      </w:r>
    </w:p>
    <w:p w14:paraId="193C00D0" w14:textId="4068205F" w:rsidR="00E071D4" w:rsidRPr="001B3DE8" w:rsidRDefault="00E071D4" w:rsidP="00917A5F">
      <w:pPr>
        <w:pStyle w:val="1NIMTrgMainText"/>
        <w:numPr>
          <w:ilvl w:val="0"/>
          <w:numId w:val="24"/>
        </w:numPr>
        <w:spacing w:before="200"/>
        <w:ind w:left="426" w:hanging="426"/>
        <w:rPr>
          <w:color w:val="000000" w:themeColor="text1"/>
        </w:rPr>
      </w:pPr>
      <w:r w:rsidRPr="001B3DE8">
        <w:rPr>
          <w:color w:val="000000" w:themeColor="text1"/>
        </w:rPr>
        <w:t xml:space="preserve">Click </w:t>
      </w:r>
      <w:r w:rsidR="001B3DE8" w:rsidRPr="001B3DE8">
        <w:rPr>
          <w:b/>
          <w:color w:val="000000" w:themeColor="text1"/>
        </w:rPr>
        <w:t>Save</w:t>
      </w:r>
      <w:r w:rsidR="00F87340">
        <w:rPr>
          <w:b/>
          <w:color w:val="000000" w:themeColor="text1"/>
        </w:rPr>
        <w:t xml:space="preserve"> </w:t>
      </w:r>
      <w:r w:rsidR="00F87340" w:rsidRPr="00965412">
        <w:rPr>
          <w:color w:val="000000" w:themeColor="text1"/>
        </w:rPr>
        <w:t>and</w:t>
      </w:r>
      <w:r w:rsidR="00F87340">
        <w:rPr>
          <w:b/>
          <w:color w:val="000000" w:themeColor="text1"/>
        </w:rPr>
        <w:t xml:space="preserve"> Close</w:t>
      </w:r>
      <w:r w:rsidRPr="001B3DE8">
        <w:rPr>
          <w:color w:val="000000" w:themeColor="text1"/>
        </w:rPr>
        <w:t xml:space="preserve"> and you will see the new value in the list of codes in the </w:t>
      </w:r>
      <w:r w:rsidRPr="001B3DE8">
        <w:rPr>
          <w:b/>
          <w:color w:val="000000" w:themeColor="text1"/>
        </w:rPr>
        <w:t>Codes</w:t>
      </w:r>
      <w:r w:rsidRPr="001B3DE8">
        <w:rPr>
          <w:color w:val="000000" w:themeColor="text1"/>
        </w:rPr>
        <w:t xml:space="preserve"> box.</w:t>
      </w:r>
    </w:p>
    <w:p w14:paraId="193C00D1" w14:textId="6E80ABB3" w:rsidR="00A401BE" w:rsidRPr="001B3DE8" w:rsidRDefault="00F87340" w:rsidP="00A401BE">
      <w:pPr>
        <w:pStyle w:val="1NIMTrgMainText"/>
        <w:spacing w:before="300" w:after="300"/>
        <w:jc w:val="center"/>
        <w:rPr>
          <w:color w:val="000000" w:themeColor="text1"/>
        </w:rPr>
      </w:pPr>
      <w:r>
        <w:rPr>
          <w:noProof/>
          <w:color w:val="000000" w:themeColor="text1"/>
        </w:rPr>
        <w:drawing>
          <wp:inline distT="0" distB="0" distL="0" distR="0" wp14:anchorId="7A9DA51E" wp14:editId="6049088B">
            <wp:extent cx="3553840" cy="1218587"/>
            <wp:effectExtent l="19050" t="19050" r="27940" b="19685"/>
            <wp:docPr id="27903" name="Picture 2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65513" cy="1222590"/>
                    </a:xfrm>
                    <a:prstGeom prst="rect">
                      <a:avLst/>
                    </a:prstGeom>
                    <a:noFill/>
                    <a:ln>
                      <a:solidFill>
                        <a:schemeClr val="accent1"/>
                      </a:solidFill>
                    </a:ln>
                  </pic:spPr>
                </pic:pic>
              </a:graphicData>
            </a:graphic>
          </wp:inline>
        </w:drawing>
      </w:r>
    </w:p>
    <w:p w14:paraId="193C00D2" w14:textId="77777777" w:rsidR="00E071D4" w:rsidRPr="001B3DE8" w:rsidRDefault="00E071D4" w:rsidP="00917A5F">
      <w:pPr>
        <w:pStyle w:val="1NIMTrgMainText"/>
        <w:numPr>
          <w:ilvl w:val="0"/>
          <w:numId w:val="24"/>
        </w:numPr>
        <w:spacing w:before="200"/>
        <w:ind w:left="426" w:hanging="426"/>
        <w:rPr>
          <w:color w:val="000000" w:themeColor="text1"/>
        </w:rPr>
      </w:pPr>
      <w:r w:rsidRPr="001B3DE8">
        <w:rPr>
          <w:color w:val="000000" w:themeColor="text1"/>
        </w:rPr>
        <w:t>Now add the other bandwidth codes we need for our Internet services, as presented in Exercise 3. When done, you should have the following six codes configured:</w:t>
      </w:r>
    </w:p>
    <w:p w14:paraId="193C00D3" w14:textId="77777777" w:rsidR="00E071D4" w:rsidRPr="001B3DE8" w:rsidRDefault="00E071D4" w:rsidP="00917A5F">
      <w:pPr>
        <w:pStyle w:val="1NIMTrgMainText"/>
        <w:numPr>
          <w:ilvl w:val="0"/>
          <w:numId w:val="27"/>
        </w:numPr>
        <w:tabs>
          <w:tab w:val="clear" w:pos="1247"/>
        </w:tabs>
        <w:spacing w:before="0" w:after="0"/>
        <w:ind w:left="993" w:hanging="284"/>
        <w:rPr>
          <w:color w:val="000000" w:themeColor="text1"/>
        </w:rPr>
      </w:pPr>
      <w:r w:rsidRPr="001B3DE8">
        <w:rPr>
          <w:color w:val="000000" w:themeColor="text1"/>
        </w:rPr>
        <w:t>2mbps</w:t>
      </w:r>
      <w:r w:rsidR="00991BB3" w:rsidRPr="001B3DE8">
        <w:rPr>
          <w:color w:val="000000" w:themeColor="text1"/>
        </w:rPr>
        <w:t>, 4mbps, 8mbps, 16mbps, 24mbps, 32mbps,</w:t>
      </w:r>
    </w:p>
    <w:p w14:paraId="193C00D4" w14:textId="5947E80A" w:rsidR="00991BB3" w:rsidRPr="001B3DE8" w:rsidRDefault="008305CB" w:rsidP="00991BB3">
      <w:pPr>
        <w:pStyle w:val="1NIMTrgMainText"/>
        <w:tabs>
          <w:tab w:val="clear" w:pos="1247"/>
        </w:tabs>
        <w:spacing w:before="300" w:after="300"/>
        <w:jc w:val="center"/>
        <w:rPr>
          <w:color w:val="000000" w:themeColor="text1"/>
        </w:rPr>
      </w:pPr>
      <w:r>
        <w:rPr>
          <w:noProof/>
          <w:color w:val="000000" w:themeColor="text1"/>
        </w:rPr>
        <w:drawing>
          <wp:inline distT="0" distB="0" distL="0" distR="0" wp14:anchorId="4AF86359" wp14:editId="6BB08884">
            <wp:extent cx="4730676" cy="1843896"/>
            <wp:effectExtent l="19050" t="19050" r="13335" b="23495"/>
            <wp:docPr id="27904" name="Picture 2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31148" cy="1844080"/>
                    </a:xfrm>
                    <a:prstGeom prst="rect">
                      <a:avLst/>
                    </a:prstGeom>
                    <a:noFill/>
                    <a:ln>
                      <a:solidFill>
                        <a:schemeClr val="accent1"/>
                      </a:solidFill>
                    </a:ln>
                  </pic:spPr>
                </pic:pic>
              </a:graphicData>
            </a:graphic>
          </wp:inline>
        </w:drawing>
      </w:r>
    </w:p>
    <w:p w14:paraId="193C00D5" w14:textId="369DA4C5" w:rsidR="00E071D4" w:rsidRPr="001B3DE8" w:rsidRDefault="00E071D4" w:rsidP="00917A5F">
      <w:pPr>
        <w:pStyle w:val="1NIMTrgMainText"/>
        <w:numPr>
          <w:ilvl w:val="0"/>
          <w:numId w:val="24"/>
        </w:numPr>
        <w:spacing w:before="300"/>
        <w:ind w:left="426" w:hanging="426"/>
        <w:rPr>
          <w:color w:val="000000" w:themeColor="text1"/>
        </w:rPr>
      </w:pPr>
      <w:r w:rsidRPr="001B3DE8">
        <w:rPr>
          <w:color w:val="000000" w:themeColor="text1"/>
        </w:rPr>
        <w:t xml:space="preserve">Click </w:t>
      </w:r>
      <w:r w:rsidRPr="001B3DE8">
        <w:rPr>
          <w:b/>
          <w:color w:val="000000" w:themeColor="text1"/>
        </w:rPr>
        <w:t>Save</w:t>
      </w:r>
      <w:r w:rsidRPr="001B3DE8">
        <w:rPr>
          <w:color w:val="000000" w:themeColor="text1"/>
        </w:rPr>
        <w:t xml:space="preserve"> at the </w:t>
      </w:r>
      <w:r w:rsidR="008305CB">
        <w:rPr>
          <w:color w:val="000000" w:themeColor="text1"/>
        </w:rPr>
        <w:t>top</w:t>
      </w:r>
      <w:r w:rsidR="008305CB" w:rsidRPr="001B3DE8">
        <w:rPr>
          <w:color w:val="000000" w:themeColor="text1"/>
        </w:rPr>
        <w:t xml:space="preserve"> </w:t>
      </w:r>
      <w:r w:rsidRPr="001B3DE8">
        <w:rPr>
          <w:color w:val="000000" w:themeColor="text1"/>
        </w:rPr>
        <w:t>of the screen.</w:t>
      </w:r>
    </w:p>
    <w:p w14:paraId="193C00D6" w14:textId="7882B1E8" w:rsidR="00DD210F" w:rsidRPr="001B3DE8" w:rsidRDefault="00DD210F" w:rsidP="00FB0EA6">
      <w:pPr>
        <w:pStyle w:val="1NIMTrgMainText"/>
        <w:spacing w:before="200"/>
        <w:rPr>
          <w:i/>
          <w:color w:val="000000" w:themeColor="text1"/>
        </w:rPr>
      </w:pPr>
      <w:r w:rsidRPr="001B3DE8">
        <w:rPr>
          <w:i/>
          <w:color w:val="000000" w:themeColor="text1"/>
          <w:u w:val="single"/>
        </w:rPr>
        <w:t>Note</w:t>
      </w:r>
      <w:r w:rsidRPr="001B3DE8">
        <w:rPr>
          <w:i/>
          <w:color w:val="000000" w:themeColor="text1"/>
        </w:rPr>
        <w:t xml:space="preserve">: </w:t>
      </w:r>
      <w:r w:rsidR="008305CB">
        <w:rPr>
          <w:i/>
          <w:color w:val="000000" w:themeColor="text1"/>
        </w:rPr>
        <w:t>If you go back to the Code Tables level</w:t>
      </w:r>
      <w:ins w:id="740" w:author="Claire Carbone" w:date="2015-01-08T12:59:00Z">
        <w:r w:rsidR="00EA4A95">
          <w:rPr>
            <w:i/>
            <w:color w:val="000000" w:themeColor="text1"/>
          </w:rPr>
          <w:t xml:space="preserve"> and Search</w:t>
        </w:r>
      </w:ins>
      <w:r w:rsidR="008305CB">
        <w:rPr>
          <w:i/>
          <w:color w:val="000000" w:themeColor="text1"/>
        </w:rPr>
        <w:t>, y</w:t>
      </w:r>
      <w:r w:rsidR="00FB0EA6" w:rsidRPr="001B3DE8">
        <w:rPr>
          <w:i/>
          <w:color w:val="000000" w:themeColor="text1"/>
        </w:rPr>
        <w:t>ou can see many existing code tables</w:t>
      </w:r>
      <w:r w:rsidR="00BA6EFE" w:rsidRPr="001B3DE8">
        <w:rPr>
          <w:i/>
          <w:color w:val="000000" w:themeColor="text1"/>
        </w:rPr>
        <w:t xml:space="preserve"> in the </w:t>
      </w:r>
      <w:r w:rsidR="008305CB">
        <w:rPr>
          <w:i/>
          <w:color w:val="000000" w:themeColor="text1"/>
        </w:rPr>
        <w:t>central</w:t>
      </w:r>
      <w:r w:rsidR="00BA6EFE" w:rsidRPr="001B3DE8">
        <w:rPr>
          <w:i/>
          <w:color w:val="000000" w:themeColor="text1"/>
        </w:rPr>
        <w:t xml:space="preserve"> panel. These come with the catalog. They are used for things like currency codes, Canadian provinces, US states, etc.</w:t>
      </w:r>
    </w:p>
    <w:p w14:paraId="193C00D7" w14:textId="77777777" w:rsidR="000A4D90" w:rsidRPr="00817AAE" w:rsidRDefault="00D05034" w:rsidP="000A4D90">
      <w:pPr>
        <w:pStyle w:val="Heading3"/>
        <w:tabs>
          <w:tab w:val="clear" w:pos="1701"/>
        </w:tabs>
        <w:spacing w:line="276" w:lineRule="auto"/>
        <w:ind w:left="851" w:hanging="851"/>
        <w:rPr>
          <w:b w:val="0"/>
          <w:color w:val="000000" w:themeColor="text1"/>
        </w:rPr>
      </w:pPr>
      <w:bookmarkStart w:id="741" w:name="_Toc409617001"/>
      <w:r w:rsidRPr="00817AAE">
        <w:rPr>
          <w:b w:val="0"/>
          <w:color w:val="000000" w:themeColor="text1"/>
        </w:rPr>
        <w:t>Export and view code tables</w:t>
      </w:r>
      <w:bookmarkEnd w:id="741"/>
    </w:p>
    <w:p w14:paraId="193C00D8" w14:textId="77777777" w:rsidR="000A4D90" w:rsidRPr="001B3DE8" w:rsidRDefault="0032627D" w:rsidP="006679FD">
      <w:pPr>
        <w:shd w:val="clear" w:color="auto" w:fill="FFFFFF"/>
        <w:spacing w:before="200" w:after="200" w:line="276" w:lineRule="auto"/>
        <w:rPr>
          <w:rFonts w:cs="Arial"/>
          <w:color w:val="000000" w:themeColor="text1"/>
          <w:sz w:val="20"/>
          <w:szCs w:val="20"/>
        </w:rPr>
      </w:pPr>
      <w:r w:rsidRPr="001B3DE8">
        <w:rPr>
          <w:rFonts w:cs="Arial"/>
          <w:color w:val="000000" w:themeColor="text1"/>
          <w:sz w:val="20"/>
          <w:szCs w:val="20"/>
        </w:rPr>
        <w:t xml:space="preserve">Code tables can be exported to an xml </w:t>
      </w:r>
      <w:r w:rsidRPr="001B3DE8">
        <w:rPr>
          <w:rFonts w:cs="Arial"/>
          <w:i/>
          <w:color w:val="000000" w:themeColor="text1"/>
          <w:sz w:val="20"/>
          <w:szCs w:val="20"/>
        </w:rPr>
        <w:t>file</w:t>
      </w:r>
      <w:r w:rsidRPr="001B3DE8">
        <w:rPr>
          <w:rFonts w:cs="Arial"/>
          <w:color w:val="000000" w:themeColor="text1"/>
          <w:sz w:val="20"/>
          <w:szCs w:val="20"/>
        </w:rPr>
        <w:t xml:space="preserve"> </w:t>
      </w:r>
      <w:r w:rsidR="005B14E1" w:rsidRPr="001B3DE8">
        <w:rPr>
          <w:rFonts w:cs="Arial"/>
          <w:color w:val="000000" w:themeColor="text1"/>
          <w:sz w:val="20"/>
          <w:szCs w:val="20"/>
        </w:rPr>
        <w:t xml:space="preserve">when a single code table has been </w:t>
      </w:r>
      <w:r w:rsidR="001B3DE8" w:rsidRPr="001B3DE8">
        <w:rPr>
          <w:rFonts w:cs="Arial"/>
          <w:color w:val="000000" w:themeColor="text1"/>
          <w:sz w:val="20"/>
          <w:szCs w:val="20"/>
        </w:rPr>
        <w:t>selected</w:t>
      </w:r>
      <w:r w:rsidR="005B14E1" w:rsidRPr="001B3DE8">
        <w:rPr>
          <w:rFonts w:cs="Arial"/>
          <w:color w:val="000000" w:themeColor="text1"/>
          <w:sz w:val="20"/>
          <w:szCs w:val="20"/>
        </w:rPr>
        <w:t xml:space="preserve"> </w:t>
      </w:r>
      <w:r w:rsidRPr="001B3DE8">
        <w:rPr>
          <w:rFonts w:cs="Arial"/>
          <w:color w:val="000000" w:themeColor="text1"/>
          <w:sz w:val="20"/>
          <w:szCs w:val="20"/>
        </w:rPr>
        <w:t xml:space="preserve">or to a </w:t>
      </w:r>
      <w:r w:rsidRPr="001B3DE8">
        <w:rPr>
          <w:rFonts w:cs="Arial"/>
          <w:i/>
          <w:color w:val="000000" w:themeColor="text1"/>
          <w:sz w:val="20"/>
          <w:szCs w:val="20"/>
        </w:rPr>
        <w:t>folder</w:t>
      </w:r>
      <w:r w:rsidR="005B14E1" w:rsidRPr="001B3DE8">
        <w:rPr>
          <w:rFonts w:cs="Arial"/>
          <w:color w:val="000000" w:themeColor="text1"/>
          <w:sz w:val="20"/>
          <w:szCs w:val="20"/>
        </w:rPr>
        <w:t xml:space="preserve"> of different xml files when multiple Code Tables have been selected.</w:t>
      </w:r>
    </w:p>
    <w:p w14:paraId="193C00D9" w14:textId="0BD823DD" w:rsidR="000A4D90" w:rsidRPr="001B377A" w:rsidDel="00EA4A95" w:rsidRDefault="00991BB3">
      <w:pPr>
        <w:pStyle w:val="1NIMTrgMainText"/>
        <w:numPr>
          <w:ilvl w:val="0"/>
          <w:numId w:val="25"/>
        </w:numPr>
        <w:spacing w:before="200" w:after="100"/>
        <w:ind w:left="426" w:hanging="426"/>
        <w:rPr>
          <w:del w:id="742" w:author="Claire Carbone" w:date="2015-01-08T13:01:00Z"/>
          <w:color w:val="000000" w:themeColor="text1"/>
        </w:rPr>
      </w:pPr>
      <w:r w:rsidRPr="001B3DE8">
        <w:rPr>
          <w:color w:val="000000" w:themeColor="text1"/>
        </w:rPr>
        <w:t xml:space="preserve">If required, click back onto the </w:t>
      </w:r>
      <w:r w:rsidRPr="001B3DE8">
        <w:rPr>
          <w:b/>
          <w:color w:val="000000" w:themeColor="text1"/>
        </w:rPr>
        <w:t>Bandwidths</w:t>
      </w:r>
      <w:r w:rsidR="00F11296" w:rsidRPr="001B3DE8">
        <w:rPr>
          <w:color w:val="000000" w:themeColor="text1"/>
        </w:rPr>
        <w:t xml:space="preserve"> </w:t>
      </w:r>
      <w:r w:rsidR="005B14E1" w:rsidRPr="001B3DE8">
        <w:rPr>
          <w:color w:val="000000" w:themeColor="text1"/>
        </w:rPr>
        <w:t xml:space="preserve">code table </w:t>
      </w:r>
      <w:r w:rsidR="00F11296" w:rsidRPr="001B3DE8">
        <w:rPr>
          <w:color w:val="000000" w:themeColor="text1"/>
        </w:rPr>
        <w:t>entry in the left panel, then c</w:t>
      </w:r>
      <w:r w:rsidR="0032627D" w:rsidRPr="001B3DE8">
        <w:rPr>
          <w:color w:val="000000" w:themeColor="text1"/>
        </w:rPr>
        <w:t xml:space="preserve">lick on the </w:t>
      </w:r>
      <w:r w:rsidR="0032627D" w:rsidRPr="001B3DE8">
        <w:rPr>
          <w:b/>
          <w:color w:val="000000" w:themeColor="text1"/>
        </w:rPr>
        <w:t>Export</w:t>
      </w:r>
      <w:r w:rsidR="0032627D" w:rsidRPr="001B3DE8">
        <w:rPr>
          <w:color w:val="000000" w:themeColor="text1"/>
        </w:rPr>
        <w:t xml:space="preserve"> </w:t>
      </w:r>
      <w:r w:rsidR="00E3576A">
        <w:rPr>
          <w:color w:val="000000" w:themeColor="text1"/>
        </w:rPr>
        <w:t xml:space="preserve">hyperlink under </w:t>
      </w:r>
      <w:r w:rsidR="00E3576A" w:rsidRPr="00965412">
        <w:rPr>
          <w:b/>
          <w:color w:val="000000" w:themeColor="text1"/>
        </w:rPr>
        <w:t>Results</w:t>
      </w:r>
      <w:r w:rsidR="0032627D" w:rsidRPr="001B3DE8">
        <w:rPr>
          <w:color w:val="000000" w:themeColor="text1"/>
        </w:rPr>
        <w:t xml:space="preserve"> </w:t>
      </w:r>
      <w:r w:rsidR="00E3576A">
        <w:rPr>
          <w:color w:val="000000" w:themeColor="text1"/>
        </w:rPr>
        <w:t>in</w:t>
      </w:r>
      <w:r w:rsidR="00E3576A" w:rsidRPr="001B3DE8">
        <w:rPr>
          <w:color w:val="000000" w:themeColor="text1"/>
        </w:rPr>
        <w:t xml:space="preserve"> </w:t>
      </w:r>
      <w:r w:rsidR="0032627D" w:rsidRPr="001B3DE8">
        <w:rPr>
          <w:color w:val="000000" w:themeColor="text1"/>
        </w:rPr>
        <w:t xml:space="preserve">the </w:t>
      </w:r>
      <w:r w:rsidR="00E3576A">
        <w:rPr>
          <w:color w:val="000000" w:themeColor="text1"/>
        </w:rPr>
        <w:t>center part</w:t>
      </w:r>
      <w:r w:rsidR="00E3576A" w:rsidRPr="001B3DE8">
        <w:rPr>
          <w:color w:val="000000" w:themeColor="text1"/>
        </w:rPr>
        <w:t xml:space="preserve"> </w:t>
      </w:r>
      <w:r w:rsidR="0032627D" w:rsidRPr="001B3DE8">
        <w:rPr>
          <w:color w:val="000000" w:themeColor="text1"/>
        </w:rPr>
        <w:t xml:space="preserve">of the </w:t>
      </w:r>
      <w:r w:rsidRPr="001B3DE8">
        <w:rPr>
          <w:color w:val="000000" w:themeColor="text1"/>
        </w:rPr>
        <w:t xml:space="preserve">screen and select </w:t>
      </w:r>
      <w:r w:rsidRPr="001B3DE8">
        <w:rPr>
          <w:b/>
          <w:color w:val="000000" w:themeColor="text1"/>
        </w:rPr>
        <w:t xml:space="preserve">Export to </w:t>
      </w:r>
      <w:r w:rsidR="00E3576A">
        <w:rPr>
          <w:b/>
          <w:color w:val="000000" w:themeColor="text1"/>
        </w:rPr>
        <w:t>XML</w:t>
      </w:r>
      <w:r w:rsidR="00F11296" w:rsidRPr="001B377A">
        <w:rPr>
          <w:color w:val="000000" w:themeColor="text1"/>
        </w:rPr>
        <w:t>:</w:t>
      </w:r>
    </w:p>
    <w:p w14:paraId="193C00DA" w14:textId="77777777" w:rsidR="001F509F" w:rsidRPr="00EA4A95" w:rsidRDefault="001F509F">
      <w:pPr>
        <w:pStyle w:val="1NIMTrgMainText"/>
        <w:numPr>
          <w:ilvl w:val="0"/>
          <w:numId w:val="25"/>
        </w:numPr>
        <w:spacing w:before="200" w:after="100"/>
        <w:ind w:left="426" w:hanging="426"/>
        <w:rPr>
          <w:color w:val="000000" w:themeColor="text1"/>
        </w:rPr>
        <w:pPrChange w:id="743" w:author="Claire Carbone" w:date="2015-01-08T13:01:00Z">
          <w:pPr>
            <w:pStyle w:val="1NIMTrgMainText"/>
            <w:spacing w:before="200" w:after="100"/>
          </w:pPr>
        </w:pPrChange>
      </w:pPr>
    </w:p>
    <w:p w14:paraId="193C00DC" w14:textId="5F5C88B7" w:rsidR="001F509F" w:rsidRPr="001B3DE8" w:rsidRDefault="001B377A" w:rsidP="00965412">
      <w:pPr>
        <w:pStyle w:val="1NIMTrgMainText"/>
        <w:spacing w:before="200" w:after="100"/>
        <w:rPr>
          <w:color w:val="000000" w:themeColor="text1"/>
        </w:rPr>
      </w:pPr>
      <w:r>
        <w:rPr>
          <w:color w:val="000000" w:themeColor="text1"/>
        </w:rPr>
        <w:tab/>
      </w:r>
      <w:r>
        <w:rPr>
          <w:color w:val="000000" w:themeColor="text1"/>
        </w:rPr>
        <w:tab/>
      </w:r>
      <w:ins w:id="744" w:author="Claire Carbone" w:date="2015-01-08T13:01:00Z">
        <w:r w:rsidR="00EA4A95">
          <w:rPr>
            <w:noProof/>
            <w:color w:val="000000" w:themeColor="text1"/>
          </w:rPr>
          <w:drawing>
            <wp:inline distT="0" distB="0" distL="0" distR="0" wp14:anchorId="6999DD93" wp14:editId="59CEA6C8">
              <wp:extent cx="2015690" cy="1503218"/>
              <wp:effectExtent l="19050" t="19050" r="22860"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18554" cy="1505354"/>
                      </a:xfrm>
                      <a:prstGeom prst="rect">
                        <a:avLst/>
                      </a:prstGeom>
                      <a:noFill/>
                      <a:ln>
                        <a:solidFill>
                          <a:schemeClr val="accent1"/>
                        </a:solidFill>
                      </a:ln>
                    </pic:spPr>
                  </pic:pic>
                </a:graphicData>
              </a:graphic>
            </wp:inline>
          </w:drawing>
        </w:r>
      </w:ins>
      <w:del w:id="745" w:author="Claire Carbone" w:date="2015-01-08T13:00:00Z">
        <w:r w:rsidDel="00EA4A95">
          <w:rPr>
            <w:noProof/>
            <w:color w:val="000000" w:themeColor="text1"/>
          </w:rPr>
          <w:drawing>
            <wp:inline distT="0" distB="0" distL="0" distR="0" wp14:anchorId="551DDC87" wp14:editId="3DCA28FC">
              <wp:extent cx="1665333" cy="1129145"/>
              <wp:effectExtent l="19050" t="19050" r="11430" b="13970"/>
              <wp:docPr id="27905" name="Picture 27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72008" cy="1133671"/>
                      </a:xfrm>
                      <a:prstGeom prst="rect">
                        <a:avLst/>
                      </a:prstGeom>
                      <a:noFill/>
                      <a:ln>
                        <a:solidFill>
                          <a:schemeClr val="accent1"/>
                        </a:solidFill>
                      </a:ln>
                    </pic:spPr>
                  </pic:pic>
                </a:graphicData>
              </a:graphic>
            </wp:inline>
          </w:drawing>
        </w:r>
      </w:del>
    </w:p>
    <w:p w14:paraId="193C00DE" w14:textId="550F9297" w:rsidR="00EC4C32" w:rsidRPr="001B377A" w:rsidRDefault="001B377A" w:rsidP="00965412">
      <w:pPr>
        <w:pStyle w:val="1NIMTrgMainText"/>
        <w:numPr>
          <w:ilvl w:val="0"/>
          <w:numId w:val="25"/>
        </w:numPr>
        <w:spacing w:before="300" w:after="300"/>
        <w:ind w:left="425" w:hanging="425"/>
        <w:jc w:val="center"/>
        <w:rPr>
          <w:color w:val="000000" w:themeColor="text1"/>
        </w:rPr>
      </w:pPr>
      <w:r w:rsidRPr="001B377A">
        <w:rPr>
          <w:color w:val="000000" w:themeColor="text1"/>
        </w:rPr>
        <w:t xml:space="preserve">A pop-up window appears containing the XML.  Click on File save as to </w:t>
      </w:r>
      <w:r w:rsidR="0032627D" w:rsidRPr="001B377A">
        <w:rPr>
          <w:i/>
          <w:color w:val="000000" w:themeColor="text1"/>
        </w:rPr>
        <w:t>‘C</w:t>
      </w:r>
      <w:proofErr w:type="gramStart"/>
      <w:r w:rsidR="0032627D" w:rsidRPr="001B377A">
        <w:rPr>
          <w:i/>
          <w:color w:val="000000" w:themeColor="text1"/>
        </w:rPr>
        <w:t>:\</w:t>
      </w:r>
      <w:proofErr w:type="gramEnd"/>
      <w:r w:rsidR="0032627D" w:rsidRPr="001B377A">
        <w:rPr>
          <w:i/>
          <w:color w:val="000000" w:themeColor="text1"/>
        </w:rPr>
        <w:t>CW</w:t>
      </w:r>
      <w:r w:rsidR="00EC4C32" w:rsidRPr="001B377A">
        <w:rPr>
          <w:i/>
          <w:color w:val="000000" w:themeColor="text1"/>
        </w:rPr>
        <w:t>OrderCare\Bandwidths</w:t>
      </w:r>
      <w:r w:rsidR="0032627D" w:rsidRPr="001B377A">
        <w:rPr>
          <w:i/>
          <w:color w:val="000000" w:themeColor="text1"/>
        </w:rPr>
        <w:t>.xml’</w:t>
      </w:r>
      <w:r w:rsidR="0032627D" w:rsidRPr="001B377A">
        <w:rPr>
          <w:color w:val="000000" w:themeColor="text1"/>
        </w:rPr>
        <w:t xml:space="preserve">, then click </w:t>
      </w:r>
      <w:r w:rsidR="0032627D" w:rsidRPr="001B377A">
        <w:rPr>
          <w:b/>
          <w:color w:val="000000" w:themeColor="text1"/>
        </w:rPr>
        <w:t>Export</w:t>
      </w:r>
      <w:r w:rsidR="0032627D" w:rsidRPr="001B377A">
        <w:rPr>
          <w:color w:val="000000" w:themeColor="text1"/>
        </w:rPr>
        <w:t>.</w:t>
      </w:r>
      <w:r w:rsidR="00EC4C32" w:rsidRPr="001B377A">
        <w:rPr>
          <w:color w:val="000000" w:themeColor="text1"/>
        </w:rPr>
        <w:t xml:space="preserve"> </w:t>
      </w:r>
    </w:p>
    <w:p w14:paraId="193C00E1" w14:textId="70419CCF" w:rsidR="00EC4C32" w:rsidRPr="001B3DE8" w:rsidRDefault="00EC4C32" w:rsidP="00965412">
      <w:pPr>
        <w:pStyle w:val="1NIMTrgMainText"/>
        <w:numPr>
          <w:ilvl w:val="0"/>
          <w:numId w:val="25"/>
        </w:numPr>
        <w:spacing w:before="200" w:after="100"/>
        <w:ind w:left="426" w:hanging="426"/>
        <w:rPr>
          <w:color w:val="000000" w:themeColor="text1"/>
        </w:rPr>
      </w:pPr>
      <w:r w:rsidRPr="001B3DE8">
        <w:rPr>
          <w:color w:val="000000" w:themeColor="text1"/>
        </w:rPr>
        <w:t>Assuming the export was a success, locate and v</w:t>
      </w:r>
      <w:r w:rsidR="0032627D" w:rsidRPr="001B3DE8">
        <w:rPr>
          <w:color w:val="000000" w:themeColor="text1"/>
        </w:rPr>
        <w:t>iew the resulting outp</w:t>
      </w:r>
      <w:r w:rsidR="00A34720" w:rsidRPr="001B3DE8">
        <w:rPr>
          <w:color w:val="000000" w:themeColor="text1"/>
        </w:rPr>
        <w:t xml:space="preserve">ut file, where you can see the </w:t>
      </w:r>
      <w:r w:rsidR="00A34720" w:rsidRPr="001B3DE8">
        <w:rPr>
          <w:b/>
          <w:color w:val="000000" w:themeColor="text1"/>
        </w:rPr>
        <w:t>B</w:t>
      </w:r>
      <w:r w:rsidR="0032627D" w:rsidRPr="001B3DE8">
        <w:rPr>
          <w:b/>
          <w:color w:val="000000" w:themeColor="text1"/>
        </w:rPr>
        <w:t>andwidths</w:t>
      </w:r>
      <w:r w:rsidR="0032627D" w:rsidRPr="001B3DE8">
        <w:rPr>
          <w:color w:val="000000" w:themeColor="text1"/>
        </w:rPr>
        <w:t xml:space="preserve"> code table and contained bandwidth values</w:t>
      </w:r>
      <w:r w:rsidRPr="001B3DE8">
        <w:rPr>
          <w:color w:val="000000" w:themeColor="text1"/>
        </w:rPr>
        <w:t>:</w:t>
      </w:r>
    </w:p>
    <w:p w14:paraId="12249C97" w14:textId="1CB17FB3" w:rsidR="00944A24" w:rsidRDefault="001B377A" w:rsidP="00965412">
      <w:pPr>
        <w:pStyle w:val="1NIMTrgMainText"/>
        <w:spacing w:before="300" w:after="300"/>
        <w:rPr>
          <w:color w:val="000000" w:themeColor="text1"/>
        </w:rPr>
      </w:pPr>
      <w:r>
        <w:rPr>
          <w:noProof/>
          <w:color w:val="000000" w:themeColor="text1"/>
        </w:rPr>
        <w:drawing>
          <wp:inline distT="0" distB="0" distL="0" distR="0" wp14:anchorId="1F42D5B5" wp14:editId="607CB843">
            <wp:extent cx="4369755" cy="3671454"/>
            <wp:effectExtent l="0" t="0" r="0" b="5715"/>
            <wp:docPr id="27908" name="Picture 2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69712" cy="3671418"/>
                    </a:xfrm>
                    <a:prstGeom prst="rect">
                      <a:avLst/>
                    </a:prstGeom>
                    <a:noFill/>
                    <a:ln>
                      <a:noFill/>
                    </a:ln>
                  </pic:spPr>
                </pic:pic>
              </a:graphicData>
            </a:graphic>
          </wp:inline>
        </w:drawing>
      </w:r>
    </w:p>
    <w:p w14:paraId="193C00E2" w14:textId="2029A57D" w:rsidR="00EC4C32" w:rsidRPr="001B3DE8" w:rsidRDefault="00944A24" w:rsidP="00965412">
      <w:pPr>
        <w:pStyle w:val="1NIMTrgMainText"/>
        <w:spacing w:before="300" w:after="300"/>
        <w:rPr>
          <w:color w:val="000000" w:themeColor="text1"/>
        </w:rPr>
      </w:pPr>
      <w:r>
        <w:rPr>
          <w:noProof/>
          <w:color w:val="000000" w:themeColor="text1"/>
        </w:rPr>
        <w:drawing>
          <wp:inline distT="0" distB="0" distL="0" distR="0" wp14:anchorId="6949ECFF" wp14:editId="50D15C4A">
            <wp:extent cx="4246418" cy="3379329"/>
            <wp:effectExtent l="0" t="0" r="1905" b="0"/>
            <wp:docPr id="27909" name="Picture 2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45975" cy="3378976"/>
                    </a:xfrm>
                    <a:prstGeom prst="rect">
                      <a:avLst/>
                    </a:prstGeom>
                    <a:noFill/>
                    <a:ln>
                      <a:noFill/>
                    </a:ln>
                  </pic:spPr>
                </pic:pic>
              </a:graphicData>
            </a:graphic>
          </wp:inline>
        </w:drawing>
      </w:r>
      <w:r>
        <w:rPr>
          <w:noProof/>
          <w:color w:val="000000" w:themeColor="text1"/>
        </w:rPr>
        <w:drawing>
          <wp:inline distT="0" distB="0" distL="0" distR="0" wp14:anchorId="67A0B8C4" wp14:editId="34C99546">
            <wp:extent cx="4703618" cy="2590311"/>
            <wp:effectExtent l="0" t="0" r="1905" b="635"/>
            <wp:docPr id="27910" name="Picture 27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03069" cy="2590009"/>
                    </a:xfrm>
                    <a:prstGeom prst="rect">
                      <a:avLst/>
                    </a:prstGeom>
                    <a:noFill/>
                    <a:ln>
                      <a:noFill/>
                    </a:ln>
                  </pic:spPr>
                </pic:pic>
              </a:graphicData>
            </a:graphic>
          </wp:inline>
        </w:drawing>
      </w:r>
    </w:p>
    <w:p w14:paraId="193C00E3" w14:textId="05BB473D" w:rsidR="00EC4C32" w:rsidRPr="001B3DE8" w:rsidRDefault="001B6A0A" w:rsidP="00917A5F">
      <w:pPr>
        <w:pStyle w:val="1NIMTrgMainText"/>
        <w:numPr>
          <w:ilvl w:val="0"/>
          <w:numId w:val="25"/>
        </w:numPr>
        <w:spacing w:before="200" w:after="100"/>
        <w:ind w:left="426" w:hanging="426"/>
        <w:rPr>
          <w:color w:val="000000" w:themeColor="text1"/>
        </w:rPr>
      </w:pPr>
      <w:r>
        <w:rPr>
          <w:color w:val="000000" w:themeColor="text1"/>
        </w:rPr>
        <w:t>Select</w:t>
      </w:r>
      <w:r w:rsidR="00EC4C32" w:rsidRPr="001B3DE8">
        <w:rPr>
          <w:color w:val="000000" w:themeColor="text1"/>
        </w:rPr>
        <w:t xml:space="preserve"> the ‘</w:t>
      </w:r>
      <w:r w:rsidR="00EC4C32" w:rsidRPr="001B3DE8">
        <w:rPr>
          <w:b/>
          <w:color w:val="000000" w:themeColor="text1"/>
        </w:rPr>
        <w:t>x</w:t>
      </w:r>
      <w:r w:rsidR="00EC4C32" w:rsidRPr="001B3DE8">
        <w:rPr>
          <w:color w:val="000000" w:themeColor="text1"/>
        </w:rPr>
        <w:t xml:space="preserve">’ in the top right-hand corner to close the </w:t>
      </w:r>
      <w:r w:rsidRPr="001B3DE8">
        <w:rPr>
          <w:b/>
          <w:color w:val="000000" w:themeColor="text1"/>
        </w:rPr>
        <w:t>export</w:t>
      </w:r>
      <w:r>
        <w:rPr>
          <w:b/>
          <w:color w:val="000000" w:themeColor="text1"/>
        </w:rPr>
        <w:t xml:space="preserve"> XML</w:t>
      </w:r>
      <w:r w:rsidRPr="001B3DE8">
        <w:rPr>
          <w:b/>
          <w:color w:val="000000" w:themeColor="text1"/>
        </w:rPr>
        <w:t xml:space="preserve"> </w:t>
      </w:r>
      <w:r w:rsidR="00EC4C32" w:rsidRPr="001B3DE8">
        <w:rPr>
          <w:color w:val="000000" w:themeColor="text1"/>
        </w:rPr>
        <w:t>dialog box.</w:t>
      </w:r>
    </w:p>
    <w:p w14:paraId="193C00E5" w14:textId="122E8795" w:rsidR="00560B92" w:rsidRPr="001B3DE8" w:rsidRDefault="00267B25" w:rsidP="00917A5F">
      <w:pPr>
        <w:pStyle w:val="1NIMTrgMainText"/>
        <w:numPr>
          <w:ilvl w:val="0"/>
          <w:numId w:val="25"/>
        </w:numPr>
        <w:spacing w:before="200" w:after="100"/>
        <w:ind w:left="426" w:hanging="426"/>
        <w:rPr>
          <w:color w:val="000000" w:themeColor="text1"/>
        </w:rPr>
      </w:pPr>
      <w:r>
        <w:rPr>
          <w:color w:val="000000" w:themeColor="text1"/>
        </w:rPr>
        <w:t>Go to Code Tables screen</w:t>
      </w:r>
      <w:r w:rsidR="00A34720" w:rsidRPr="001B3DE8">
        <w:rPr>
          <w:color w:val="000000" w:themeColor="text1"/>
        </w:rPr>
        <w:t>,</w:t>
      </w:r>
      <w:del w:id="746" w:author="Claire Carbone" w:date="2015-01-08T13:02:00Z">
        <w:r w:rsidR="00A34720" w:rsidRPr="001B3DE8" w:rsidDel="00EA4A95">
          <w:rPr>
            <w:color w:val="000000" w:themeColor="text1"/>
          </w:rPr>
          <w:delText xml:space="preserve"> </w:delText>
        </w:r>
        <w:r w:rsidR="00560B92" w:rsidRPr="001B3DE8" w:rsidDel="00EA4A95">
          <w:rPr>
            <w:color w:val="000000" w:themeColor="text1"/>
          </w:rPr>
          <w:delText>then</w:delText>
        </w:r>
      </w:del>
      <w:r w:rsidR="00560B92" w:rsidRPr="001B3DE8">
        <w:rPr>
          <w:color w:val="000000" w:themeColor="text1"/>
        </w:rPr>
        <w:t xml:space="preserve"> select </w:t>
      </w:r>
      <w:r w:rsidR="00560B92" w:rsidRPr="001B3DE8">
        <w:rPr>
          <w:b/>
          <w:color w:val="000000" w:themeColor="text1"/>
        </w:rPr>
        <w:t xml:space="preserve">Export to </w:t>
      </w:r>
      <w:r w:rsidR="001B6A0A">
        <w:rPr>
          <w:b/>
          <w:color w:val="000000" w:themeColor="text1"/>
        </w:rPr>
        <w:t>XML</w:t>
      </w:r>
      <w:r w:rsidR="001B6A0A" w:rsidRPr="001B3DE8">
        <w:rPr>
          <w:b/>
          <w:color w:val="000000" w:themeColor="text1"/>
        </w:rPr>
        <w:t xml:space="preserve"> </w:t>
      </w:r>
      <w:r w:rsidR="00560B92" w:rsidRPr="001B3DE8">
        <w:rPr>
          <w:color w:val="000000" w:themeColor="text1"/>
        </w:rPr>
        <w:t xml:space="preserve">from the </w:t>
      </w:r>
      <w:r w:rsidR="00560B92" w:rsidRPr="001B3DE8">
        <w:rPr>
          <w:b/>
          <w:color w:val="000000" w:themeColor="text1"/>
        </w:rPr>
        <w:t>Export</w:t>
      </w:r>
      <w:r w:rsidR="00560B92" w:rsidRPr="001B3DE8">
        <w:rPr>
          <w:color w:val="000000" w:themeColor="text1"/>
        </w:rPr>
        <w:t xml:space="preserve"> icon menu option</w:t>
      </w:r>
      <w:r w:rsidR="001B6A0A">
        <w:rPr>
          <w:color w:val="000000" w:themeColor="text1"/>
        </w:rPr>
        <w:t>s</w:t>
      </w:r>
      <w:r w:rsidR="00560B92" w:rsidRPr="001B3DE8">
        <w:rPr>
          <w:color w:val="000000" w:themeColor="text1"/>
        </w:rPr>
        <w:t>.</w:t>
      </w:r>
    </w:p>
    <w:p w14:paraId="193C00E7" w14:textId="1E27B25C" w:rsidR="00A34720" w:rsidRPr="001B3DE8" w:rsidRDefault="003042F7" w:rsidP="00965412">
      <w:pPr>
        <w:pStyle w:val="1NIMTrgMainText"/>
        <w:numPr>
          <w:ilvl w:val="0"/>
          <w:numId w:val="25"/>
        </w:numPr>
        <w:spacing w:before="200" w:after="100"/>
        <w:ind w:left="426" w:hanging="426"/>
        <w:rPr>
          <w:i/>
          <w:color w:val="000000" w:themeColor="text1"/>
        </w:rPr>
      </w:pPr>
      <w:r>
        <w:rPr>
          <w:color w:val="000000" w:themeColor="text1"/>
        </w:rPr>
        <w:t xml:space="preserve">A pop-up window appears as before and you should click File/Save As to save xml to </w:t>
      </w:r>
      <w:r w:rsidR="00560B92" w:rsidRPr="001B3DE8">
        <w:rPr>
          <w:color w:val="000000" w:themeColor="text1"/>
        </w:rPr>
        <w:t xml:space="preserve">the following target directory: </w:t>
      </w:r>
      <w:r w:rsidR="00560B92" w:rsidRPr="001B3DE8">
        <w:rPr>
          <w:i/>
          <w:color w:val="000000" w:themeColor="text1"/>
        </w:rPr>
        <w:t>‘C</w:t>
      </w:r>
      <w:proofErr w:type="gramStart"/>
      <w:r w:rsidR="00560B92" w:rsidRPr="001B3DE8">
        <w:rPr>
          <w:i/>
          <w:color w:val="000000" w:themeColor="text1"/>
        </w:rPr>
        <w:t>:\</w:t>
      </w:r>
      <w:proofErr w:type="gramEnd"/>
      <w:r w:rsidR="00560B92" w:rsidRPr="001B3DE8">
        <w:rPr>
          <w:i/>
          <w:color w:val="000000" w:themeColor="text1"/>
        </w:rPr>
        <w:t>CW</w:t>
      </w:r>
      <w:r w:rsidR="00A34720" w:rsidRPr="001B3DE8">
        <w:rPr>
          <w:i/>
          <w:color w:val="000000" w:themeColor="text1"/>
        </w:rPr>
        <w:t>OrderCare</w:t>
      </w:r>
      <w:r w:rsidR="00560B92" w:rsidRPr="001B3DE8">
        <w:rPr>
          <w:i/>
          <w:color w:val="000000" w:themeColor="text1"/>
        </w:rPr>
        <w:t>’.</w:t>
      </w:r>
      <w:r w:rsidRPr="001B3DE8" w:rsidDel="003042F7">
        <w:rPr>
          <w:color w:val="000000" w:themeColor="text1"/>
        </w:rPr>
        <w:t xml:space="preserve"> </w:t>
      </w:r>
    </w:p>
    <w:p w14:paraId="193C00E9" w14:textId="6F537239" w:rsidR="00A34720" w:rsidRPr="001B3DE8" w:rsidRDefault="00A34720" w:rsidP="00965412">
      <w:pPr>
        <w:pStyle w:val="1NIMTrgMainText"/>
        <w:numPr>
          <w:ilvl w:val="0"/>
          <w:numId w:val="25"/>
        </w:numPr>
        <w:spacing w:before="200" w:after="100"/>
        <w:ind w:left="426" w:hanging="426"/>
        <w:rPr>
          <w:color w:val="000000" w:themeColor="text1"/>
        </w:rPr>
      </w:pPr>
      <w:r w:rsidRPr="00267B25">
        <w:rPr>
          <w:color w:val="000000" w:themeColor="text1"/>
        </w:rPr>
        <w:t>Locate and v</w:t>
      </w:r>
      <w:r w:rsidR="00560B92" w:rsidRPr="00267B25">
        <w:rPr>
          <w:color w:val="000000" w:themeColor="text1"/>
        </w:rPr>
        <w:t xml:space="preserve">iew the </w:t>
      </w:r>
      <w:r w:rsidRPr="00267B25">
        <w:rPr>
          <w:color w:val="000000" w:themeColor="text1"/>
        </w:rPr>
        <w:t xml:space="preserve">target </w:t>
      </w:r>
      <w:r w:rsidR="00560B92" w:rsidRPr="00267B25">
        <w:rPr>
          <w:color w:val="000000" w:themeColor="text1"/>
        </w:rPr>
        <w:t xml:space="preserve">folder, where you can see that each exported table has resulted in its own </w:t>
      </w:r>
      <w:r w:rsidR="00560B92" w:rsidRPr="00267B25">
        <w:rPr>
          <w:i/>
          <w:color w:val="000000" w:themeColor="text1"/>
        </w:rPr>
        <w:t>xml</w:t>
      </w:r>
      <w:r w:rsidRPr="00267B25">
        <w:rPr>
          <w:color w:val="000000" w:themeColor="text1"/>
        </w:rPr>
        <w:t xml:space="preserve"> file</w:t>
      </w:r>
      <w:r w:rsidR="00267B25">
        <w:rPr>
          <w:color w:val="000000" w:themeColor="text1"/>
        </w:rPr>
        <w:t>.</w:t>
      </w:r>
      <w:r w:rsidR="00267B25" w:rsidRPr="001B3DE8" w:rsidDel="00267B25">
        <w:rPr>
          <w:color w:val="000000" w:themeColor="text1"/>
        </w:rPr>
        <w:t xml:space="preserve"> </w:t>
      </w:r>
    </w:p>
    <w:p w14:paraId="32A32B7F" w14:textId="5318A964" w:rsidR="00817AAE" w:rsidRDefault="00560B92" w:rsidP="00917A5F">
      <w:pPr>
        <w:pStyle w:val="1NIMTrgMainText"/>
        <w:numPr>
          <w:ilvl w:val="0"/>
          <w:numId w:val="25"/>
        </w:numPr>
        <w:spacing w:before="200" w:after="100"/>
        <w:ind w:left="426" w:hanging="426"/>
        <w:rPr>
          <w:color w:val="000000" w:themeColor="text1"/>
        </w:rPr>
      </w:pPr>
      <w:r w:rsidRPr="001B3DE8">
        <w:rPr>
          <w:color w:val="000000" w:themeColor="text1"/>
        </w:rPr>
        <w:t>Spend a few minutes reviewing the contents of selected xml files from your export</w:t>
      </w:r>
      <w:r w:rsidR="00E91FAC" w:rsidRPr="001B3DE8">
        <w:rPr>
          <w:color w:val="000000" w:themeColor="text1"/>
        </w:rPr>
        <w:t>.</w:t>
      </w:r>
      <w:r w:rsidR="00817AAE">
        <w:rPr>
          <w:color w:val="000000" w:themeColor="text1"/>
        </w:rPr>
        <w:t xml:space="preserve"> </w:t>
      </w:r>
    </w:p>
    <w:p w14:paraId="193C00EA" w14:textId="38C86973" w:rsidR="00E91FAC" w:rsidRPr="00965412" w:rsidRDefault="00817AAE" w:rsidP="00965412">
      <w:pPr>
        <w:pStyle w:val="1NIMTrgMainText"/>
        <w:spacing w:before="200" w:after="100"/>
        <w:ind w:left="426"/>
        <w:rPr>
          <w:i/>
          <w:color w:val="000000" w:themeColor="text1"/>
        </w:rPr>
      </w:pPr>
      <w:r w:rsidRPr="00965412">
        <w:rPr>
          <w:i/>
          <w:color w:val="000000" w:themeColor="text1"/>
        </w:rPr>
        <w:t>Note: that all code tables are contained in the xml file.</w:t>
      </w:r>
    </w:p>
    <w:p w14:paraId="193C00EB" w14:textId="77777777" w:rsidR="00D05034" w:rsidRPr="001B3DE8" w:rsidRDefault="00D05034" w:rsidP="00D05034">
      <w:pPr>
        <w:pStyle w:val="Heading3"/>
        <w:tabs>
          <w:tab w:val="clear" w:pos="1701"/>
        </w:tabs>
        <w:spacing w:line="276" w:lineRule="auto"/>
        <w:ind w:left="851" w:hanging="851"/>
        <w:rPr>
          <w:b w:val="0"/>
          <w:color w:val="000000" w:themeColor="text1"/>
        </w:rPr>
      </w:pPr>
      <w:bookmarkStart w:id="747" w:name="_Toc409617002"/>
      <w:r w:rsidRPr="001B3DE8">
        <w:rPr>
          <w:b w:val="0"/>
          <w:color w:val="000000" w:themeColor="text1"/>
        </w:rPr>
        <w:t>Create bandwidth and string attribute types</w:t>
      </w:r>
      <w:bookmarkEnd w:id="747"/>
    </w:p>
    <w:p w14:paraId="193C00EC" w14:textId="77777777" w:rsidR="00D05034" w:rsidRPr="001B3DE8" w:rsidRDefault="008766F3" w:rsidP="00FA3EA3">
      <w:pPr>
        <w:pStyle w:val="1NIMTrgMainText"/>
      </w:pPr>
      <w:r w:rsidRPr="001B3DE8">
        <w:t>Attribute types are basically just ‘</w:t>
      </w:r>
      <w:r w:rsidRPr="001B3DE8">
        <w:rPr>
          <w:i/>
        </w:rPr>
        <w:t>data</w:t>
      </w:r>
      <w:r w:rsidRPr="001B3DE8">
        <w:t>’ types.</w:t>
      </w:r>
    </w:p>
    <w:p w14:paraId="193C00ED" w14:textId="77777777" w:rsidR="00D05034" w:rsidRPr="001B3DE8" w:rsidRDefault="008766F3" w:rsidP="00917A5F">
      <w:pPr>
        <w:pStyle w:val="1NIMTrgMainText"/>
        <w:numPr>
          <w:ilvl w:val="0"/>
          <w:numId w:val="26"/>
        </w:numPr>
        <w:spacing w:before="200" w:after="100"/>
        <w:ind w:left="426" w:hanging="426"/>
        <w:rPr>
          <w:color w:val="000000" w:themeColor="text1"/>
        </w:rPr>
      </w:pPr>
      <w:r w:rsidRPr="001B3DE8">
        <w:rPr>
          <w:color w:val="000000" w:themeColor="text1"/>
        </w:rPr>
        <w:t>First make sure you have an open project (</w:t>
      </w:r>
      <w:r w:rsidRPr="001B3DE8">
        <w:rPr>
          <w:b/>
          <w:color w:val="000000" w:themeColor="text1"/>
        </w:rPr>
        <w:t>Current project: Project: High Speed Internet</w:t>
      </w:r>
      <w:r w:rsidRPr="001B3DE8">
        <w:rPr>
          <w:color w:val="000000" w:themeColor="text1"/>
        </w:rPr>
        <w:t>).</w:t>
      </w:r>
    </w:p>
    <w:p w14:paraId="193C00EE" w14:textId="1EBFA1AF" w:rsidR="00AF1349" w:rsidRPr="001B3DE8" w:rsidRDefault="003042F7" w:rsidP="00AF1349">
      <w:pPr>
        <w:pStyle w:val="1NIMTrgMainText"/>
        <w:spacing w:before="300" w:after="300"/>
        <w:rPr>
          <w:color w:val="000000" w:themeColor="text1"/>
        </w:rPr>
      </w:pPr>
      <w:r>
        <w:rPr>
          <w:color w:val="000000" w:themeColor="text1"/>
        </w:rPr>
        <w:tab/>
      </w:r>
      <w:r>
        <w:rPr>
          <w:noProof/>
          <w:color w:val="000000" w:themeColor="text1"/>
        </w:rPr>
        <w:drawing>
          <wp:inline distT="0" distB="0" distL="0" distR="0" wp14:anchorId="684B5934" wp14:editId="62460D7E">
            <wp:extent cx="2902528" cy="559164"/>
            <wp:effectExtent l="19050" t="19050" r="12700" b="12700"/>
            <wp:docPr id="27911" name="Picture 2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02477" cy="559154"/>
                    </a:xfrm>
                    <a:prstGeom prst="rect">
                      <a:avLst/>
                    </a:prstGeom>
                    <a:noFill/>
                    <a:ln>
                      <a:solidFill>
                        <a:schemeClr val="accent1"/>
                      </a:solidFill>
                    </a:ln>
                  </pic:spPr>
                </pic:pic>
              </a:graphicData>
            </a:graphic>
          </wp:inline>
        </w:drawing>
      </w:r>
    </w:p>
    <w:p w14:paraId="193C00EF" w14:textId="5D68A1B7" w:rsidR="008766F3" w:rsidRPr="001B3DE8" w:rsidRDefault="008766F3" w:rsidP="008766F3">
      <w:pPr>
        <w:pStyle w:val="1NIMTrgMainText"/>
        <w:spacing w:before="200" w:after="100"/>
        <w:ind w:left="426"/>
        <w:rPr>
          <w:color w:val="000000" w:themeColor="text1"/>
        </w:rPr>
      </w:pPr>
      <w:r w:rsidRPr="001B3DE8">
        <w:rPr>
          <w:i/>
          <w:color w:val="000000" w:themeColor="text1"/>
          <w:u w:val="single"/>
        </w:rPr>
        <w:t>Note</w:t>
      </w:r>
      <w:r w:rsidRPr="001B3DE8">
        <w:rPr>
          <w:i/>
          <w:color w:val="000000" w:themeColor="text1"/>
        </w:rPr>
        <w:t xml:space="preserve">: </w:t>
      </w:r>
      <w:del w:id="748" w:author="Claire Carbone" w:date="2015-01-08T13:04:00Z">
        <w:r w:rsidRPr="001B3DE8" w:rsidDel="00EA4A95">
          <w:rPr>
            <w:i/>
            <w:color w:val="000000" w:themeColor="text1"/>
          </w:rPr>
          <w:delText xml:space="preserve">You can either select the project from the list of projects presented in the GUI when you first open the Catalog Designer, or you can go to </w:delText>
        </w:r>
        <w:r w:rsidRPr="001B3DE8" w:rsidDel="00EA4A95">
          <w:rPr>
            <w:b/>
            <w:i/>
            <w:color w:val="000000" w:themeColor="text1"/>
          </w:rPr>
          <w:delText>Catalog Designer &gt; Projects</w:delText>
        </w:r>
        <w:r w:rsidRPr="001B3DE8" w:rsidDel="00EA4A95">
          <w:rPr>
            <w:i/>
            <w:color w:val="000000" w:themeColor="text1"/>
          </w:rPr>
          <w:delText xml:space="preserve">, select the project, then click </w:delText>
        </w:r>
        <w:r w:rsidR="003042F7" w:rsidRPr="003042F7" w:rsidDel="00EA4A95">
          <w:rPr>
            <w:b/>
            <w:i/>
            <w:color w:val="000000" w:themeColor="text1"/>
          </w:rPr>
          <w:delText>&gt;</w:delText>
        </w:r>
        <w:r w:rsidR="003042F7" w:rsidDel="00EA4A95">
          <w:rPr>
            <w:b/>
            <w:i/>
            <w:color w:val="000000" w:themeColor="text1"/>
          </w:rPr>
          <w:delText xml:space="preserve"> </w:delText>
        </w:r>
        <w:r w:rsidR="003042F7" w:rsidRPr="00965412" w:rsidDel="00EA4A95">
          <w:rPr>
            <w:color w:val="000000" w:themeColor="text1"/>
          </w:rPr>
          <w:delText>next to project</w:delText>
        </w:r>
      </w:del>
      <w:ins w:id="749" w:author="Claire Carbone" w:date="2015-01-08T13:04:00Z">
        <w:r w:rsidR="00EA4A95">
          <w:rPr>
            <w:i/>
            <w:color w:val="000000" w:themeColor="text1"/>
          </w:rPr>
          <w:t xml:space="preserve">If necessary, go to Project &amp; Request/Project </w:t>
        </w:r>
      </w:ins>
      <w:ins w:id="750" w:author="Claire Carbone" w:date="2015-01-08T13:05:00Z">
        <w:r w:rsidR="00EA4A95">
          <w:rPr>
            <w:i/>
            <w:color w:val="000000" w:themeColor="text1"/>
          </w:rPr>
          <w:t xml:space="preserve">from the Quick Start Menu </w:t>
        </w:r>
      </w:ins>
      <w:ins w:id="751" w:author="Claire Carbone" w:date="2015-01-08T13:04:00Z">
        <w:r w:rsidR="00EA4A95">
          <w:rPr>
            <w:i/>
            <w:color w:val="000000" w:themeColor="text1"/>
          </w:rPr>
          <w:t>to select the Project</w:t>
        </w:r>
      </w:ins>
      <w:ins w:id="752" w:author="Claire Carbone" w:date="2015-01-08T13:05:00Z">
        <w:r w:rsidR="00EA4A95">
          <w:rPr>
            <w:i/>
            <w:color w:val="000000" w:themeColor="text1"/>
          </w:rPr>
          <w:t xml:space="preserve"> specified above</w:t>
        </w:r>
      </w:ins>
      <w:r w:rsidRPr="001B3DE8">
        <w:rPr>
          <w:i/>
          <w:color w:val="000000" w:themeColor="text1"/>
        </w:rPr>
        <w:t>.</w:t>
      </w:r>
      <w:r w:rsidRPr="001B3DE8">
        <w:rPr>
          <w:color w:val="000000" w:themeColor="text1"/>
        </w:rPr>
        <w:t xml:space="preserve"> </w:t>
      </w:r>
    </w:p>
    <w:p w14:paraId="193C00F0" w14:textId="5CCE0F4C" w:rsidR="00D05034" w:rsidRPr="001B3DE8" w:rsidRDefault="00032F1F" w:rsidP="00917A5F">
      <w:pPr>
        <w:pStyle w:val="1NIMTrgMainText"/>
        <w:numPr>
          <w:ilvl w:val="0"/>
          <w:numId w:val="26"/>
        </w:numPr>
        <w:spacing w:before="200" w:after="100"/>
        <w:ind w:left="426" w:hanging="426"/>
        <w:rPr>
          <w:color w:val="000000" w:themeColor="text1"/>
        </w:rPr>
      </w:pPr>
      <w:r w:rsidRPr="001B3DE8">
        <w:rPr>
          <w:color w:val="000000" w:themeColor="text1"/>
        </w:rPr>
        <w:t xml:space="preserve">Go to </w:t>
      </w:r>
      <w:del w:id="753" w:author="Claire Carbone" w:date="2015-01-08T13:05:00Z">
        <w:r w:rsidRPr="001B3DE8" w:rsidDel="00EA4A95">
          <w:rPr>
            <w:i/>
            <w:color w:val="000000" w:themeColor="text1"/>
          </w:rPr>
          <w:delText>Catalog Designer</w:delText>
        </w:r>
      </w:del>
      <w:ins w:id="754" w:author="Claire Carbone" w:date="2015-01-08T13:05:00Z">
        <w:r w:rsidR="00EA4A95">
          <w:rPr>
            <w:i/>
            <w:color w:val="000000" w:themeColor="text1"/>
          </w:rPr>
          <w:t>Technical Configuration</w:t>
        </w:r>
      </w:ins>
      <w:r w:rsidRPr="001B3DE8">
        <w:rPr>
          <w:i/>
          <w:color w:val="000000" w:themeColor="text1"/>
        </w:rPr>
        <w:t xml:space="preserve"> &gt; Attribute Type</w:t>
      </w:r>
      <w:ins w:id="755" w:author="Claire Carbone" w:date="2015-01-08T13:06:00Z">
        <w:r w:rsidR="00EA4A95">
          <w:rPr>
            <w:i/>
            <w:color w:val="000000" w:themeColor="text1"/>
          </w:rPr>
          <w:t xml:space="preserve"> from the Quick Start Menu</w:t>
        </w:r>
      </w:ins>
      <w:del w:id="756" w:author="Claire Carbone" w:date="2015-01-08T13:06:00Z">
        <w:r w:rsidRPr="001B3DE8" w:rsidDel="00EA4A95">
          <w:rPr>
            <w:i/>
            <w:color w:val="000000" w:themeColor="text1"/>
          </w:rPr>
          <w:delText>s</w:delText>
        </w:r>
      </w:del>
      <w:r w:rsidRPr="001B3DE8">
        <w:rPr>
          <w:color w:val="000000" w:themeColor="text1"/>
        </w:rPr>
        <w:t>.</w:t>
      </w:r>
    </w:p>
    <w:p w14:paraId="193C00F1" w14:textId="1FC6F815" w:rsidR="00D1652C" w:rsidRPr="001B3DE8" w:rsidRDefault="003042F7">
      <w:pPr>
        <w:pStyle w:val="1NIMTrgMainText"/>
        <w:spacing w:before="300" w:after="300"/>
        <w:ind w:left="1247"/>
        <w:rPr>
          <w:color w:val="000000" w:themeColor="text1"/>
        </w:rPr>
        <w:pPrChange w:id="757" w:author="Claire Carbone" w:date="2015-01-08T13:08:00Z">
          <w:pPr>
            <w:pStyle w:val="1NIMTrgMainText"/>
            <w:spacing w:before="300" w:after="300"/>
          </w:pPr>
        </w:pPrChange>
      </w:pPr>
      <w:r>
        <w:rPr>
          <w:color w:val="000000" w:themeColor="text1"/>
        </w:rPr>
        <w:tab/>
      </w:r>
      <w:ins w:id="758" w:author="Claire Carbone" w:date="2015-01-08T13:07:00Z">
        <w:r w:rsidR="00EA4A95">
          <w:rPr>
            <w:noProof/>
            <w:color w:val="000000" w:themeColor="text1"/>
          </w:rPr>
          <w:drawing>
            <wp:inline distT="0" distB="0" distL="0" distR="0" wp14:anchorId="227ED494" wp14:editId="6746BB2F">
              <wp:extent cx="1649218" cy="1143000"/>
              <wp:effectExtent l="19050" t="19050" r="2730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49218" cy="1143000"/>
                      </a:xfrm>
                      <a:prstGeom prst="rect">
                        <a:avLst/>
                      </a:prstGeom>
                      <a:noFill/>
                      <a:ln>
                        <a:solidFill>
                          <a:schemeClr val="accent1"/>
                        </a:solidFill>
                      </a:ln>
                    </pic:spPr>
                  </pic:pic>
                </a:graphicData>
              </a:graphic>
            </wp:inline>
          </w:drawing>
        </w:r>
      </w:ins>
      <w:del w:id="759" w:author="Claire Carbone" w:date="2015-01-08T13:07:00Z">
        <w:r w:rsidDel="00EA4A95">
          <w:rPr>
            <w:noProof/>
            <w:color w:val="000000" w:themeColor="text1"/>
          </w:rPr>
          <w:drawing>
            <wp:inline distT="0" distB="0" distL="0" distR="0" wp14:anchorId="3775DE73" wp14:editId="3EB6DC58">
              <wp:extent cx="2064327" cy="1821086"/>
              <wp:effectExtent l="19050" t="19050" r="12700" b="27305"/>
              <wp:docPr id="27912" name="Picture 27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71644" cy="1827540"/>
                      </a:xfrm>
                      <a:prstGeom prst="rect">
                        <a:avLst/>
                      </a:prstGeom>
                      <a:noFill/>
                      <a:ln>
                        <a:solidFill>
                          <a:schemeClr val="accent1"/>
                        </a:solidFill>
                      </a:ln>
                    </pic:spPr>
                  </pic:pic>
                </a:graphicData>
              </a:graphic>
            </wp:inline>
          </w:drawing>
        </w:r>
      </w:del>
    </w:p>
    <w:p w14:paraId="193C00F2" w14:textId="77777777" w:rsidR="00D05034" w:rsidRDefault="00032F1F" w:rsidP="00917A5F">
      <w:pPr>
        <w:pStyle w:val="1NIMTrgMainText"/>
        <w:numPr>
          <w:ilvl w:val="0"/>
          <w:numId w:val="26"/>
        </w:numPr>
        <w:spacing w:before="200"/>
        <w:ind w:left="425" w:hanging="425"/>
        <w:rPr>
          <w:color w:val="000000" w:themeColor="text1"/>
        </w:rPr>
      </w:pPr>
      <w:r w:rsidRPr="001B3DE8">
        <w:rPr>
          <w:color w:val="000000" w:themeColor="text1"/>
        </w:rPr>
        <w:t xml:space="preserve">Click </w:t>
      </w:r>
      <w:r w:rsidRPr="001B3DE8">
        <w:rPr>
          <w:b/>
          <w:color w:val="000000" w:themeColor="text1"/>
        </w:rPr>
        <w:t xml:space="preserve">Add </w:t>
      </w:r>
      <w:r w:rsidRPr="001B3DE8">
        <w:rPr>
          <w:color w:val="000000" w:themeColor="text1"/>
        </w:rPr>
        <w:t>in the bottom left-hand corner of the screen, and enter the following values</w:t>
      </w:r>
      <w:r w:rsidR="00F15EA2" w:rsidRPr="001B3DE8">
        <w:rPr>
          <w:color w:val="000000" w:themeColor="text1"/>
        </w:rPr>
        <w:t>, as shown in the table below:</w:t>
      </w:r>
    </w:p>
    <w:p w14:paraId="193C00F3" w14:textId="223EA9EE" w:rsidR="00FA3EA3" w:rsidRPr="00965412" w:rsidRDefault="00237657" w:rsidP="00FA3EA3">
      <w:pPr>
        <w:pStyle w:val="1NIMTrgMainText"/>
        <w:rPr>
          <w:sz w:val="18"/>
        </w:rPr>
      </w:pPr>
      <w:r>
        <w:rPr>
          <w:sz w:val="18"/>
        </w:rPr>
        <w:tab/>
      </w:r>
    </w:p>
    <w:tbl>
      <w:tblPr>
        <w:tblStyle w:val="TableGrid"/>
        <w:tblpPr w:leftFromText="180" w:rightFromText="180" w:vertAnchor="text" w:horzAnchor="margin" w:tblpXSpec="center" w:tblpY="137"/>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Change w:id="760" w:author="Claire Carbone" w:date="2015-01-08T13:09:00Z">
          <w:tblPr>
            <w:tblStyle w:val="TableGrid"/>
            <w:tblpPr w:leftFromText="180" w:rightFromText="180" w:vertAnchor="text" w:horzAnchor="margin" w:tblpXSpec="center" w:tblpY="137"/>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PrChange>
      </w:tblPr>
      <w:tblGrid>
        <w:gridCol w:w="1526"/>
        <w:gridCol w:w="7716"/>
        <w:tblGridChange w:id="761">
          <w:tblGrid>
            <w:gridCol w:w="1526"/>
            <w:gridCol w:w="7716"/>
          </w:tblGrid>
        </w:tblGridChange>
      </w:tblGrid>
      <w:tr w:rsidR="00C82A78" w:rsidRPr="001B3DE8" w14:paraId="193C00F6" w14:textId="77777777" w:rsidTr="001E722E">
        <w:trPr>
          <w:trHeight w:val="340"/>
          <w:trPrChange w:id="762" w:author="Claire Carbone" w:date="2015-01-08T13:09:00Z">
            <w:trPr>
              <w:trHeight w:val="340"/>
            </w:trPr>
          </w:trPrChange>
        </w:trPr>
        <w:tc>
          <w:tcPr>
            <w:tcW w:w="1526" w:type="dxa"/>
            <w:tcBorders>
              <w:top w:val="single" w:sz="12" w:space="0" w:color="auto"/>
              <w:bottom w:val="single" w:sz="4" w:space="0" w:color="auto"/>
            </w:tcBorders>
            <w:shd w:val="clear" w:color="auto" w:fill="BFBFBF"/>
            <w:vAlign w:val="center"/>
            <w:tcPrChange w:id="763" w:author="Claire Carbone" w:date="2015-01-08T13:09:00Z">
              <w:tcPr>
                <w:tcW w:w="1526" w:type="dxa"/>
                <w:tcBorders>
                  <w:top w:val="single" w:sz="12" w:space="0" w:color="auto"/>
                  <w:bottom w:val="single" w:sz="4" w:space="0" w:color="auto"/>
                </w:tcBorders>
                <w:shd w:val="clear" w:color="auto" w:fill="BFBFBF"/>
                <w:vAlign w:val="center"/>
              </w:tcPr>
            </w:tcPrChange>
          </w:tcPr>
          <w:p w14:paraId="193C00F4" w14:textId="29A95A88" w:rsidR="00C82A78" w:rsidRPr="001B3DE8" w:rsidRDefault="001E722E" w:rsidP="00454C78">
            <w:pPr>
              <w:pStyle w:val="1NIMTrgMainText"/>
              <w:spacing w:before="0" w:after="0" w:line="240" w:lineRule="auto"/>
              <w:rPr>
                <w:b/>
                <w:color w:val="000000"/>
              </w:rPr>
            </w:pPr>
            <w:ins w:id="764" w:author="Claire Carbone" w:date="2015-01-08T13:08:00Z">
              <w:r>
                <w:rPr>
                  <w:b/>
                  <w:color w:val="000000"/>
                </w:rPr>
                <w:t xml:space="preserve">Attribute Type </w:t>
              </w:r>
            </w:ins>
            <w:r w:rsidR="00C82A78" w:rsidRPr="001B3DE8">
              <w:rPr>
                <w:b/>
                <w:color w:val="000000"/>
              </w:rPr>
              <w:t>Code</w:t>
            </w:r>
          </w:p>
        </w:tc>
        <w:tc>
          <w:tcPr>
            <w:tcW w:w="7716" w:type="dxa"/>
            <w:tcBorders>
              <w:top w:val="single" w:sz="12" w:space="0" w:color="auto"/>
              <w:bottom w:val="single" w:sz="4" w:space="0" w:color="auto"/>
              <w:right w:val="single" w:sz="12" w:space="0" w:color="auto"/>
            </w:tcBorders>
            <w:vAlign w:val="center"/>
            <w:tcPrChange w:id="765" w:author="Claire Carbone" w:date="2015-01-08T13:09:00Z">
              <w:tcPr>
                <w:tcW w:w="7716" w:type="dxa"/>
                <w:tcBorders>
                  <w:top w:val="single" w:sz="12" w:space="0" w:color="auto"/>
                  <w:bottom w:val="single" w:sz="4" w:space="0" w:color="auto"/>
                  <w:right w:val="single" w:sz="12" w:space="0" w:color="auto"/>
                </w:tcBorders>
                <w:vAlign w:val="center"/>
              </w:tcPr>
            </w:tcPrChange>
          </w:tcPr>
          <w:p w14:paraId="193C00F5" w14:textId="77777777" w:rsidR="00C82A78" w:rsidRPr="001B3DE8" w:rsidRDefault="00C82A78" w:rsidP="00454C78">
            <w:pPr>
              <w:pStyle w:val="1NIMTrgMainText"/>
              <w:spacing w:before="0" w:after="0" w:line="240" w:lineRule="auto"/>
              <w:rPr>
                <w:color w:val="000000"/>
              </w:rPr>
            </w:pPr>
            <w:r w:rsidRPr="001B3DE8">
              <w:rPr>
                <w:color w:val="000000"/>
              </w:rPr>
              <w:t xml:space="preserve">‘bandwidth’ </w:t>
            </w:r>
            <w:r w:rsidRPr="001B3DE8">
              <w:rPr>
                <w:i/>
                <w:color w:val="000000"/>
              </w:rPr>
              <w:t>(must be a Java name)</w:t>
            </w:r>
          </w:p>
        </w:tc>
      </w:tr>
      <w:tr w:rsidR="00C82A78" w:rsidRPr="001B3DE8" w14:paraId="193C00F9" w14:textId="77777777" w:rsidTr="001E722E">
        <w:trPr>
          <w:trHeight w:val="340"/>
          <w:trPrChange w:id="766" w:author="Claire Carbone" w:date="2015-01-08T13:09:00Z">
            <w:trPr>
              <w:trHeight w:val="340"/>
            </w:trPr>
          </w:trPrChange>
        </w:trPr>
        <w:tc>
          <w:tcPr>
            <w:tcW w:w="1526" w:type="dxa"/>
            <w:tcBorders>
              <w:top w:val="single" w:sz="4" w:space="0" w:color="auto"/>
              <w:bottom w:val="single" w:sz="4" w:space="0" w:color="auto"/>
            </w:tcBorders>
            <w:shd w:val="clear" w:color="auto" w:fill="BFBFBF"/>
            <w:vAlign w:val="center"/>
            <w:tcPrChange w:id="767" w:author="Claire Carbone" w:date="2015-01-08T13:09:00Z">
              <w:tcPr>
                <w:tcW w:w="1526" w:type="dxa"/>
                <w:tcBorders>
                  <w:top w:val="single" w:sz="4" w:space="0" w:color="auto"/>
                  <w:bottom w:val="single" w:sz="4" w:space="0" w:color="auto"/>
                </w:tcBorders>
                <w:shd w:val="clear" w:color="auto" w:fill="BFBFBF"/>
                <w:vAlign w:val="center"/>
              </w:tcPr>
            </w:tcPrChange>
          </w:tcPr>
          <w:p w14:paraId="193C00F7" w14:textId="77777777" w:rsidR="00C82A78" w:rsidRPr="001B3DE8" w:rsidRDefault="00C82A78" w:rsidP="00454C78">
            <w:pPr>
              <w:pStyle w:val="1NIMTrgMainText"/>
              <w:spacing w:before="0" w:after="0" w:line="240" w:lineRule="auto"/>
              <w:rPr>
                <w:b/>
                <w:color w:val="000000"/>
              </w:rPr>
            </w:pPr>
            <w:r w:rsidRPr="001B3DE8">
              <w:rPr>
                <w:b/>
                <w:color w:val="000000"/>
              </w:rPr>
              <w:t>Status</w:t>
            </w:r>
          </w:p>
        </w:tc>
        <w:tc>
          <w:tcPr>
            <w:tcW w:w="7716" w:type="dxa"/>
            <w:tcBorders>
              <w:top w:val="single" w:sz="4" w:space="0" w:color="auto"/>
              <w:bottom w:val="single" w:sz="4" w:space="0" w:color="auto"/>
              <w:right w:val="single" w:sz="12" w:space="0" w:color="auto"/>
            </w:tcBorders>
            <w:vAlign w:val="center"/>
            <w:tcPrChange w:id="768" w:author="Claire Carbone" w:date="2015-01-08T13:09:00Z">
              <w:tcPr>
                <w:tcW w:w="7716" w:type="dxa"/>
                <w:tcBorders>
                  <w:top w:val="single" w:sz="4" w:space="0" w:color="auto"/>
                  <w:bottom w:val="single" w:sz="4" w:space="0" w:color="auto"/>
                  <w:right w:val="single" w:sz="12" w:space="0" w:color="auto"/>
                </w:tcBorders>
                <w:vAlign w:val="center"/>
              </w:tcPr>
            </w:tcPrChange>
          </w:tcPr>
          <w:p w14:paraId="193C00F8" w14:textId="77777777" w:rsidR="00C82A78" w:rsidRPr="001B3DE8" w:rsidRDefault="00C82A78" w:rsidP="00454C78">
            <w:pPr>
              <w:pStyle w:val="1NIMTrgMainText"/>
              <w:spacing w:before="0" w:after="0" w:line="240" w:lineRule="auto"/>
              <w:rPr>
                <w:color w:val="000000"/>
              </w:rPr>
            </w:pPr>
            <w:r w:rsidRPr="001B3DE8">
              <w:rPr>
                <w:color w:val="000000"/>
              </w:rPr>
              <w:t>‘Definition’</w:t>
            </w:r>
          </w:p>
        </w:tc>
      </w:tr>
      <w:tr w:rsidR="00C82A78" w:rsidRPr="001B3DE8" w14:paraId="193C00FC" w14:textId="77777777" w:rsidTr="001E722E">
        <w:trPr>
          <w:trHeight w:val="340"/>
          <w:trPrChange w:id="769" w:author="Claire Carbone" w:date="2015-01-08T13:09:00Z">
            <w:trPr>
              <w:trHeight w:val="340"/>
            </w:trPr>
          </w:trPrChange>
        </w:trPr>
        <w:tc>
          <w:tcPr>
            <w:tcW w:w="1526" w:type="dxa"/>
            <w:tcBorders>
              <w:top w:val="single" w:sz="4" w:space="0" w:color="auto"/>
              <w:bottom w:val="single" w:sz="4" w:space="0" w:color="auto"/>
            </w:tcBorders>
            <w:shd w:val="clear" w:color="auto" w:fill="BFBFBF"/>
            <w:vAlign w:val="center"/>
            <w:tcPrChange w:id="770" w:author="Claire Carbone" w:date="2015-01-08T13:09:00Z">
              <w:tcPr>
                <w:tcW w:w="1526" w:type="dxa"/>
                <w:tcBorders>
                  <w:top w:val="single" w:sz="4" w:space="0" w:color="auto"/>
                  <w:bottom w:val="single" w:sz="4" w:space="0" w:color="auto"/>
                </w:tcBorders>
                <w:shd w:val="clear" w:color="auto" w:fill="BFBFBF"/>
                <w:vAlign w:val="center"/>
              </w:tcPr>
            </w:tcPrChange>
          </w:tcPr>
          <w:p w14:paraId="193C00FA" w14:textId="77777777" w:rsidR="00C82A78" w:rsidRPr="001B3DE8" w:rsidRDefault="00C82A78" w:rsidP="00454C78">
            <w:pPr>
              <w:pStyle w:val="1NIMTrgMainText"/>
              <w:spacing w:before="0" w:after="0" w:line="240" w:lineRule="auto"/>
              <w:rPr>
                <w:b/>
                <w:color w:val="000000"/>
              </w:rPr>
            </w:pPr>
            <w:r w:rsidRPr="001B3DE8">
              <w:rPr>
                <w:b/>
                <w:color w:val="000000"/>
              </w:rPr>
              <w:t>Name</w:t>
            </w:r>
          </w:p>
        </w:tc>
        <w:tc>
          <w:tcPr>
            <w:tcW w:w="7716" w:type="dxa"/>
            <w:tcBorders>
              <w:top w:val="single" w:sz="4" w:space="0" w:color="auto"/>
              <w:bottom w:val="single" w:sz="4" w:space="0" w:color="auto"/>
              <w:right w:val="single" w:sz="12" w:space="0" w:color="auto"/>
            </w:tcBorders>
            <w:vAlign w:val="center"/>
            <w:tcPrChange w:id="771" w:author="Claire Carbone" w:date="2015-01-08T13:09:00Z">
              <w:tcPr>
                <w:tcW w:w="7716" w:type="dxa"/>
                <w:tcBorders>
                  <w:top w:val="single" w:sz="4" w:space="0" w:color="auto"/>
                  <w:bottom w:val="single" w:sz="4" w:space="0" w:color="auto"/>
                  <w:right w:val="single" w:sz="12" w:space="0" w:color="auto"/>
                </w:tcBorders>
                <w:vAlign w:val="center"/>
              </w:tcPr>
            </w:tcPrChange>
          </w:tcPr>
          <w:p w14:paraId="193C00FB" w14:textId="77777777" w:rsidR="00C82A78" w:rsidRPr="001B3DE8" w:rsidRDefault="00C82A78" w:rsidP="00454C78">
            <w:pPr>
              <w:pStyle w:val="1NIMTrgMainText"/>
              <w:spacing w:before="0" w:after="0" w:line="240" w:lineRule="auto"/>
              <w:rPr>
                <w:color w:val="000000"/>
              </w:rPr>
            </w:pPr>
            <w:r w:rsidRPr="001B3DE8">
              <w:rPr>
                <w:color w:val="000000"/>
              </w:rPr>
              <w:t xml:space="preserve">‘Bandwidth’ </w:t>
            </w:r>
            <w:r w:rsidRPr="001B3DE8">
              <w:rPr>
                <w:i/>
                <w:color w:val="000000"/>
              </w:rPr>
              <w:t>(visible to end users, with spaces and special characters allowed)</w:t>
            </w:r>
          </w:p>
        </w:tc>
      </w:tr>
      <w:tr w:rsidR="00C82A78" w:rsidRPr="001B3DE8" w14:paraId="193C00FF" w14:textId="77777777" w:rsidTr="001E722E">
        <w:trPr>
          <w:trHeight w:val="340"/>
          <w:trPrChange w:id="772" w:author="Claire Carbone" w:date="2015-01-08T13:09:00Z">
            <w:trPr>
              <w:trHeight w:val="340"/>
            </w:trPr>
          </w:trPrChange>
        </w:trPr>
        <w:tc>
          <w:tcPr>
            <w:tcW w:w="1526" w:type="dxa"/>
            <w:tcBorders>
              <w:top w:val="single" w:sz="4" w:space="0" w:color="auto"/>
              <w:bottom w:val="single" w:sz="4" w:space="0" w:color="auto"/>
            </w:tcBorders>
            <w:shd w:val="clear" w:color="auto" w:fill="BFBFBF"/>
            <w:vAlign w:val="center"/>
            <w:tcPrChange w:id="773" w:author="Claire Carbone" w:date="2015-01-08T13:09:00Z">
              <w:tcPr>
                <w:tcW w:w="1526" w:type="dxa"/>
                <w:tcBorders>
                  <w:top w:val="single" w:sz="4" w:space="0" w:color="auto"/>
                  <w:bottom w:val="single" w:sz="4" w:space="0" w:color="auto"/>
                </w:tcBorders>
                <w:shd w:val="clear" w:color="auto" w:fill="BFBFBF"/>
                <w:vAlign w:val="center"/>
              </w:tcPr>
            </w:tcPrChange>
          </w:tcPr>
          <w:p w14:paraId="193C00FD" w14:textId="77777777" w:rsidR="00C82A78" w:rsidRPr="001B3DE8" w:rsidRDefault="00C82A78" w:rsidP="00454C78">
            <w:pPr>
              <w:pStyle w:val="1NIMTrgMainText"/>
              <w:spacing w:before="0" w:after="0" w:line="240" w:lineRule="auto"/>
              <w:rPr>
                <w:b/>
                <w:color w:val="000000"/>
              </w:rPr>
            </w:pPr>
            <w:r w:rsidRPr="001B3DE8">
              <w:rPr>
                <w:b/>
                <w:color w:val="000000"/>
              </w:rPr>
              <w:t>Start Date</w:t>
            </w:r>
          </w:p>
        </w:tc>
        <w:tc>
          <w:tcPr>
            <w:tcW w:w="7716" w:type="dxa"/>
            <w:tcBorders>
              <w:top w:val="single" w:sz="4" w:space="0" w:color="auto"/>
              <w:bottom w:val="single" w:sz="4" w:space="0" w:color="auto"/>
              <w:right w:val="single" w:sz="12" w:space="0" w:color="auto"/>
            </w:tcBorders>
            <w:vAlign w:val="center"/>
            <w:tcPrChange w:id="774" w:author="Claire Carbone" w:date="2015-01-08T13:09:00Z">
              <w:tcPr>
                <w:tcW w:w="7716" w:type="dxa"/>
                <w:tcBorders>
                  <w:top w:val="single" w:sz="4" w:space="0" w:color="auto"/>
                  <w:bottom w:val="single" w:sz="4" w:space="0" w:color="auto"/>
                  <w:right w:val="single" w:sz="12" w:space="0" w:color="auto"/>
                </w:tcBorders>
                <w:vAlign w:val="center"/>
              </w:tcPr>
            </w:tcPrChange>
          </w:tcPr>
          <w:p w14:paraId="193C00FE" w14:textId="77777777" w:rsidR="00C82A78" w:rsidRPr="001B3DE8" w:rsidRDefault="00C82A78" w:rsidP="002535F9">
            <w:pPr>
              <w:pStyle w:val="1NIMTrgMainText"/>
              <w:spacing w:before="0" w:after="0" w:line="240" w:lineRule="auto"/>
              <w:rPr>
                <w:color w:val="000000"/>
              </w:rPr>
            </w:pPr>
            <w:r w:rsidRPr="001B3DE8">
              <w:rPr>
                <w:color w:val="000000"/>
              </w:rPr>
              <w:t>[Today]</w:t>
            </w:r>
          </w:p>
        </w:tc>
      </w:tr>
      <w:tr w:rsidR="00C82A78" w:rsidRPr="001B3DE8" w14:paraId="193C0103" w14:textId="77777777" w:rsidTr="001E722E">
        <w:trPr>
          <w:trHeight w:val="794"/>
          <w:trPrChange w:id="775" w:author="Claire Carbone" w:date="2015-01-08T13:09:00Z">
            <w:trPr>
              <w:trHeight w:val="794"/>
            </w:trPr>
          </w:trPrChange>
        </w:trPr>
        <w:tc>
          <w:tcPr>
            <w:tcW w:w="1526" w:type="dxa"/>
            <w:tcBorders>
              <w:top w:val="single" w:sz="4" w:space="0" w:color="auto"/>
              <w:bottom w:val="single" w:sz="4" w:space="0" w:color="auto"/>
            </w:tcBorders>
            <w:shd w:val="clear" w:color="auto" w:fill="BFBFBF"/>
            <w:vAlign w:val="center"/>
            <w:tcPrChange w:id="776" w:author="Claire Carbone" w:date="2015-01-08T13:09:00Z">
              <w:tcPr>
                <w:tcW w:w="1526" w:type="dxa"/>
                <w:tcBorders>
                  <w:top w:val="single" w:sz="4" w:space="0" w:color="auto"/>
                  <w:bottom w:val="single" w:sz="4" w:space="0" w:color="auto"/>
                </w:tcBorders>
                <w:shd w:val="clear" w:color="auto" w:fill="BFBFBF"/>
                <w:vAlign w:val="center"/>
              </w:tcPr>
            </w:tcPrChange>
          </w:tcPr>
          <w:p w14:paraId="193C0100" w14:textId="77777777" w:rsidR="00C82A78" w:rsidRPr="001B3DE8" w:rsidRDefault="00C82A78" w:rsidP="00454C78">
            <w:pPr>
              <w:pStyle w:val="1NIMTrgMainText"/>
              <w:spacing w:before="0" w:after="0" w:line="240" w:lineRule="auto"/>
              <w:rPr>
                <w:b/>
                <w:color w:val="000000"/>
              </w:rPr>
            </w:pPr>
            <w:r w:rsidRPr="001B3DE8">
              <w:rPr>
                <w:b/>
                <w:color w:val="000000"/>
              </w:rPr>
              <w:t>End Date</w:t>
            </w:r>
          </w:p>
        </w:tc>
        <w:tc>
          <w:tcPr>
            <w:tcW w:w="7716" w:type="dxa"/>
            <w:tcBorders>
              <w:top w:val="single" w:sz="4" w:space="0" w:color="auto"/>
              <w:bottom w:val="single" w:sz="4" w:space="0" w:color="auto"/>
              <w:right w:val="single" w:sz="12" w:space="0" w:color="auto"/>
            </w:tcBorders>
            <w:vAlign w:val="center"/>
            <w:tcPrChange w:id="777" w:author="Claire Carbone" w:date="2015-01-08T13:09:00Z">
              <w:tcPr>
                <w:tcW w:w="7716" w:type="dxa"/>
                <w:tcBorders>
                  <w:top w:val="single" w:sz="4" w:space="0" w:color="auto"/>
                  <w:bottom w:val="single" w:sz="4" w:space="0" w:color="auto"/>
                  <w:right w:val="single" w:sz="12" w:space="0" w:color="auto"/>
                </w:tcBorders>
                <w:vAlign w:val="center"/>
              </w:tcPr>
            </w:tcPrChange>
          </w:tcPr>
          <w:p w14:paraId="193C0101" w14:textId="77777777" w:rsidR="00C82A78" w:rsidRPr="001B3DE8" w:rsidRDefault="00C82A78" w:rsidP="004454D2">
            <w:pPr>
              <w:pStyle w:val="1NIMTrgMainText"/>
              <w:spacing w:before="0" w:after="40" w:line="240" w:lineRule="auto"/>
              <w:rPr>
                <w:color w:val="000000"/>
              </w:rPr>
            </w:pPr>
            <w:r w:rsidRPr="001B3DE8">
              <w:rPr>
                <w:color w:val="000000"/>
              </w:rPr>
              <w:t>[One year from today]</w:t>
            </w:r>
          </w:p>
          <w:p w14:paraId="193C0102" w14:textId="77777777" w:rsidR="00C82A78" w:rsidRPr="001B3DE8" w:rsidRDefault="00C82A78" w:rsidP="00454C78">
            <w:pPr>
              <w:pStyle w:val="1NIMTrgMainText"/>
              <w:spacing w:before="0" w:after="0" w:line="240" w:lineRule="auto"/>
              <w:rPr>
                <w:i/>
                <w:color w:val="000000"/>
              </w:rPr>
            </w:pPr>
            <w:r w:rsidRPr="001B3DE8">
              <w:rPr>
                <w:i/>
                <w:color w:val="000000"/>
              </w:rPr>
              <w:t>The period defined by these two dates represents the effective ‘life’ of the attribute type</w:t>
            </w:r>
          </w:p>
        </w:tc>
      </w:tr>
      <w:tr w:rsidR="00C82A78" w:rsidRPr="001B3DE8" w14:paraId="193C0107" w14:textId="77777777" w:rsidTr="001E722E">
        <w:trPr>
          <w:trHeight w:val="794"/>
          <w:trPrChange w:id="778" w:author="Claire Carbone" w:date="2015-01-08T13:09:00Z">
            <w:trPr>
              <w:trHeight w:val="794"/>
            </w:trPr>
          </w:trPrChange>
        </w:trPr>
        <w:tc>
          <w:tcPr>
            <w:tcW w:w="1526" w:type="dxa"/>
            <w:tcBorders>
              <w:top w:val="single" w:sz="4" w:space="0" w:color="auto"/>
              <w:bottom w:val="single" w:sz="4" w:space="0" w:color="auto"/>
            </w:tcBorders>
            <w:shd w:val="clear" w:color="auto" w:fill="BFBFBF"/>
            <w:vAlign w:val="center"/>
            <w:tcPrChange w:id="779" w:author="Claire Carbone" w:date="2015-01-08T13:09:00Z">
              <w:tcPr>
                <w:tcW w:w="1526" w:type="dxa"/>
                <w:tcBorders>
                  <w:top w:val="single" w:sz="4" w:space="0" w:color="auto"/>
                  <w:bottom w:val="single" w:sz="4" w:space="0" w:color="auto"/>
                </w:tcBorders>
                <w:shd w:val="clear" w:color="auto" w:fill="BFBFBF"/>
                <w:vAlign w:val="center"/>
              </w:tcPr>
            </w:tcPrChange>
          </w:tcPr>
          <w:p w14:paraId="193C0104" w14:textId="77777777" w:rsidR="00C82A78" w:rsidRPr="001B3DE8" w:rsidRDefault="00C82A78" w:rsidP="00454C78">
            <w:pPr>
              <w:pStyle w:val="1NIMTrgMainText"/>
              <w:spacing w:before="0" w:after="0" w:line="240" w:lineRule="auto"/>
              <w:rPr>
                <w:b/>
                <w:color w:val="000000"/>
              </w:rPr>
            </w:pPr>
            <w:r w:rsidRPr="001B3DE8">
              <w:rPr>
                <w:b/>
                <w:color w:val="000000"/>
              </w:rPr>
              <w:t>Type</w:t>
            </w:r>
          </w:p>
        </w:tc>
        <w:tc>
          <w:tcPr>
            <w:tcW w:w="7716" w:type="dxa"/>
            <w:tcBorders>
              <w:top w:val="single" w:sz="4" w:space="0" w:color="auto"/>
              <w:bottom w:val="single" w:sz="4" w:space="0" w:color="auto"/>
              <w:right w:val="single" w:sz="12" w:space="0" w:color="auto"/>
            </w:tcBorders>
            <w:vAlign w:val="center"/>
            <w:tcPrChange w:id="780" w:author="Claire Carbone" w:date="2015-01-08T13:09:00Z">
              <w:tcPr>
                <w:tcW w:w="7716" w:type="dxa"/>
                <w:tcBorders>
                  <w:top w:val="single" w:sz="4" w:space="0" w:color="auto"/>
                  <w:bottom w:val="single" w:sz="4" w:space="0" w:color="auto"/>
                  <w:right w:val="single" w:sz="12" w:space="0" w:color="auto"/>
                </w:tcBorders>
                <w:vAlign w:val="center"/>
              </w:tcPr>
            </w:tcPrChange>
          </w:tcPr>
          <w:p w14:paraId="193C0105" w14:textId="77777777" w:rsidR="00C82A78" w:rsidRPr="001B3DE8" w:rsidRDefault="00C82A78" w:rsidP="004454D2">
            <w:pPr>
              <w:pStyle w:val="1NIMTrgMainText"/>
              <w:tabs>
                <w:tab w:val="clear" w:pos="1247"/>
              </w:tabs>
              <w:spacing w:before="0" w:after="40" w:line="240" w:lineRule="auto"/>
              <w:rPr>
                <w:i/>
                <w:color w:val="000000"/>
              </w:rPr>
            </w:pPr>
            <w:r w:rsidRPr="001B3DE8">
              <w:rPr>
                <w:color w:val="000000"/>
              </w:rPr>
              <w:t>‘Code Table’</w:t>
            </w:r>
          </w:p>
          <w:p w14:paraId="193C0106" w14:textId="77777777" w:rsidR="00C82A78" w:rsidRPr="001B3DE8" w:rsidRDefault="00C82A78" w:rsidP="00454C78">
            <w:pPr>
              <w:pStyle w:val="1NIMTrgMainText"/>
              <w:tabs>
                <w:tab w:val="clear" w:pos="1247"/>
              </w:tabs>
              <w:spacing w:before="0" w:after="0" w:line="240" w:lineRule="auto"/>
              <w:rPr>
                <w:color w:val="000000"/>
              </w:rPr>
            </w:pPr>
            <w:r w:rsidRPr="001B3DE8">
              <w:rPr>
                <w:i/>
                <w:color w:val="000000"/>
              </w:rPr>
              <w:t xml:space="preserve">Provides a list of code tables in a new </w:t>
            </w:r>
            <w:r w:rsidRPr="001B3DE8">
              <w:rPr>
                <w:b/>
                <w:i/>
                <w:color w:val="000000"/>
              </w:rPr>
              <w:t>Code Table</w:t>
            </w:r>
            <w:r w:rsidRPr="001B3DE8">
              <w:rPr>
                <w:i/>
                <w:color w:val="000000"/>
              </w:rPr>
              <w:t xml:space="preserve"> field. Each attribute type created must be based on a value from the </w:t>
            </w:r>
            <w:r w:rsidRPr="001B3DE8">
              <w:rPr>
                <w:b/>
                <w:i/>
                <w:color w:val="000000"/>
              </w:rPr>
              <w:t>Type</w:t>
            </w:r>
            <w:r w:rsidRPr="001B3DE8">
              <w:rPr>
                <w:i/>
                <w:color w:val="000000"/>
              </w:rPr>
              <w:t xml:space="preserve"> list </w:t>
            </w:r>
          </w:p>
        </w:tc>
      </w:tr>
      <w:tr w:rsidR="00C82A78" w:rsidRPr="001B3DE8" w14:paraId="193C010A" w14:textId="77777777" w:rsidTr="001E722E">
        <w:trPr>
          <w:trHeight w:val="340"/>
          <w:trPrChange w:id="781" w:author="Claire Carbone" w:date="2015-01-08T13:09:00Z">
            <w:trPr>
              <w:trHeight w:val="340"/>
            </w:trPr>
          </w:trPrChange>
        </w:trPr>
        <w:tc>
          <w:tcPr>
            <w:tcW w:w="1526" w:type="dxa"/>
            <w:tcBorders>
              <w:top w:val="single" w:sz="4" w:space="0" w:color="auto"/>
              <w:bottom w:val="single" w:sz="4" w:space="0" w:color="auto"/>
            </w:tcBorders>
            <w:shd w:val="clear" w:color="auto" w:fill="BFBFBF"/>
            <w:vAlign w:val="center"/>
            <w:tcPrChange w:id="782" w:author="Claire Carbone" w:date="2015-01-08T13:09:00Z">
              <w:tcPr>
                <w:tcW w:w="1526" w:type="dxa"/>
                <w:tcBorders>
                  <w:top w:val="single" w:sz="4" w:space="0" w:color="auto"/>
                  <w:bottom w:val="single" w:sz="4" w:space="0" w:color="auto"/>
                </w:tcBorders>
                <w:shd w:val="clear" w:color="auto" w:fill="BFBFBF"/>
                <w:vAlign w:val="center"/>
              </w:tcPr>
            </w:tcPrChange>
          </w:tcPr>
          <w:p w14:paraId="193C0108" w14:textId="77777777" w:rsidR="00C82A78" w:rsidRPr="001B3DE8" w:rsidRDefault="00C82A78" w:rsidP="00454C78">
            <w:pPr>
              <w:pStyle w:val="1NIMTrgMainText"/>
              <w:spacing w:before="0" w:after="0" w:line="240" w:lineRule="auto"/>
              <w:rPr>
                <w:b/>
                <w:color w:val="000000"/>
              </w:rPr>
            </w:pPr>
            <w:r w:rsidRPr="001B3DE8">
              <w:rPr>
                <w:b/>
                <w:color w:val="000000"/>
              </w:rPr>
              <w:t>Length</w:t>
            </w:r>
          </w:p>
        </w:tc>
        <w:tc>
          <w:tcPr>
            <w:tcW w:w="7716" w:type="dxa"/>
            <w:tcBorders>
              <w:top w:val="single" w:sz="4" w:space="0" w:color="auto"/>
              <w:bottom w:val="single" w:sz="4" w:space="0" w:color="auto"/>
              <w:right w:val="single" w:sz="12" w:space="0" w:color="auto"/>
            </w:tcBorders>
            <w:vAlign w:val="center"/>
            <w:tcPrChange w:id="783" w:author="Claire Carbone" w:date="2015-01-08T13:09:00Z">
              <w:tcPr>
                <w:tcW w:w="7716" w:type="dxa"/>
                <w:tcBorders>
                  <w:top w:val="single" w:sz="4" w:space="0" w:color="auto"/>
                  <w:bottom w:val="single" w:sz="4" w:space="0" w:color="auto"/>
                  <w:right w:val="single" w:sz="12" w:space="0" w:color="auto"/>
                </w:tcBorders>
                <w:vAlign w:val="center"/>
              </w:tcPr>
            </w:tcPrChange>
          </w:tcPr>
          <w:p w14:paraId="193C0109" w14:textId="77777777" w:rsidR="00C82A78" w:rsidRPr="001B3DE8" w:rsidRDefault="00C82A78" w:rsidP="00454C78">
            <w:pPr>
              <w:pStyle w:val="1NIMTrgMainText"/>
              <w:spacing w:before="0" w:after="0" w:line="240" w:lineRule="auto"/>
              <w:rPr>
                <w:color w:val="000000"/>
              </w:rPr>
            </w:pPr>
            <w:r w:rsidRPr="001B3DE8">
              <w:rPr>
                <w:color w:val="000000"/>
              </w:rPr>
              <w:t>N/A (leave as ‘0’)</w:t>
            </w:r>
          </w:p>
        </w:tc>
      </w:tr>
      <w:tr w:rsidR="00C82A78" w:rsidRPr="001B3DE8" w14:paraId="193C010D" w14:textId="77777777" w:rsidTr="001E722E">
        <w:trPr>
          <w:trHeight w:val="340"/>
          <w:trPrChange w:id="784" w:author="Claire Carbone" w:date="2015-01-08T13:09:00Z">
            <w:trPr>
              <w:trHeight w:val="340"/>
            </w:trPr>
          </w:trPrChange>
        </w:trPr>
        <w:tc>
          <w:tcPr>
            <w:tcW w:w="1526" w:type="dxa"/>
            <w:tcBorders>
              <w:top w:val="single" w:sz="4" w:space="0" w:color="auto"/>
              <w:bottom w:val="single" w:sz="4" w:space="0" w:color="auto"/>
            </w:tcBorders>
            <w:shd w:val="clear" w:color="auto" w:fill="BFBFBF"/>
            <w:vAlign w:val="center"/>
            <w:tcPrChange w:id="785" w:author="Claire Carbone" w:date="2015-01-08T13:09:00Z">
              <w:tcPr>
                <w:tcW w:w="1526" w:type="dxa"/>
                <w:tcBorders>
                  <w:top w:val="single" w:sz="4" w:space="0" w:color="auto"/>
                  <w:bottom w:val="single" w:sz="4" w:space="0" w:color="auto"/>
                </w:tcBorders>
                <w:shd w:val="clear" w:color="auto" w:fill="BFBFBF"/>
                <w:vAlign w:val="center"/>
              </w:tcPr>
            </w:tcPrChange>
          </w:tcPr>
          <w:p w14:paraId="193C010B" w14:textId="77777777" w:rsidR="00C82A78" w:rsidRPr="001B3DE8" w:rsidRDefault="00C82A78" w:rsidP="00454C78">
            <w:pPr>
              <w:pStyle w:val="1NIMTrgMainText"/>
              <w:spacing w:before="0" w:after="0" w:line="240" w:lineRule="auto"/>
              <w:rPr>
                <w:b/>
                <w:color w:val="000000"/>
              </w:rPr>
            </w:pPr>
            <w:r w:rsidRPr="001B3DE8">
              <w:rPr>
                <w:b/>
                <w:color w:val="000000"/>
              </w:rPr>
              <w:t>Label</w:t>
            </w:r>
          </w:p>
        </w:tc>
        <w:tc>
          <w:tcPr>
            <w:tcW w:w="7716" w:type="dxa"/>
            <w:tcBorders>
              <w:top w:val="single" w:sz="4" w:space="0" w:color="auto"/>
              <w:bottom w:val="single" w:sz="4" w:space="0" w:color="auto"/>
              <w:right w:val="single" w:sz="12" w:space="0" w:color="auto"/>
            </w:tcBorders>
            <w:vAlign w:val="center"/>
            <w:tcPrChange w:id="786" w:author="Claire Carbone" w:date="2015-01-08T13:09:00Z">
              <w:tcPr>
                <w:tcW w:w="7716" w:type="dxa"/>
                <w:tcBorders>
                  <w:top w:val="single" w:sz="4" w:space="0" w:color="auto"/>
                  <w:bottom w:val="single" w:sz="4" w:space="0" w:color="auto"/>
                  <w:right w:val="single" w:sz="12" w:space="0" w:color="auto"/>
                </w:tcBorders>
                <w:vAlign w:val="center"/>
              </w:tcPr>
            </w:tcPrChange>
          </w:tcPr>
          <w:p w14:paraId="193C010C" w14:textId="77777777" w:rsidR="00C82A78" w:rsidRPr="001B3DE8" w:rsidRDefault="00C82A78" w:rsidP="00454C78">
            <w:pPr>
              <w:pStyle w:val="1NIMTrgMainText"/>
              <w:spacing w:before="0" w:after="0" w:line="240" w:lineRule="auto"/>
              <w:rPr>
                <w:color w:val="000000"/>
              </w:rPr>
            </w:pPr>
            <w:r w:rsidRPr="001B3DE8">
              <w:rPr>
                <w:color w:val="000000"/>
              </w:rPr>
              <w:t xml:space="preserve">‘Bandwidth’ </w:t>
            </w:r>
            <w:r w:rsidRPr="001B3DE8">
              <w:rPr>
                <w:i/>
                <w:color w:val="000000"/>
              </w:rPr>
              <w:t xml:space="preserve">(same as </w:t>
            </w:r>
            <w:r w:rsidRPr="001B3DE8">
              <w:rPr>
                <w:b/>
                <w:i/>
                <w:color w:val="000000"/>
              </w:rPr>
              <w:t>Name</w:t>
            </w:r>
            <w:r w:rsidRPr="001B3DE8">
              <w:rPr>
                <w:i/>
                <w:color w:val="000000"/>
              </w:rPr>
              <w:t>)</w:t>
            </w:r>
          </w:p>
        </w:tc>
      </w:tr>
      <w:tr w:rsidR="00C82A78" w:rsidRPr="001B3DE8" w14:paraId="193C0110" w14:textId="77777777" w:rsidTr="001E722E">
        <w:trPr>
          <w:trHeight w:val="340"/>
          <w:trPrChange w:id="787" w:author="Claire Carbone" w:date="2015-01-08T13:09:00Z">
            <w:trPr>
              <w:trHeight w:val="340"/>
            </w:trPr>
          </w:trPrChange>
        </w:trPr>
        <w:tc>
          <w:tcPr>
            <w:tcW w:w="1526" w:type="dxa"/>
            <w:tcBorders>
              <w:top w:val="single" w:sz="4" w:space="0" w:color="auto"/>
              <w:bottom w:val="single" w:sz="4" w:space="0" w:color="auto"/>
            </w:tcBorders>
            <w:shd w:val="clear" w:color="auto" w:fill="BFBFBF"/>
            <w:vAlign w:val="center"/>
            <w:tcPrChange w:id="788" w:author="Claire Carbone" w:date="2015-01-08T13:09:00Z">
              <w:tcPr>
                <w:tcW w:w="1526" w:type="dxa"/>
                <w:tcBorders>
                  <w:top w:val="single" w:sz="4" w:space="0" w:color="auto"/>
                  <w:bottom w:val="single" w:sz="4" w:space="0" w:color="auto"/>
                </w:tcBorders>
                <w:shd w:val="clear" w:color="auto" w:fill="BFBFBF"/>
                <w:vAlign w:val="center"/>
              </w:tcPr>
            </w:tcPrChange>
          </w:tcPr>
          <w:p w14:paraId="193C010E" w14:textId="77777777" w:rsidR="00C82A78" w:rsidRPr="001B3DE8" w:rsidRDefault="00C82A78" w:rsidP="00454C78">
            <w:pPr>
              <w:pStyle w:val="1NIMTrgMainText"/>
              <w:spacing w:before="0" w:after="0" w:line="240" w:lineRule="auto"/>
              <w:rPr>
                <w:b/>
                <w:color w:val="000000"/>
              </w:rPr>
            </w:pPr>
            <w:r w:rsidRPr="001B3DE8">
              <w:rPr>
                <w:b/>
                <w:color w:val="000000"/>
              </w:rPr>
              <w:t>Description</w:t>
            </w:r>
          </w:p>
        </w:tc>
        <w:tc>
          <w:tcPr>
            <w:tcW w:w="7716" w:type="dxa"/>
            <w:tcBorders>
              <w:top w:val="single" w:sz="4" w:space="0" w:color="auto"/>
              <w:bottom w:val="single" w:sz="4" w:space="0" w:color="auto"/>
              <w:right w:val="single" w:sz="12" w:space="0" w:color="auto"/>
            </w:tcBorders>
            <w:vAlign w:val="center"/>
            <w:tcPrChange w:id="789" w:author="Claire Carbone" w:date="2015-01-08T13:09:00Z">
              <w:tcPr>
                <w:tcW w:w="7716" w:type="dxa"/>
                <w:tcBorders>
                  <w:top w:val="single" w:sz="4" w:space="0" w:color="auto"/>
                  <w:bottom w:val="single" w:sz="4" w:space="0" w:color="auto"/>
                  <w:right w:val="single" w:sz="12" w:space="0" w:color="auto"/>
                </w:tcBorders>
                <w:vAlign w:val="center"/>
              </w:tcPr>
            </w:tcPrChange>
          </w:tcPr>
          <w:p w14:paraId="193C010F" w14:textId="77777777" w:rsidR="00C82A78" w:rsidRPr="001B3DE8" w:rsidRDefault="00C82A78" w:rsidP="00454C78">
            <w:pPr>
              <w:pStyle w:val="1NIMTrgMainText"/>
              <w:spacing w:before="0" w:after="0" w:line="240" w:lineRule="auto"/>
              <w:rPr>
                <w:b/>
                <w:i/>
                <w:color w:val="000000"/>
              </w:rPr>
            </w:pPr>
            <w:r w:rsidRPr="001B3DE8">
              <w:rPr>
                <w:color w:val="000000"/>
              </w:rPr>
              <w:t>N/A (leave blank)</w:t>
            </w:r>
          </w:p>
        </w:tc>
      </w:tr>
      <w:tr w:rsidR="00C82A78" w:rsidRPr="001B3DE8" w14:paraId="193C0113" w14:textId="77777777" w:rsidTr="001E722E">
        <w:trPr>
          <w:trHeight w:val="340"/>
          <w:trPrChange w:id="790" w:author="Claire Carbone" w:date="2015-01-08T13:09:00Z">
            <w:trPr>
              <w:trHeight w:val="340"/>
            </w:trPr>
          </w:trPrChange>
        </w:trPr>
        <w:tc>
          <w:tcPr>
            <w:tcW w:w="1526" w:type="dxa"/>
            <w:tcBorders>
              <w:top w:val="single" w:sz="4" w:space="0" w:color="auto"/>
              <w:bottom w:val="single" w:sz="4" w:space="0" w:color="auto"/>
            </w:tcBorders>
            <w:shd w:val="clear" w:color="auto" w:fill="BFBFBF"/>
            <w:vAlign w:val="center"/>
            <w:tcPrChange w:id="791" w:author="Claire Carbone" w:date="2015-01-08T13:09:00Z">
              <w:tcPr>
                <w:tcW w:w="1526" w:type="dxa"/>
                <w:tcBorders>
                  <w:top w:val="single" w:sz="4" w:space="0" w:color="auto"/>
                  <w:bottom w:val="single" w:sz="4" w:space="0" w:color="auto"/>
                </w:tcBorders>
                <w:shd w:val="clear" w:color="auto" w:fill="BFBFBF"/>
                <w:vAlign w:val="center"/>
              </w:tcPr>
            </w:tcPrChange>
          </w:tcPr>
          <w:p w14:paraId="193C0111" w14:textId="77777777" w:rsidR="00C82A78" w:rsidRPr="001B3DE8" w:rsidRDefault="00C82A78" w:rsidP="00454C78">
            <w:pPr>
              <w:pStyle w:val="1NIMTrgMainText"/>
              <w:spacing w:before="0" w:after="0" w:line="240" w:lineRule="auto"/>
              <w:rPr>
                <w:b/>
                <w:color w:val="000000"/>
              </w:rPr>
            </w:pPr>
            <w:r w:rsidRPr="001B3DE8">
              <w:rPr>
                <w:b/>
                <w:color w:val="000000"/>
              </w:rPr>
              <w:t>Code Table</w:t>
            </w:r>
          </w:p>
        </w:tc>
        <w:tc>
          <w:tcPr>
            <w:tcW w:w="7716" w:type="dxa"/>
            <w:tcBorders>
              <w:top w:val="single" w:sz="4" w:space="0" w:color="auto"/>
              <w:bottom w:val="single" w:sz="4" w:space="0" w:color="auto"/>
              <w:right w:val="single" w:sz="12" w:space="0" w:color="auto"/>
            </w:tcBorders>
            <w:vAlign w:val="center"/>
            <w:tcPrChange w:id="792" w:author="Claire Carbone" w:date="2015-01-08T13:09:00Z">
              <w:tcPr>
                <w:tcW w:w="7716" w:type="dxa"/>
                <w:tcBorders>
                  <w:top w:val="single" w:sz="4" w:space="0" w:color="auto"/>
                  <w:bottom w:val="single" w:sz="4" w:space="0" w:color="auto"/>
                  <w:right w:val="single" w:sz="12" w:space="0" w:color="auto"/>
                </w:tcBorders>
                <w:vAlign w:val="center"/>
              </w:tcPr>
            </w:tcPrChange>
          </w:tcPr>
          <w:p w14:paraId="193C0112" w14:textId="77777777" w:rsidR="00C82A78" w:rsidRPr="001B3DE8" w:rsidRDefault="00C82A78" w:rsidP="00454C78">
            <w:pPr>
              <w:pStyle w:val="1NIMTrgMainText"/>
              <w:spacing w:before="0" w:after="0" w:line="240" w:lineRule="auto"/>
              <w:rPr>
                <w:i/>
                <w:color w:val="000000"/>
              </w:rPr>
            </w:pPr>
            <w:r w:rsidRPr="001B3DE8">
              <w:rPr>
                <w:color w:val="000000"/>
              </w:rPr>
              <w:t xml:space="preserve">‘Bandwidths’ </w:t>
            </w:r>
            <w:r w:rsidRPr="001B3DE8">
              <w:rPr>
                <w:i/>
                <w:color w:val="000000"/>
              </w:rPr>
              <w:t>(created earlier)</w:t>
            </w:r>
          </w:p>
        </w:tc>
      </w:tr>
      <w:tr w:rsidR="00C82A78" w:rsidRPr="001B3DE8" w14:paraId="193C0116" w14:textId="77777777" w:rsidTr="001E722E">
        <w:trPr>
          <w:trHeight w:val="340"/>
          <w:trPrChange w:id="793" w:author="Claire Carbone" w:date="2015-01-08T13:09:00Z">
            <w:trPr>
              <w:trHeight w:val="340"/>
            </w:trPr>
          </w:trPrChange>
        </w:trPr>
        <w:tc>
          <w:tcPr>
            <w:tcW w:w="1526" w:type="dxa"/>
            <w:tcBorders>
              <w:top w:val="single" w:sz="4" w:space="0" w:color="auto"/>
              <w:bottom w:val="single" w:sz="4" w:space="0" w:color="auto"/>
            </w:tcBorders>
            <w:shd w:val="clear" w:color="auto" w:fill="BFBFBF"/>
            <w:vAlign w:val="center"/>
            <w:tcPrChange w:id="794" w:author="Claire Carbone" w:date="2015-01-08T13:09:00Z">
              <w:tcPr>
                <w:tcW w:w="1526" w:type="dxa"/>
                <w:tcBorders>
                  <w:top w:val="single" w:sz="4" w:space="0" w:color="auto"/>
                  <w:bottom w:val="single" w:sz="4" w:space="0" w:color="auto"/>
                </w:tcBorders>
                <w:shd w:val="clear" w:color="auto" w:fill="BFBFBF"/>
                <w:vAlign w:val="center"/>
              </w:tcPr>
            </w:tcPrChange>
          </w:tcPr>
          <w:p w14:paraId="193C0114" w14:textId="77777777" w:rsidR="00C82A78" w:rsidRPr="001B3DE8" w:rsidRDefault="00C82A78" w:rsidP="00454C78">
            <w:pPr>
              <w:pStyle w:val="1NIMTrgMainText"/>
              <w:spacing w:before="0" w:after="0" w:line="240" w:lineRule="auto"/>
              <w:rPr>
                <w:b/>
                <w:color w:val="000000"/>
              </w:rPr>
            </w:pPr>
            <w:r w:rsidRPr="001B3DE8">
              <w:rPr>
                <w:b/>
                <w:color w:val="000000"/>
              </w:rPr>
              <w:t>Project</w:t>
            </w:r>
          </w:p>
        </w:tc>
        <w:tc>
          <w:tcPr>
            <w:tcW w:w="7716" w:type="dxa"/>
            <w:tcBorders>
              <w:top w:val="single" w:sz="4" w:space="0" w:color="auto"/>
              <w:bottom w:val="single" w:sz="4" w:space="0" w:color="auto"/>
              <w:right w:val="single" w:sz="12" w:space="0" w:color="auto"/>
            </w:tcBorders>
            <w:vAlign w:val="center"/>
            <w:tcPrChange w:id="795" w:author="Claire Carbone" w:date="2015-01-08T13:09:00Z">
              <w:tcPr>
                <w:tcW w:w="7716" w:type="dxa"/>
                <w:tcBorders>
                  <w:top w:val="single" w:sz="4" w:space="0" w:color="auto"/>
                  <w:bottom w:val="single" w:sz="4" w:space="0" w:color="auto"/>
                  <w:right w:val="single" w:sz="12" w:space="0" w:color="auto"/>
                </w:tcBorders>
                <w:vAlign w:val="center"/>
              </w:tcPr>
            </w:tcPrChange>
          </w:tcPr>
          <w:p w14:paraId="193C0115" w14:textId="77777777" w:rsidR="00C82A78" w:rsidRPr="001B3DE8" w:rsidRDefault="00C82A78" w:rsidP="00454C78">
            <w:pPr>
              <w:pStyle w:val="1NIMTrgMainText"/>
              <w:tabs>
                <w:tab w:val="clear" w:pos="1247"/>
              </w:tabs>
              <w:spacing w:before="0" w:after="0" w:line="240" w:lineRule="auto"/>
              <w:rPr>
                <w:color w:val="000000"/>
              </w:rPr>
            </w:pPr>
            <w:r w:rsidRPr="001B3DE8">
              <w:rPr>
                <w:color w:val="000000"/>
              </w:rPr>
              <w:t xml:space="preserve">‘Project: High Speed Internet’ </w:t>
            </w:r>
            <w:r w:rsidRPr="001B3DE8">
              <w:rPr>
                <w:i/>
                <w:color w:val="000000"/>
              </w:rPr>
              <w:t>(should already be populated)</w:t>
            </w:r>
          </w:p>
        </w:tc>
      </w:tr>
      <w:tr w:rsidR="00C82A78" w:rsidRPr="001B3DE8" w14:paraId="193C011A" w14:textId="77777777" w:rsidTr="001E722E">
        <w:trPr>
          <w:trHeight w:val="1077"/>
          <w:trPrChange w:id="796" w:author="Claire Carbone" w:date="2015-01-08T13:09:00Z">
            <w:trPr>
              <w:trHeight w:val="1077"/>
            </w:trPr>
          </w:trPrChange>
        </w:trPr>
        <w:tc>
          <w:tcPr>
            <w:tcW w:w="1526" w:type="dxa"/>
            <w:tcBorders>
              <w:top w:val="single" w:sz="4" w:space="0" w:color="auto"/>
              <w:bottom w:val="single" w:sz="12" w:space="0" w:color="auto"/>
            </w:tcBorders>
            <w:shd w:val="clear" w:color="auto" w:fill="BFBFBF"/>
            <w:vAlign w:val="center"/>
            <w:tcPrChange w:id="797" w:author="Claire Carbone" w:date="2015-01-08T13:09:00Z">
              <w:tcPr>
                <w:tcW w:w="1526" w:type="dxa"/>
                <w:tcBorders>
                  <w:top w:val="single" w:sz="4" w:space="0" w:color="auto"/>
                  <w:bottom w:val="single" w:sz="12" w:space="0" w:color="auto"/>
                </w:tcBorders>
                <w:shd w:val="clear" w:color="auto" w:fill="BFBFBF"/>
                <w:vAlign w:val="center"/>
              </w:tcPr>
            </w:tcPrChange>
          </w:tcPr>
          <w:p w14:paraId="193C0117" w14:textId="77777777" w:rsidR="00C82A78" w:rsidRPr="001B3DE8" w:rsidRDefault="00C82A78" w:rsidP="00454C78">
            <w:pPr>
              <w:pStyle w:val="1NIMTrgMainText"/>
              <w:spacing w:before="0" w:after="0" w:line="240" w:lineRule="auto"/>
              <w:rPr>
                <w:b/>
                <w:color w:val="000000"/>
              </w:rPr>
            </w:pPr>
            <w:r w:rsidRPr="001B3DE8">
              <w:rPr>
                <w:b/>
                <w:color w:val="000000"/>
              </w:rPr>
              <w:t>Owner</w:t>
            </w:r>
          </w:p>
        </w:tc>
        <w:tc>
          <w:tcPr>
            <w:tcW w:w="7716" w:type="dxa"/>
            <w:tcBorders>
              <w:top w:val="single" w:sz="4" w:space="0" w:color="auto"/>
              <w:bottom w:val="single" w:sz="12" w:space="0" w:color="auto"/>
              <w:right w:val="single" w:sz="12" w:space="0" w:color="auto"/>
            </w:tcBorders>
            <w:vAlign w:val="center"/>
            <w:tcPrChange w:id="798" w:author="Claire Carbone" w:date="2015-01-08T13:09:00Z">
              <w:tcPr>
                <w:tcW w:w="7716" w:type="dxa"/>
                <w:tcBorders>
                  <w:top w:val="single" w:sz="4" w:space="0" w:color="auto"/>
                  <w:bottom w:val="single" w:sz="12" w:space="0" w:color="auto"/>
                  <w:right w:val="single" w:sz="12" w:space="0" w:color="auto"/>
                </w:tcBorders>
                <w:vAlign w:val="center"/>
              </w:tcPr>
            </w:tcPrChange>
          </w:tcPr>
          <w:p w14:paraId="193C0118" w14:textId="77777777" w:rsidR="00C82A78" w:rsidRPr="001B3DE8" w:rsidRDefault="00C82A78" w:rsidP="004454D2">
            <w:pPr>
              <w:pStyle w:val="1NIMTrgMainText"/>
              <w:spacing w:before="0" w:after="40" w:line="240" w:lineRule="auto"/>
              <w:rPr>
                <w:color w:val="000000"/>
              </w:rPr>
            </w:pPr>
            <w:r w:rsidRPr="001B3DE8">
              <w:rPr>
                <w:color w:val="000000"/>
              </w:rPr>
              <w:t>‘Operations’</w:t>
            </w:r>
          </w:p>
          <w:p w14:paraId="193C0119" w14:textId="77777777" w:rsidR="00C82A78" w:rsidRPr="001B3DE8" w:rsidRDefault="00C82A78" w:rsidP="00454C78">
            <w:pPr>
              <w:pStyle w:val="1NIMTrgMainText"/>
              <w:tabs>
                <w:tab w:val="clear" w:pos="1247"/>
              </w:tabs>
              <w:spacing w:before="0" w:after="0" w:line="240" w:lineRule="auto"/>
              <w:rPr>
                <w:i/>
                <w:color w:val="000000"/>
              </w:rPr>
            </w:pPr>
            <w:r w:rsidRPr="001B3DE8">
              <w:rPr>
                <w:i/>
                <w:color w:val="000000"/>
              </w:rPr>
              <w:t xml:space="preserve">As before, the </w:t>
            </w:r>
            <w:r w:rsidRPr="001B3DE8">
              <w:rPr>
                <w:b/>
                <w:i/>
                <w:color w:val="000000"/>
              </w:rPr>
              <w:t>Finder</w:t>
            </w:r>
            <w:r w:rsidRPr="001B3DE8">
              <w:rPr>
                <w:i/>
                <w:color w:val="000000"/>
              </w:rPr>
              <w:t xml:space="preserve"> can be used to locate and select the required Owner, thus restricting access to this particular catalog object to owners at this level - and their managers. Accept the default entry here</w:t>
            </w:r>
          </w:p>
        </w:tc>
      </w:tr>
    </w:tbl>
    <w:p w14:paraId="114EB0E4" w14:textId="77777777" w:rsidR="00817AAE" w:rsidRDefault="00817AAE" w:rsidP="00965412">
      <w:pPr>
        <w:pStyle w:val="1NIMTrgMainText"/>
        <w:spacing w:before="0"/>
        <w:rPr>
          <w:i/>
          <w:color w:val="000000" w:themeColor="text1"/>
        </w:rPr>
      </w:pPr>
    </w:p>
    <w:p w14:paraId="193C011B" w14:textId="4CA2817F" w:rsidR="00C82A78" w:rsidRPr="00965412" w:rsidRDefault="00817AAE" w:rsidP="00965412">
      <w:pPr>
        <w:pStyle w:val="1NIMTrgMainText"/>
        <w:spacing w:before="0"/>
        <w:rPr>
          <w:i/>
          <w:color w:val="000000" w:themeColor="text1"/>
        </w:rPr>
      </w:pPr>
      <w:r w:rsidRPr="00965412">
        <w:rPr>
          <w:i/>
          <w:color w:val="000000" w:themeColor="text1"/>
        </w:rPr>
        <w:t>Note: If the Coe Table Bandwidths does not appear in drop down list, you may have to log out and back in</w:t>
      </w:r>
      <w:r>
        <w:rPr>
          <w:i/>
          <w:color w:val="000000" w:themeColor="text1"/>
        </w:rPr>
        <w:t xml:space="preserve"> and possibly stop and restart framework.</w:t>
      </w:r>
    </w:p>
    <w:p w14:paraId="193C011C" w14:textId="5AC06A23" w:rsidR="003565FC" w:rsidRPr="001B3DE8" w:rsidRDefault="00E13543" w:rsidP="003565FC">
      <w:pPr>
        <w:pStyle w:val="1NIMTrgMainText"/>
        <w:tabs>
          <w:tab w:val="clear" w:pos="1247"/>
        </w:tabs>
        <w:spacing w:before="300" w:after="300"/>
        <w:jc w:val="center"/>
        <w:rPr>
          <w:color w:val="000000" w:themeColor="text1"/>
        </w:rPr>
      </w:pPr>
      <w:r>
        <w:rPr>
          <w:noProof/>
          <w:color w:val="000000" w:themeColor="text1"/>
        </w:rPr>
        <w:drawing>
          <wp:inline distT="0" distB="0" distL="0" distR="0" wp14:anchorId="281001A8" wp14:editId="12FDAB27">
            <wp:extent cx="5980815" cy="1898072"/>
            <wp:effectExtent l="19050" t="19050" r="20320" b="26035"/>
            <wp:docPr id="27914" name="Picture 2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85895" cy="1899684"/>
                    </a:xfrm>
                    <a:prstGeom prst="rect">
                      <a:avLst/>
                    </a:prstGeom>
                    <a:noFill/>
                    <a:ln>
                      <a:solidFill>
                        <a:schemeClr val="accent1"/>
                      </a:solidFill>
                    </a:ln>
                  </pic:spPr>
                </pic:pic>
              </a:graphicData>
            </a:graphic>
          </wp:inline>
        </w:drawing>
      </w:r>
    </w:p>
    <w:p w14:paraId="193C011D" w14:textId="77777777" w:rsidR="000A4D90" w:rsidRPr="001B3DE8" w:rsidRDefault="00616287" w:rsidP="00917A5F">
      <w:pPr>
        <w:pStyle w:val="1NIMTrgMainText"/>
        <w:numPr>
          <w:ilvl w:val="0"/>
          <w:numId w:val="26"/>
        </w:numPr>
        <w:spacing w:before="200" w:after="100"/>
        <w:ind w:left="426" w:hanging="426"/>
        <w:rPr>
          <w:color w:val="000000" w:themeColor="text1"/>
        </w:rPr>
      </w:pPr>
      <w:r w:rsidRPr="001B3DE8">
        <w:rPr>
          <w:color w:val="000000" w:themeColor="text1"/>
        </w:rPr>
        <w:t xml:space="preserve">Save the new attribute type, using the </w:t>
      </w:r>
      <w:r w:rsidRPr="001B3DE8">
        <w:rPr>
          <w:b/>
          <w:color w:val="000000" w:themeColor="text1"/>
        </w:rPr>
        <w:t>Save</w:t>
      </w:r>
      <w:r w:rsidRPr="001B3DE8">
        <w:rPr>
          <w:color w:val="000000" w:themeColor="text1"/>
        </w:rPr>
        <w:t xml:space="preserve"> icon in the top right-hand corner of the panel</w:t>
      </w:r>
      <w:r w:rsidR="003565FC" w:rsidRPr="001B3DE8">
        <w:rPr>
          <w:color w:val="000000" w:themeColor="text1"/>
        </w:rPr>
        <w:t xml:space="preserve"> (see screenshot above)</w:t>
      </w:r>
      <w:r w:rsidRPr="001B3DE8">
        <w:rPr>
          <w:color w:val="000000" w:themeColor="text1"/>
        </w:rPr>
        <w:t>.</w:t>
      </w:r>
    </w:p>
    <w:p w14:paraId="193C011E" w14:textId="77777777" w:rsidR="003565FC" w:rsidRPr="001B3DE8" w:rsidRDefault="00616287" w:rsidP="00917A5F">
      <w:pPr>
        <w:pStyle w:val="1NIMTrgMainText"/>
        <w:numPr>
          <w:ilvl w:val="0"/>
          <w:numId w:val="26"/>
        </w:numPr>
        <w:spacing w:before="200" w:after="100"/>
        <w:ind w:left="426" w:hanging="426"/>
        <w:rPr>
          <w:color w:val="000000" w:themeColor="text1"/>
        </w:rPr>
      </w:pPr>
      <w:r w:rsidRPr="001B3DE8">
        <w:rPr>
          <w:color w:val="000000" w:themeColor="text1"/>
        </w:rPr>
        <w:t xml:space="preserve">Click the </w:t>
      </w:r>
      <w:r w:rsidRPr="001B3DE8">
        <w:rPr>
          <w:b/>
          <w:color w:val="000000" w:themeColor="text1"/>
        </w:rPr>
        <w:t>Back to results</w:t>
      </w:r>
      <w:r w:rsidRPr="001B3DE8">
        <w:rPr>
          <w:color w:val="000000" w:themeColor="text1"/>
        </w:rPr>
        <w:t xml:space="preserve"> button (just above the </w:t>
      </w:r>
      <w:r w:rsidRPr="001B3DE8">
        <w:rPr>
          <w:b/>
          <w:color w:val="000000" w:themeColor="text1"/>
        </w:rPr>
        <w:t>Save</w:t>
      </w:r>
      <w:r w:rsidRPr="001B3DE8">
        <w:rPr>
          <w:color w:val="000000" w:themeColor="text1"/>
        </w:rPr>
        <w:t xml:space="preserve"> button</w:t>
      </w:r>
      <w:r w:rsidR="003565FC" w:rsidRPr="001B3DE8">
        <w:rPr>
          <w:color w:val="000000" w:themeColor="text1"/>
        </w:rPr>
        <w:t>, see above)</w:t>
      </w:r>
      <w:r w:rsidRPr="001B3DE8">
        <w:rPr>
          <w:color w:val="000000" w:themeColor="text1"/>
        </w:rPr>
        <w:t xml:space="preserve"> to go back to the attribute finder, where you </w:t>
      </w:r>
      <w:r w:rsidR="00C82A78" w:rsidRPr="001B3DE8">
        <w:rPr>
          <w:color w:val="000000" w:themeColor="text1"/>
        </w:rPr>
        <w:t>will</w:t>
      </w:r>
      <w:r w:rsidRPr="001B3DE8">
        <w:rPr>
          <w:color w:val="000000" w:themeColor="text1"/>
        </w:rPr>
        <w:t xml:space="preserve"> now see the new attribute type in the </w:t>
      </w:r>
      <w:r w:rsidRPr="001B3DE8">
        <w:rPr>
          <w:b/>
          <w:color w:val="000000" w:themeColor="text1"/>
        </w:rPr>
        <w:t>Result</w:t>
      </w:r>
      <w:r w:rsidRPr="001B3DE8">
        <w:rPr>
          <w:color w:val="000000" w:themeColor="text1"/>
        </w:rPr>
        <w:t xml:space="preserve"> table</w:t>
      </w:r>
      <w:r w:rsidR="003565FC" w:rsidRPr="001B3DE8">
        <w:rPr>
          <w:color w:val="000000" w:themeColor="text1"/>
        </w:rPr>
        <w:t xml:space="preserve">, with a status of </w:t>
      </w:r>
      <w:r w:rsidR="003565FC" w:rsidRPr="001B3DE8">
        <w:rPr>
          <w:b/>
          <w:color w:val="000000" w:themeColor="text1"/>
        </w:rPr>
        <w:t>Definition</w:t>
      </w:r>
      <w:r w:rsidR="004C4031" w:rsidRPr="001B3DE8">
        <w:rPr>
          <w:color w:val="000000" w:themeColor="text1"/>
        </w:rPr>
        <w:t>:</w:t>
      </w:r>
    </w:p>
    <w:p w14:paraId="193C011F" w14:textId="15837D6A" w:rsidR="003565FC" w:rsidRPr="001B3DE8" w:rsidRDefault="001E722E" w:rsidP="003565FC">
      <w:pPr>
        <w:pStyle w:val="1NIMTrgMainText"/>
        <w:spacing w:before="300" w:after="300"/>
        <w:jc w:val="center"/>
        <w:rPr>
          <w:color w:val="000000" w:themeColor="text1"/>
        </w:rPr>
      </w:pPr>
      <w:ins w:id="799" w:author="Claire Carbone" w:date="2015-01-08T13:13:00Z">
        <w:r>
          <w:rPr>
            <w:noProof/>
            <w:color w:val="000000" w:themeColor="text1"/>
          </w:rPr>
          <w:drawing>
            <wp:inline distT="0" distB="0" distL="0" distR="0" wp14:anchorId="6B8F1CD9" wp14:editId="5B9537F3">
              <wp:extent cx="5360800" cy="1820573"/>
              <wp:effectExtent l="19050" t="19050" r="11430" b="273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61569" cy="1820834"/>
                      </a:xfrm>
                      <a:prstGeom prst="rect">
                        <a:avLst/>
                      </a:prstGeom>
                      <a:noFill/>
                      <a:ln>
                        <a:solidFill>
                          <a:schemeClr val="accent1"/>
                        </a:solidFill>
                      </a:ln>
                    </pic:spPr>
                  </pic:pic>
                </a:graphicData>
              </a:graphic>
            </wp:inline>
          </w:drawing>
        </w:r>
      </w:ins>
      <w:del w:id="800" w:author="Claire Carbone" w:date="2015-01-08T13:12:00Z">
        <w:r w:rsidR="009B7A79" w:rsidDel="001E722E">
          <w:rPr>
            <w:noProof/>
            <w:color w:val="000000" w:themeColor="text1"/>
          </w:rPr>
          <w:drawing>
            <wp:inline distT="0" distB="0" distL="0" distR="0" wp14:anchorId="659D8BC4" wp14:editId="48209DE3">
              <wp:extent cx="4728946" cy="976745"/>
              <wp:effectExtent l="19050" t="19050" r="14605" b="13970"/>
              <wp:docPr id="27915" name="Picture 27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43538" cy="979759"/>
                      </a:xfrm>
                      <a:prstGeom prst="rect">
                        <a:avLst/>
                      </a:prstGeom>
                      <a:noFill/>
                      <a:ln>
                        <a:solidFill>
                          <a:schemeClr val="accent1"/>
                        </a:solidFill>
                      </a:ln>
                    </pic:spPr>
                  </pic:pic>
                </a:graphicData>
              </a:graphic>
            </wp:inline>
          </w:drawing>
        </w:r>
      </w:del>
    </w:p>
    <w:p w14:paraId="193C0120" w14:textId="77777777" w:rsidR="00616287" w:rsidRPr="001B3DE8" w:rsidRDefault="00616287" w:rsidP="00917A5F">
      <w:pPr>
        <w:pStyle w:val="1NIMTrgMainText"/>
        <w:numPr>
          <w:ilvl w:val="0"/>
          <w:numId w:val="26"/>
        </w:numPr>
        <w:spacing w:before="200"/>
        <w:ind w:left="425" w:hanging="425"/>
        <w:rPr>
          <w:color w:val="000000" w:themeColor="text1"/>
        </w:rPr>
      </w:pPr>
      <w:r w:rsidRPr="001B3DE8">
        <w:rPr>
          <w:color w:val="000000" w:themeColor="text1"/>
        </w:rPr>
        <w:t>Repeat the process defined above to create another new attribute type called ‘</w:t>
      </w:r>
      <w:r w:rsidRPr="001B3DE8">
        <w:rPr>
          <w:b/>
          <w:color w:val="000000" w:themeColor="text1"/>
        </w:rPr>
        <w:t>string15</w:t>
      </w:r>
      <w:r w:rsidRPr="001B3DE8">
        <w:rPr>
          <w:color w:val="000000" w:themeColor="text1"/>
        </w:rPr>
        <w:t>’ (i.e</w:t>
      </w:r>
      <w:r w:rsidR="00AA0194" w:rsidRPr="001B3DE8">
        <w:rPr>
          <w:color w:val="000000" w:themeColor="text1"/>
        </w:rPr>
        <w:t>. a string attributes</w:t>
      </w:r>
      <w:r w:rsidRPr="001B3DE8">
        <w:rPr>
          <w:color w:val="000000" w:themeColor="text1"/>
        </w:rPr>
        <w:t xml:space="preserve"> type with a permitted length of 15 characters). Populate fields as </w:t>
      </w:r>
      <w:r w:rsidR="001E61E8" w:rsidRPr="001B3DE8">
        <w:rPr>
          <w:color w:val="000000" w:themeColor="text1"/>
        </w:rPr>
        <w:t>shown in the table below</w:t>
      </w:r>
      <w:r w:rsidRPr="001B3DE8">
        <w:rPr>
          <w:color w:val="000000" w:themeColor="text1"/>
        </w:rPr>
        <w:t>:</w:t>
      </w:r>
    </w:p>
    <w:tbl>
      <w:tblPr>
        <w:tblStyle w:val="TableGrid"/>
        <w:tblpPr w:leftFromText="180" w:rightFromText="180" w:vertAnchor="text" w:horzAnchor="margin" w:tblpXSpec="center" w:tblpY="137"/>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526"/>
        <w:gridCol w:w="4252"/>
      </w:tblGrid>
      <w:tr w:rsidR="001E61E8" w:rsidRPr="001B3DE8" w14:paraId="193C0123" w14:textId="77777777" w:rsidTr="001E61E8">
        <w:trPr>
          <w:trHeight w:val="340"/>
        </w:trPr>
        <w:tc>
          <w:tcPr>
            <w:tcW w:w="1526" w:type="dxa"/>
            <w:tcBorders>
              <w:top w:val="single" w:sz="12" w:space="0" w:color="auto"/>
              <w:bottom w:val="single" w:sz="4" w:space="0" w:color="auto"/>
            </w:tcBorders>
            <w:shd w:val="clear" w:color="auto" w:fill="BFBFBF"/>
            <w:vAlign w:val="center"/>
          </w:tcPr>
          <w:p w14:paraId="193C0121" w14:textId="77777777" w:rsidR="001E61E8" w:rsidRPr="001B3DE8" w:rsidRDefault="001E61E8" w:rsidP="00454C78">
            <w:pPr>
              <w:pStyle w:val="1NIMTrgMainText"/>
              <w:spacing w:before="0" w:after="0" w:line="240" w:lineRule="auto"/>
              <w:rPr>
                <w:b/>
                <w:color w:val="000000"/>
              </w:rPr>
            </w:pPr>
            <w:r w:rsidRPr="001B3DE8">
              <w:rPr>
                <w:b/>
                <w:color w:val="000000"/>
              </w:rPr>
              <w:t>Code</w:t>
            </w:r>
          </w:p>
        </w:tc>
        <w:tc>
          <w:tcPr>
            <w:tcW w:w="4252" w:type="dxa"/>
            <w:tcBorders>
              <w:top w:val="single" w:sz="12" w:space="0" w:color="auto"/>
              <w:bottom w:val="single" w:sz="4" w:space="0" w:color="auto"/>
              <w:right w:val="single" w:sz="12" w:space="0" w:color="auto"/>
            </w:tcBorders>
            <w:vAlign w:val="center"/>
          </w:tcPr>
          <w:p w14:paraId="193C0122" w14:textId="77777777" w:rsidR="001E61E8" w:rsidRPr="001B3DE8" w:rsidRDefault="001E61E8" w:rsidP="00454C78">
            <w:pPr>
              <w:pStyle w:val="1NIMTrgMainText"/>
              <w:spacing w:before="0" w:after="0" w:line="240" w:lineRule="auto"/>
              <w:rPr>
                <w:color w:val="000000"/>
              </w:rPr>
            </w:pPr>
            <w:r w:rsidRPr="001B3DE8">
              <w:rPr>
                <w:color w:val="000000"/>
              </w:rPr>
              <w:t>‘string15’</w:t>
            </w:r>
          </w:p>
        </w:tc>
      </w:tr>
      <w:tr w:rsidR="001E61E8" w:rsidRPr="001B3DE8" w14:paraId="193C0126" w14:textId="77777777" w:rsidTr="001E61E8">
        <w:trPr>
          <w:trHeight w:val="340"/>
        </w:trPr>
        <w:tc>
          <w:tcPr>
            <w:tcW w:w="1526" w:type="dxa"/>
            <w:tcBorders>
              <w:top w:val="single" w:sz="4" w:space="0" w:color="auto"/>
              <w:bottom w:val="single" w:sz="4" w:space="0" w:color="auto"/>
            </w:tcBorders>
            <w:shd w:val="clear" w:color="auto" w:fill="BFBFBF"/>
            <w:vAlign w:val="center"/>
          </w:tcPr>
          <w:p w14:paraId="193C0124" w14:textId="77777777" w:rsidR="001E61E8" w:rsidRPr="001B3DE8" w:rsidRDefault="001E61E8" w:rsidP="00454C78">
            <w:pPr>
              <w:pStyle w:val="1NIMTrgMainText"/>
              <w:spacing w:before="0" w:after="0" w:line="240" w:lineRule="auto"/>
              <w:rPr>
                <w:b/>
                <w:color w:val="000000"/>
              </w:rPr>
            </w:pPr>
            <w:r w:rsidRPr="001B3DE8">
              <w:rPr>
                <w:b/>
                <w:color w:val="000000"/>
              </w:rPr>
              <w:t>Status</w:t>
            </w:r>
          </w:p>
        </w:tc>
        <w:tc>
          <w:tcPr>
            <w:tcW w:w="4252" w:type="dxa"/>
            <w:tcBorders>
              <w:top w:val="single" w:sz="4" w:space="0" w:color="auto"/>
              <w:bottom w:val="single" w:sz="4" w:space="0" w:color="auto"/>
              <w:right w:val="single" w:sz="12" w:space="0" w:color="auto"/>
            </w:tcBorders>
            <w:vAlign w:val="center"/>
          </w:tcPr>
          <w:p w14:paraId="193C0125" w14:textId="77777777" w:rsidR="001E61E8" w:rsidRPr="001B3DE8" w:rsidRDefault="001E61E8" w:rsidP="00454C78">
            <w:pPr>
              <w:pStyle w:val="1NIMTrgMainText"/>
              <w:spacing w:before="0" w:after="0" w:line="240" w:lineRule="auto"/>
              <w:rPr>
                <w:color w:val="000000"/>
              </w:rPr>
            </w:pPr>
            <w:r w:rsidRPr="001B3DE8">
              <w:rPr>
                <w:color w:val="000000"/>
              </w:rPr>
              <w:t>‘Definition’</w:t>
            </w:r>
          </w:p>
        </w:tc>
      </w:tr>
      <w:tr w:rsidR="001E61E8" w:rsidRPr="001B3DE8" w14:paraId="193C0129" w14:textId="77777777" w:rsidTr="001E61E8">
        <w:trPr>
          <w:trHeight w:val="340"/>
        </w:trPr>
        <w:tc>
          <w:tcPr>
            <w:tcW w:w="1526" w:type="dxa"/>
            <w:tcBorders>
              <w:top w:val="single" w:sz="4" w:space="0" w:color="auto"/>
              <w:bottom w:val="single" w:sz="4" w:space="0" w:color="auto"/>
            </w:tcBorders>
            <w:shd w:val="clear" w:color="auto" w:fill="BFBFBF"/>
            <w:vAlign w:val="center"/>
          </w:tcPr>
          <w:p w14:paraId="193C0127" w14:textId="77777777" w:rsidR="001E61E8" w:rsidRPr="001B3DE8" w:rsidRDefault="001E61E8" w:rsidP="00454C78">
            <w:pPr>
              <w:pStyle w:val="1NIMTrgMainText"/>
              <w:spacing w:before="0" w:after="0" w:line="240" w:lineRule="auto"/>
              <w:rPr>
                <w:b/>
                <w:color w:val="000000"/>
              </w:rPr>
            </w:pPr>
            <w:r w:rsidRPr="001B3DE8">
              <w:rPr>
                <w:b/>
                <w:color w:val="000000"/>
              </w:rPr>
              <w:t>Name</w:t>
            </w:r>
          </w:p>
        </w:tc>
        <w:tc>
          <w:tcPr>
            <w:tcW w:w="4252" w:type="dxa"/>
            <w:tcBorders>
              <w:top w:val="single" w:sz="4" w:space="0" w:color="auto"/>
              <w:bottom w:val="single" w:sz="4" w:space="0" w:color="auto"/>
              <w:right w:val="single" w:sz="12" w:space="0" w:color="auto"/>
            </w:tcBorders>
            <w:vAlign w:val="center"/>
          </w:tcPr>
          <w:p w14:paraId="193C0128" w14:textId="77777777" w:rsidR="001E61E8" w:rsidRPr="001B3DE8" w:rsidRDefault="001E61E8" w:rsidP="00454C78">
            <w:pPr>
              <w:pStyle w:val="1NIMTrgMainText"/>
              <w:spacing w:before="0" w:after="0" w:line="240" w:lineRule="auto"/>
              <w:rPr>
                <w:color w:val="000000"/>
              </w:rPr>
            </w:pPr>
            <w:r w:rsidRPr="001B3DE8">
              <w:rPr>
                <w:color w:val="000000"/>
              </w:rPr>
              <w:t>‘String 15’</w:t>
            </w:r>
          </w:p>
        </w:tc>
      </w:tr>
      <w:tr w:rsidR="001E61E8" w:rsidRPr="001B3DE8" w14:paraId="193C012C" w14:textId="77777777" w:rsidTr="001E61E8">
        <w:trPr>
          <w:trHeight w:val="340"/>
        </w:trPr>
        <w:tc>
          <w:tcPr>
            <w:tcW w:w="1526" w:type="dxa"/>
            <w:tcBorders>
              <w:top w:val="single" w:sz="4" w:space="0" w:color="auto"/>
              <w:bottom w:val="single" w:sz="4" w:space="0" w:color="auto"/>
            </w:tcBorders>
            <w:shd w:val="clear" w:color="auto" w:fill="BFBFBF"/>
            <w:vAlign w:val="center"/>
          </w:tcPr>
          <w:p w14:paraId="193C012A" w14:textId="77777777" w:rsidR="001E61E8" w:rsidRPr="001B3DE8" w:rsidRDefault="001E61E8" w:rsidP="00454C78">
            <w:pPr>
              <w:pStyle w:val="1NIMTrgMainText"/>
              <w:spacing w:before="0" w:after="0" w:line="240" w:lineRule="auto"/>
              <w:rPr>
                <w:b/>
                <w:color w:val="000000"/>
              </w:rPr>
            </w:pPr>
            <w:r w:rsidRPr="001B3DE8">
              <w:rPr>
                <w:b/>
                <w:color w:val="000000"/>
              </w:rPr>
              <w:t>Start Date</w:t>
            </w:r>
          </w:p>
        </w:tc>
        <w:tc>
          <w:tcPr>
            <w:tcW w:w="4252" w:type="dxa"/>
            <w:tcBorders>
              <w:top w:val="single" w:sz="4" w:space="0" w:color="auto"/>
              <w:bottom w:val="single" w:sz="4" w:space="0" w:color="auto"/>
              <w:right w:val="single" w:sz="12" w:space="0" w:color="auto"/>
            </w:tcBorders>
            <w:vAlign w:val="center"/>
          </w:tcPr>
          <w:p w14:paraId="193C012B" w14:textId="77777777" w:rsidR="001E61E8" w:rsidRPr="001B3DE8" w:rsidRDefault="001E61E8" w:rsidP="002535F9">
            <w:pPr>
              <w:pStyle w:val="1NIMTrgMainText"/>
              <w:spacing w:before="0" w:after="0" w:line="240" w:lineRule="auto"/>
              <w:rPr>
                <w:color w:val="000000"/>
              </w:rPr>
            </w:pPr>
            <w:r w:rsidRPr="001B3DE8">
              <w:rPr>
                <w:color w:val="000000"/>
              </w:rPr>
              <w:t>[Today]</w:t>
            </w:r>
          </w:p>
        </w:tc>
      </w:tr>
      <w:tr w:rsidR="001E61E8" w:rsidRPr="001B3DE8" w14:paraId="193C012F" w14:textId="77777777" w:rsidTr="001E61E8">
        <w:trPr>
          <w:trHeight w:val="340"/>
        </w:trPr>
        <w:tc>
          <w:tcPr>
            <w:tcW w:w="1526" w:type="dxa"/>
            <w:tcBorders>
              <w:top w:val="single" w:sz="4" w:space="0" w:color="auto"/>
              <w:bottom w:val="single" w:sz="4" w:space="0" w:color="auto"/>
            </w:tcBorders>
            <w:shd w:val="clear" w:color="auto" w:fill="BFBFBF"/>
            <w:vAlign w:val="center"/>
          </w:tcPr>
          <w:p w14:paraId="193C012D" w14:textId="77777777" w:rsidR="001E61E8" w:rsidRPr="001B3DE8" w:rsidRDefault="001E61E8" w:rsidP="00454C78">
            <w:pPr>
              <w:pStyle w:val="1NIMTrgMainText"/>
              <w:spacing w:before="0" w:after="0" w:line="240" w:lineRule="auto"/>
              <w:rPr>
                <w:b/>
                <w:color w:val="000000"/>
              </w:rPr>
            </w:pPr>
            <w:r w:rsidRPr="001B3DE8">
              <w:rPr>
                <w:b/>
                <w:color w:val="000000"/>
              </w:rPr>
              <w:t>End Date</w:t>
            </w:r>
          </w:p>
        </w:tc>
        <w:tc>
          <w:tcPr>
            <w:tcW w:w="4252" w:type="dxa"/>
            <w:tcBorders>
              <w:top w:val="single" w:sz="4" w:space="0" w:color="auto"/>
              <w:bottom w:val="single" w:sz="4" w:space="0" w:color="auto"/>
              <w:right w:val="single" w:sz="12" w:space="0" w:color="auto"/>
            </w:tcBorders>
            <w:vAlign w:val="center"/>
          </w:tcPr>
          <w:p w14:paraId="193C012E" w14:textId="77777777" w:rsidR="001E61E8" w:rsidRPr="001B3DE8" w:rsidRDefault="001E61E8" w:rsidP="00454C78">
            <w:pPr>
              <w:pStyle w:val="1NIMTrgMainText"/>
              <w:spacing w:before="0" w:after="0" w:line="240" w:lineRule="auto"/>
              <w:rPr>
                <w:color w:val="000000"/>
              </w:rPr>
            </w:pPr>
            <w:r w:rsidRPr="001B3DE8">
              <w:rPr>
                <w:color w:val="000000"/>
              </w:rPr>
              <w:t>[One year from today]</w:t>
            </w:r>
          </w:p>
        </w:tc>
      </w:tr>
      <w:tr w:rsidR="001E61E8" w:rsidRPr="001B3DE8" w14:paraId="193C0132" w14:textId="77777777" w:rsidTr="001E61E8">
        <w:trPr>
          <w:trHeight w:val="340"/>
        </w:trPr>
        <w:tc>
          <w:tcPr>
            <w:tcW w:w="1526" w:type="dxa"/>
            <w:tcBorders>
              <w:top w:val="single" w:sz="4" w:space="0" w:color="auto"/>
              <w:bottom w:val="single" w:sz="4" w:space="0" w:color="auto"/>
            </w:tcBorders>
            <w:shd w:val="clear" w:color="auto" w:fill="BFBFBF"/>
            <w:vAlign w:val="center"/>
          </w:tcPr>
          <w:p w14:paraId="193C0130" w14:textId="77777777" w:rsidR="001E61E8" w:rsidRPr="001B3DE8" w:rsidRDefault="001E61E8" w:rsidP="00454C78">
            <w:pPr>
              <w:pStyle w:val="1NIMTrgMainText"/>
              <w:spacing w:before="0" w:after="0" w:line="240" w:lineRule="auto"/>
              <w:rPr>
                <w:b/>
                <w:color w:val="000000"/>
              </w:rPr>
            </w:pPr>
            <w:r w:rsidRPr="001B3DE8">
              <w:rPr>
                <w:b/>
                <w:color w:val="000000"/>
              </w:rPr>
              <w:t>Type</w:t>
            </w:r>
          </w:p>
        </w:tc>
        <w:tc>
          <w:tcPr>
            <w:tcW w:w="4252" w:type="dxa"/>
            <w:tcBorders>
              <w:top w:val="single" w:sz="4" w:space="0" w:color="auto"/>
              <w:bottom w:val="single" w:sz="4" w:space="0" w:color="auto"/>
              <w:right w:val="single" w:sz="12" w:space="0" w:color="auto"/>
            </w:tcBorders>
            <w:vAlign w:val="center"/>
          </w:tcPr>
          <w:p w14:paraId="193C0131" w14:textId="77777777" w:rsidR="001E61E8" w:rsidRPr="001B3DE8" w:rsidRDefault="001E61E8" w:rsidP="00454C78">
            <w:pPr>
              <w:pStyle w:val="1NIMTrgMainText"/>
              <w:tabs>
                <w:tab w:val="clear" w:pos="1247"/>
              </w:tabs>
              <w:spacing w:before="0" w:after="0" w:line="240" w:lineRule="auto"/>
              <w:rPr>
                <w:i/>
                <w:color w:val="000000"/>
              </w:rPr>
            </w:pPr>
            <w:r w:rsidRPr="001B3DE8">
              <w:rPr>
                <w:color w:val="000000"/>
              </w:rPr>
              <w:t>‘String’</w:t>
            </w:r>
          </w:p>
        </w:tc>
      </w:tr>
      <w:tr w:rsidR="001E61E8" w:rsidRPr="001B3DE8" w14:paraId="193C0135" w14:textId="77777777" w:rsidTr="001E61E8">
        <w:trPr>
          <w:trHeight w:val="340"/>
        </w:trPr>
        <w:tc>
          <w:tcPr>
            <w:tcW w:w="1526" w:type="dxa"/>
            <w:tcBorders>
              <w:top w:val="single" w:sz="4" w:space="0" w:color="auto"/>
              <w:bottom w:val="single" w:sz="4" w:space="0" w:color="auto"/>
            </w:tcBorders>
            <w:shd w:val="clear" w:color="auto" w:fill="BFBFBF"/>
            <w:vAlign w:val="center"/>
          </w:tcPr>
          <w:p w14:paraId="193C0133" w14:textId="77777777" w:rsidR="001E61E8" w:rsidRPr="001B3DE8" w:rsidRDefault="001E61E8" w:rsidP="00454C78">
            <w:pPr>
              <w:pStyle w:val="1NIMTrgMainText"/>
              <w:spacing w:before="0" w:after="0" w:line="240" w:lineRule="auto"/>
              <w:rPr>
                <w:b/>
                <w:color w:val="000000"/>
              </w:rPr>
            </w:pPr>
            <w:r w:rsidRPr="001B3DE8">
              <w:rPr>
                <w:b/>
                <w:color w:val="000000"/>
              </w:rPr>
              <w:t>Length</w:t>
            </w:r>
          </w:p>
        </w:tc>
        <w:tc>
          <w:tcPr>
            <w:tcW w:w="4252" w:type="dxa"/>
            <w:tcBorders>
              <w:top w:val="single" w:sz="4" w:space="0" w:color="auto"/>
              <w:bottom w:val="single" w:sz="4" w:space="0" w:color="auto"/>
              <w:right w:val="single" w:sz="12" w:space="0" w:color="auto"/>
            </w:tcBorders>
            <w:vAlign w:val="center"/>
          </w:tcPr>
          <w:p w14:paraId="193C0134" w14:textId="77777777" w:rsidR="001E61E8" w:rsidRPr="001B3DE8" w:rsidRDefault="001E61E8" w:rsidP="00454C78">
            <w:pPr>
              <w:pStyle w:val="1NIMTrgMainText"/>
              <w:spacing w:before="0" w:after="0" w:line="240" w:lineRule="auto"/>
              <w:rPr>
                <w:color w:val="000000"/>
              </w:rPr>
            </w:pPr>
            <w:r w:rsidRPr="001B3DE8">
              <w:rPr>
                <w:color w:val="000000"/>
              </w:rPr>
              <w:t>‘15’</w:t>
            </w:r>
          </w:p>
        </w:tc>
      </w:tr>
      <w:tr w:rsidR="001E61E8" w:rsidRPr="001B3DE8" w14:paraId="193C0138" w14:textId="77777777" w:rsidTr="001E61E8">
        <w:trPr>
          <w:trHeight w:val="340"/>
        </w:trPr>
        <w:tc>
          <w:tcPr>
            <w:tcW w:w="1526" w:type="dxa"/>
            <w:tcBorders>
              <w:top w:val="single" w:sz="4" w:space="0" w:color="auto"/>
              <w:bottom w:val="single" w:sz="4" w:space="0" w:color="auto"/>
            </w:tcBorders>
            <w:shd w:val="clear" w:color="auto" w:fill="BFBFBF"/>
            <w:vAlign w:val="center"/>
          </w:tcPr>
          <w:p w14:paraId="193C0136" w14:textId="77777777" w:rsidR="001E61E8" w:rsidRPr="001B3DE8" w:rsidRDefault="001E61E8" w:rsidP="00454C78">
            <w:pPr>
              <w:pStyle w:val="1NIMTrgMainText"/>
              <w:spacing w:before="0" w:after="0" w:line="240" w:lineRule="auto"/>
              <w:rPr>
                <w:b/>
                <w:color w:val="000000"/>
              </w:rPr>
            </w:pPr>
            <w:r w:rsidRPr="001B3DE8">
              <w:rPr>
                <w:b/>
                <w:color w:val="000000"/>
              </w:rPr>
              <w:t>Label</w:t>
            </w:r>
          </w:p>
        </w:tc>
        <w:tc>
          <w:tcPr>
            <w:tcW w:w="4252" w:type="dxa"/>
            <w:tcBorders>
              <w:top w:val="single" w:sz="4" w:space="0" w:color="auto"/>
              <w:bottom w:val="single" w:sz="4" w:space="0" w:color="auto"/>
              <w:right w:val="single" w:sz="12" w:space="0" w:color="auto"/>
            </w:tcBorders>
            <w:vAlign w:val="center"/>
          </w:tcPr>
          <w:p w14:paraId="193C0137" w14:textId="77777777" w:rsidR="001E61E8" w:rsidRPr="001B3DE8" w:rsidRDefault="001E61E8" w:rsidP="00454C78">
            <w:pPr>
              <w:pStyle w:val="1NIMTrgMainText"/>
              <w:spacing w:before="0" w:after="0" w:line="240" w:lineRule="auto"/>
              <w:rPr>
                <w:color w:val="000000"/>
              </w:rPr>
            </w:pPr>
            <w:r w:rsidRPr="001B3DE8">
              <w:rPr>
                <w:color w:val="000000"/>
              </w:rPr>
              <w:t>‘String 15’</w:t>
            </w:r>
          </w:p>
        </w:tc>
      </w:tr>
      <w:tr w:rsidR="001E61E8" w:rsidRPr="001B3DE8" w14:paraId="193C013B" w14:textId="77777777" w:rsidTr="001E61E8">
        <w:trPr>
          <w:trHeight w:val="340"/>
        </w:trPr>
        <w:tc>
          <w:tcPr>
            <w:tcW w:w="1526" w:type="dxa"/>
            <w:tcBorders>
              <w:top w:val="single" w:sz="4" w:space="0" w:color="auto"/>
              <w:bottom w:val="single" w:sz="4" w:space="0" w:color="auto"/>
            </w:tcBorders>
            <w:shd w:val="clear" w:color="auto" w:fill="BFBFBF"/>
            <w:vAlign w:val="center"/>
          </w:tcPr>
          <w:p w14:paraId="193C0139" w14:textId="77777777" w:rsidR="001E61E8" w:rsidRPr="001B3DE8" w:rsidRDefault="001E61E8" w:rsidP="00454C78">
            <w:pPr>
              <w:pStyle w:val="1NIMTrgMainText"/>
              <w:spacing w:before="0" w:after="0" w:line="240" w:lineRule="auto"/>
              <w:rPr>
                <w:b/>
                <w:color w:val="000000"/>
              </w:rPr>
            </w:pPr>
            <w:r w:rsidRPr="001B3DE8">
              <w:rPr>
                <w:b/>
                <w:color w:val="000000"/>
              </w:rPr>
              <w:t>Description</w:t>
            </w:r>
          </w:p>
        </w:tc>
        <w:tc>
          <w:tcPr>
            <w:tcW w:w="4252" w:type="dxa"/>
            <w:tcBorders>
              <w:top w:val="single" w:sz="4" w:space="0" w:color="auto"/>
              <w:bottom w:val="single" w:sz="4" w:space="0" w:color="auto"/>
              <w:right w:val="single" w:sz="12" w:space="0" w:color="auto"/>
            </w:tcBorders>
            <w:vAlign w:val="center"/>
          </w:tcPr>
          <w:p w14:paraId="193C013A" w14:textId="77777777" w:rsidR="001E61E8" w:rsidRPr="001B3DE8" w:rsidRDefault="001E61E8" w:rsidP="00454C78">
            <w:pPr>
              <w:pStyle w:val="1NIMTrgMainText"/>
              <w:spacing w:before="0" w:after="0" w:line="240" w:lineRule="auto"/>
              <w:rPr>
                <w:b/>
                <w:i/>
                <w:color w:val="000000"/>
              </w:rPr>
            </w:pPr>
            <w:r w:rsidRPr="001B3DE8">
              <w:rPr>
                <w:color w:val="000000"/>
              </w:rPr>
              <w:t>N/A (leave blank)</w:t>
            </w:r>
          </w:p>
        </w:tc>
      </w:tr>
      <w:tr w:rsidR="001E61E8" w:rsidRPr="001B3DE8" w14:paraId="193C013E" w14:textId="77777777" w:rsidTr="001E61E8">
        <w:trPr>
          <w:trHeight w:val="340"/>
        </w:trPr>
        <w:tc>
          <w:tcPr>
            <w:tcW w:w="1526" w:type="dxa"/>
            <w:tcBorders>
              <w:top w:val="single" w:sz="4" w:space="0" w:color="auto"/>
              <w:bottom w:val="single" w:sz="4" w:space="0" w:color="auto"/>
            </w:tcBorders>
            <w:shd w:val="clear" w:color="auto" w:fill="BFBFBF"/>
            <w:vAlign w:val="center"/>
          </w:tcPr>
          <w:p w14:paraId="193C013C" w14:textId="77777777" w:rsidR="001E61E8" w:rsidRPr="001B3DE8" w:rsidRDefault="001E61E8" w:rsidP="00454C78">
            <w:pPr>
              <w:pStyle w:val="1NIMTrgMainText"/>
              <w:spacing w:before="0" w:after="0" w:line="240" w:lineRule="auto"/>
              <w:rPr>
                <w:b/>
                <w:color w:val="000000"/>
              </w:rPr>
            </w:pPr>
            <w:r w:rsidRPr="001B3DE8">
              <w:rPr>
                <w:b/>
                <w:color w:val="000000"/>
              </w:rPr>
              <w:t>Project</w:t>
            </w:r>
          </w:p>
        </w:tc>
        <w:tc>
          <w:tcPr>
            <w:tcW w:w="4252" w:type="dxa"/>
            <w:tcBorders>
              <w:top w:val="single" w:sz="4" w:space="0" w:color="auto"/>
              <w:bottom w:val="single" w:sz="4" w:space="0" w:color="auto"/>
              <w:right w:val="single" w:sz="12" w:space="0" w:color="auto"/>
            </w:tcBorders>
            <w:vAlign w:val="center"/>
          </w:tcPr>
          <w:p w14:paraId="193C013D" w14:textId="77777777" w:rsidR="001E61E8" w:rsidRPr="001B3DE8" w:rsidRDefault="001E61E8" w:rsidP="00454C78">
            <w:pPr>
              <w:pStyle w:val="1NIMTrgMainText"/>
              <w:tabs>
                <w:tab w:val="clear" w:pos="1247"/>
              </w:tabs>
              <w:spacing w:before="0" w:after="0" w:line="240" w:lineRule="auto"/>
              <w:rPr>
                <w:color w:val="000000"/>
              </w:rPr>
            </w:pPr>
            <w:r w:rsidRPr="001B3DE8">
              <w:rPr>
                <w:color w:val="000000"/>
              </w:rPr>
              <w:t>‘Project: High Speed Internet’</w:t>
            </w:r>
          </w:p>
        </w:tc>
      </w:tr>
      <w:tr w:rsidR="001E61E8" w:rsidRPr="001B3DE8" w14:paraId="193C0141" w14:textId="77777777" w:rsidTr="001E61E8">
        <w:trPr>
          <w:trHeight w:val="340"/>
        </w:trPr>
        <w:tc>
          <w:tcPr>
            <w:tcW w:w="1526" w:type="dxa"/>
            <w:tcBorders>
              <w:top w:val="single" w:sz="4" w:space="0" w:color="auto"/>
              <w:bottom w:val="single" w:sz="12" w:space="0" w:color="auto"/>
            </w:tcBorders>
            <w:shd w:val="clear" w:color="auto" w:fill="BFBFBF"/>
            <w:vAlign w:val="center"/>
          </w:tcPr>
          <w:p w14:paraId="193C013F" w14:textId="77777777" w:rsidR="001E61E8" w:rsidRPr="001B3DE8" w:rsidRDefault="001E61E8" w:rsidP="00454C78">
            <w:pPr>
              <w:pStyle w:val="1NIMTrgMainText"/>
              <w:spacing w:before="0" w:after="0" w:line="240" w:lineRule="auto"/>
              <w:rPr>
                <w:b/>
                <w:color w:val="000000"/>
              </w:rPr>
            </w:pPr>
            <w:r w:rsidRPr="001B3DE8">
              <w:rPr>
                <w:b/>
                <w:color w:val="000000"/>
              </w:rPr>
              <w:t>Owner</w:t>
            </w:r>
          </w:p>
        </w:tc>
        <w:tc>
          <w:tcPr>
            <w:tcW w:w="4252" w:type="dxa"/>
            <w:tcBorders>
              <w:top w:val="single" w:sz="4" w:space="0" w:color="auto"/>
              <w:bottom w:val="single" w:sz="12" w:space="0" w:color="auto"/>
              <w:right w:val="single" w:sz="12" w:space="0" w:color="auto"/>
            </w:tcBorders>
            <w:vAlign w:val="center"/>
          </w:tcPr>
          <w:p w14:paraId="193C0140" w14:textId="77777777" w:rsidR="001E61E8" w:rsidRPr="001B3DE8" w:rsidRDefault="001E61E8" w:rsidP="00454C78">
            <w:pPr>
              <w:pStyle w:val="1NIMTrgMainText"/>
              <w:spacing w:before="0" w:after="0" w:line="240" w:lineRule="auto"/>
              <w:rPr>
                <w:color w:val="000000"/>
              </w:rPr>
            </w:pPr>
            <w:r w:rsidRPr="001B3DE8">
              <w:rPr>
                <w:color w:val="000000"/>
              </w:rPr>
              <w:t>‘Operations’</w:t>
            </w:r>
          </w:p>
        </w:tc>
      </w:tr>
    </w:tbl>
    <w:p w14:paraId="193C0142" w14:textId="77777777" w:rsidR="00616287" w:rsidRPr="001B3DE8" w:rsidRDefault="00616287" w:rsidP="001E61E8">
      <w:pPr>
        <w:pStyle w:val="1NIMTrgMainText"/>
        <w:tabs>
          <w:tab w:val="clear" w:pos="1247"/>
        </w:tabs>
        <w:spacing w:before="0"/>
        <w:rPr>
          <w:color w:val="000000" w:themeColor="text1"/>
        </w:rPr>
      </w:pPr>
    </w:p>
    <w:p w14:paraId="193C0143" w14:textId="77777777" w:rsidR="001E61E8" w:rsidRPr="001B3DE8" w:rsidRDefault="001E61E8" w:rsidP="001E61E8">
      <w:pPr>
        <w:pStyle w:val="1NIMTrgMainText"/>
        <w:tabs>
          <w:tab w:val="clear" w:pos="1247"/>
        </w:tabs>
        <w:spacing w:before="0"/>
        <w:rPr>
          <w:color w:val="000000" w:themeColor="text1"/>
        </w:rPr>
      </w:pPr>
    </w:p>
    <w:p w14:paraId="193C0144" w14:textId="77777777" w:rsidR="001E61E8" w:rsidRPr="001B3DE8" w:rsidRDefault="001E61E8" w:rsidP="001E61E8">
      <w:pPr>
        <w:pStyle w:val="1NIMTrgMainText"/>
        <w:tabs>
          <w:tab w:val="clear" w:pos="1247"/>
        </w:tabs>
        <w:spacing w:before="0"/>
        <w:rPr>
          <w:color w:val="000000" w:themeColor="text1"/>
        </w:rPr>
      </w:pPr>
    </w:p>
    <w:p w14:paraId="193C0145" w14:textId="77777777" w:rsidR="001E61E8" w:rsidRPr="001B3DE8" w:rsidRDefault="001E61E8" w:rsidP="001E61E8">
      <w:pPr>
        <w:pStyle w:val="1NIMTrgMainText"/>
        <w:tabs>
          <w:tab w:val="clear" w:pos="1247"/>
        </w:tabs>
        <w:spacing w:before="0"/>
        <w:rPr>
          <w:color w:val="000000" w:themeColor="text1"/>
        </w:rPr>
      </w:pPr>
    </w:p>
    <w:p w14:paraId="193C0146" w14:textId="77777777" w:rsidR="001E61E8" w:rsidRPr="001B3DE8" w:rsidRDefault="001E61E8" w:rsidP="001E61E8">
      <w:pPr>
        <w:pStyle w:val="1NIMTrgMainText"/>
        <w:tabs>
          <w:tab w:val="clear" w:pos="1247"/>
        </w:tabs>
        <w:spacing w:before="0"/>
        <w:rPr>
          <w:color w:val="000000" w:themeColor="text1"/>
        </w:rPr>
      </w:pPr>
    </w:p>
    <w:p w14:paraId="193C0147" w14:textId="77777777" w:rsidR="001E61E8" w:rsidRPr="001B3DE8" w:rsidDel="001E722E" w:rsidRDefault="001E61E8" w:rsidP="001E61E8">
      <w:pPr>
        <w:pStyle w:val="1NIMTrgMainText"/>
        <w:tabs>
          <w:tab w:val="clear" w:pos="1247"/>
        </w:tabs>
        <w:spacing w:before="0"/>
        <w:rPr>
          <w:del w:id="801" w:author="Claire Carbone" w:date="2015-01-08T13:15:00Z"/>
          <w:color w:val="000000" w:themeColor="text1"/>
        </w:rPr>
      </w:pPr>
    </w:p>
    <w:p w14:paraId="193C0148" w14:textId="77777777" w:rsidR="001E61E8" w:rsidRPr="001B3DE8" w:rsidDel="001E722E" w:rsidRDefault="001E61E8" w:rsidP="001E61E8">
      <w:pPr>
        <w:pStyle w:val="1NIMTrgMainText"/>
        <w:tabs>
          <w:tab w:val="clear" w:pos="1247"/>
        </w:tabs>
        <w:spacing w:before="0"/>
        <w:rPr>
          <w:del w:id="802" w:author="Claire Carbone" w:date="2015-01-08T13:15:00Z"/>
          <w:color w:val="000000" w:themeColor="text1"/>
        </w:rPr>
      </w:pPr>
    </w:p>
    <w:p w14:paraId="193C0149" w14:textId="77777777" w:rsidR="001E61E8" w:rsidRPr="001B3DE8" w:rsidDel="001E722E" w:rsidRDefault="001E61E8" w:rsidP="001E61E8">
      <w:pPr>
        <w:pStyle w:val="1NIMTrgMainText"/>
        <w:tabs>
          <w:tab w:val="clear" w:pos="1247"/>
        </w:tabs>
        <w:spacing w:before="0"/>
        <w:rPr>
          <w:del w:id="803" w:author="Claire Carbone" w:date="2015-01-08T13:15:00Z"/>
          <w:color w:val="000000" w:themeColor="text1"/>
        </w:rPr>
      </w:pPr>
    </w:p>
    <w:p w14:paraId="193C014A" w14:textId="77777777" w:rsidR="001E61E8" w:rsidRPr="001B3DE8" w:rsidRDefault="001E61E8" w:rsidP="001E61E8">
      <w:pPr>
        <w:pStyle w:val="1NIMTrgMainText"/>
        <w:tabs>
          <w:tab w:val="clear" w:pos="1247"/>
        </w:tabs>
        <w:spacing w:before="0"/>
        <w:rPr>
          <w:color w:val="000000" w:themeColor="text1"/>
        </w:rPr>
      </w:pPr>
    </w:p>
    <w:p w14:paraId="193C014B" w14:textId="77777777" w:rsidR="001E61E8" w:rsidRPr="001B3DE8" w:rsidRDefault="001E61E8" w:rsidP="001E61E8">
      <w:pPr>
        <w:pStyle w:val="1NIMTrgMainText"/>
        <w:tabs>
          <w:tab w:val="clear" w:pos="1247"/>
        </w:tabs>
        <w:spacing w:before="0"/>
        <w:rPr>
          <w:color w:val="000000" w:themeColor="text1"/>
          <w:sz w:val="10"/>
          <w:szCs w:val="10"/>
        </w:rPr>
      </w:pPr>
    </w:p>
    <w:p w14:paraId="193C014C" w14:textId="755D799D" w:rsidR="001068EA" w:rsidRPr="001B3DE8" w:rsidRDefault="009B7A79" w:rsidP="001E61E8">
      <w:pPr>
        <w:pStyle w:val="1NIMTrgMainText"/>
        <w:tabs>
          <w:tab w:val="clear" w:pos="1247"/>
        </w:tabs>
        <w:spacing w:before="200" w:after="300"/>
        <w:jc w:val="center"/>
        <w:rPr>
          <w:color w:val="000000" w:themeColor="text1"/>
        </w:rPr>
      </w:pPr>
      <w:r>
        <w:rPr>
          <w:noProof/>
          <w:color w:val="000000" w:themeColor="text1"/>
        </w:rPr>
        <w:drawing>
          <wp:inline distT="0" distB="0" distL="0" distR="0" wp14:anchorId="684307F6" wp14:editId="61B2275E">
            <wp:extent cx="4849091" cy="2336631"/>
            <wp:effectExtent l="19050" t="19050" r="8890" b="26035"/>
            <wp:docPr id="27916" name="Picture 2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55615" cy="2339775"/>
                    </a:xfrm>
                    <a:prstGeom prst="rect">
                      <a:avLst/>
                    </a:prstGeom>
                    <a:noFill/>
                    <a:ln>
                      <a:solidFill>
                        <a:schemeClr val="accent1"/>
                      </a:solidFill>
                    </a:ln>
                  </pic:spPr>
                </pic:pic>
              </a:graphicData>
            </a:graphic>
          </wp:inline>
        </w:drawing>
      </w:r>
    </w:p>
    <w:p w14:paraId="193C014D" w14:textId="06903E5F" w:rsidR="0018461E" w:rsidRPr="001B3DE8" w:rsidRDefault="0018461E" w:rsidP="00917A5F">
      <w:pPr>
        <w:pStyle w:val="1NIMTrgMainText"/>
        <w:numPr>
          <w:ilvl w:val="0"/>
          <w:numId w:val="26"/>
        </w:numPr>
        <w:tabs>
          <w:tab w:val="clear" w:pos="1247"/>
        </w:tabs>
        <w:spacing w:before="0"/>
        <w:ind w:left="426" w:hanging="426"/>
        <w:rPr>
          <w:color w:val="000000" w:themeColor="text1"/>
        </w:rPr>
      </w:pPr>
      <w:r w:rsidRPr="001B3DE8">
        <w:rPr>
          <w:color w:val="000000" w:themeColor="text1"/>
        </w:rPr>
        <w:t xml:space="preserve">Go back to the </w:t>
      </w:r>
      <w:r w:rsidRPr="001B3DE8">
        <w:rPr>
          <w:b/>
          <w:color w:val="000000" w:themeColor="text1"/>
        </w:rPr>
        <w:t>Attribute Finder</w:t>
      </w:r>
      <w:r w:rsidRPr="001B3DE8">
        <w:rPr>
          <w:color w:val="000000" w:themeColor="text1"/>
        </w:rPr>
        <w:t xml:space="preserve"> panel and check that both new attribute typ</w:t>
      </w:r>
      <w:r w:rsidR="001068EA" w:rsidRPr="001B3DE8">
        <w:rPr>
          <w:color w:val="000000" w:themeColor="text1"/>
        </w:rPr>
        <w:t xml:space="preserve">es are visible in the </w:t>
      </w:r>
      <w:r w:rsidR="001068EA" w:rsidRPr="001B3DE8">
        <w:rPr>
          <w:b/>
          <w:color w:val="000000" w:themeColor="text1"/>
        </w:rPr>
        <w:t xml:space="preserve">Result </w:t>
      </w:r>
      <w:r w:rsidR="001068EA" w:rsidRPr="001B3DE8">
        <w:rPr>
          <w:color w:val="000000" w:themeColor="text1"/>
        </w:rPr>
        <w:t>table</w:t>
      </w:r>
      <w:ins w:id="804" w:author="Claire Carbone" w:date="2015-01-08T13:16:00Z">
        <w:r w:rsidR="001E722E">
          <w:rPr>
            <w:color w:val="000000" w:themeColor="text1"/>
          </w:rPr>
          <w:t xml:space="preserve"> (You may have to Click on Search first to refresh list)</w:t>
        </w:r>
      </w:ins>
      <w:r w:rsidR="001068EA" w:rsidRPr="001B3DE8">
        <w:rPr>
          <w:color w:val="000000" w:themeColor="text1"/>
        </w:rPr>
        <w:t>:</w:t>
      </w:r>
    </w:p>
    <w:p w14:paraId="193C014E" w14:textId="31ECDCC0" w:rsidR="001068EA" w:rsidRPr="001B3DE8" w:rsidRDefault="001E722E" w:rsidP="001068EA">
      <w:pPr>
        <w:pStyle w:val="1NIMTrgMainText"/>
        <w:tabs>
          <w:tab w:val="clear" w:pos="1247"/>
        </w:tabs>
        <w:spacing w:before="300" w:after="300"/>
        <w:jc w:val="center"/>
        <w:rPr>
          <w:color w:val="000000" w:themeColor="text1"/>
        </w:rPr>
      </w:pPr>
      <w:ins w:id="805" w:author="Claire Carbone" w:date="2015-01-08T13:17:00Z">
        <w:r>
          <w:rPr>
            <w:noProof/>
            <w:color w:val="000000" w:themeColor="text1"/>
          </w:rPr>
          <w:drawing>
            <wp:inline distT="0" distB="0" distL="0" distR="0" wp14:anchorId="038C29D6" wp14:editId="578FC7EB">
              <wp:extent cx="4480289" cy="2237509"/>
              <wp:effectExtent l="19050" t="19050" r="15875" b="10795"/>
              <wp:docPr id="28000" name="Picture 2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80245" cy="2237487"/>
                      </a:xfrm>
                      <a:prstGeom prst="rect">
                        <a:avLst/>
                      </a:prstGeom>
                      <a:noFill/>
                      <a:ln>
                        <a:solidFill>
                          <a:schemeClr val="accent1"/>
                        </a:solidFill>
                      </a:ln>
                    </pic:spPr>
                  </pic:pic>
                </a:graphicData>
              </a:graphic>
            </wp:inline>
          </w:drawing>
        </w:r>
      </w:ins>
      <w:del w:id="806" w:author="Claire Carbone" w:date="2015-01-08T13:16:00Z">
        <w:r w:rsidR="009B7A79" w:rsidDel="001E722E">
          <w:rPr>
            <w:noProof/>
            <w:color w:val="000000" w:themeColor="text1"/>
          </w:rPr>
          <w:drawing>
            <wp:inline distT="0" distB="0" distL="0" distR="0" wp14:anchorId="653E48B5" wp14:editId="5A511E85">
              <wp:extent cx="5052383" cy="1321584"/>
              <wp:effectExtent l="19050" t="19050" r="15240" b="12065"/>
              <wp:docPr id="27917" name="Picture 2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57270" cy="1322862"/>
                      </a:xfrm>
                      <a:prstGeom prst="rect">
                        <a:avLst/>
                      </a:prstGeom>
                      <a:noFill/>
                      <a:ln>
                        <a:solidFill>
                          <a:schemeClr val="accent1"/>
                        </a:solidFill>
                      </a:ln>
                    </pic:spPr>
                  </pic:pic>
                </a:graphicData>
              </a:graphic>
            </wp:inline>
          </w:drawing>
        </w:r>
      </w:del>
    </w:p>
    <w:p w14:paraId="193C014F" w14:textId="77777777" w:rsidR="0018461E" w:rsidRPr="001B3DE8" w:rsidRDefault="0018461E" w:rsidP="0018461E">
      <w:pPr>
        <w:pStyle w:val="1NIMTrgMainText"/>
        <w:tabs>
          <w:tab w:val="clear" w:pos="1247"/>
        </w:tabs>
        <w:spacing w:before="0"/>
        <w:ind w:left="426"/>
        <w:rPr>
          <w:color w:val="000000" w:themeColor="text1"/>
        </w:rPr>
      </w:pPr>
      <w:r w:rsidRPr="001B3DE8">
        <w:rPr>
          <w:color w:val="000000" w:themeColor="text1"/>
        </w:rPr>
        <w:t xml:space="preserve">Later on you will see that item attributes based on attribute types of type </w:t>
      </w:r>
      <w:r w:rsidRPr="001B3DE8">
        <w:rPr>
          <w:b/>
          <w:color w:val="000000" w:themeColor="text1"/>
        </w:rPr>
        <w:t xml:space="preserve">Code Table </w:t>
      </w:r>
      <w:r w:rsidRPr="001B3DE8">
        <w:rPr>
          <w:color w:val="000000" w:themeColor="text1"/>
        </w:rPr>
        <w:t xml:space="preserve">will result in a drop-down list at runtime, from which users can select a value. </w:t>
      </w:r>
    </w:p>
    <w:p w14:paraId="193C0150" w14:textId="77777777" w:rsidR="001068EA" w:rsidRPr="001B3DE8" w:rsidRDefault="001068EA" w:rsidP="00C23F51">
      <w:pPr>
        <w:pStyle w:val="1NIMTrgMainText"/>
        <w:rPr>
          <w:i/>
          <w:szCs w:val="22"/>
        </w:rPr>
      </w:pPr>
    </w:p>
    <w:p w14:paraId="193C0151" w14:textId="77777777" w:rsidR="00616287" w:rsidRPr="001B3DE8" w:rsidRDefault="00616287" w:rsidP="00C23F51">
      <w:pPr>
        <w:pStyle w:val="1NIMTrgMainText"/>
        <w:rPr>
          <w:i/>
          <w:szCs w:val="22"/>
        </w:rPr>
      </w:pPr>
    </w:p>
    <w:p w14:paraId="193C0152" w14:textId="77777777" w:rsidR="00442CCF" w:rsidRPr="001B3DE8" w:rsidRDefault="00442CCF" w:rsidP="00C23F51">
      <w:pPr>
        <w:pStyle w:val="1NIMTrgMainText"/>
        <w:rPr>
          <w:i/>
          <w:szCs w:val="22"/>
        </w:rPr>
      </w:pPr>
    </w:p>
    <w:p w14:paraId="193C0153" w14:textId="77777777" w:rsidR="00616287" w:rsidRPr="001B3DE8" w:rsidRDefault="00616287" w:rsidP="00C23F51">
      <w:pPr>
        <w:pStyle w:val="1NIMTrgMainText"/>
        <w:rPr>
          <w:i/>
          <w:szCs w:val="22"/>
        </w:rPr>
      </w:pPr>
    </w:p>
    <w:p w14:paraId="193C0154" w14:textId="77777777" w:rsidR="00AA0194" w:rsidRDefault="00AA0194">
      <w:pPr>
        <w:rPr>
          <w:i/>
          <w:sz w:val="20"/>
          <w:szCs w:val="22"/>
          <w:lang w:eastAsia="en-US"/>
        </w:rPr>
      </w:pPr>
      <w:r>
        <w:rPr>
          <w:i/>
          <w:sz w:val="20"/>
          <w:szCs w:val="22"/>
        </w:rPr>
        <w:br w:type="page"/>
      </w:r>
    </w:p>
    <w:p w14:paraId="193C0155" w14:textId="77777777" w:rsidR="000A4D90" w:rsidRPr="001B3DE8" w:rsidRDefault="000A4D90" w:rsidP="000308A3">
      <w:pPr>
        <w:pStyle w:val="StyleHeading1AsianSimSun"/>
        <w:tabs>
          <w:tab w:val="clear" w:pos="1701"/>
        </w:tabs>
        <w:spacing w:line="276" w:lineRule="auto"/>
        <w:ind w:left="851" w:hanging="851"/>
        <w:rPr>
          <w:color w:val="000000" w:themeColor="text1"/>
        </w:rPr>
      </w:pPr>
      <w:bookmarkStart w:id="807" w:name="_Toc409617003"/>
      <w:r w:rsidRPr="001B3DE8">
        <w:rPr>
          <w:color w:val="000000" w:themeColor="text1"/>
        </w:rPr>
        <w:t xml:space="preserve">Module </w:t>
      </w:r>
      <w:r w:rsidR="002D5D8D" w:rsidRPr="001B3DE8">
        <w:rPr>
          <w:color w:val="000000" w:themeColor="text1"/>
        </w:rPr>
        <w:t>5</w:t>
      </w:r>
      <w:r w:rsidRPr="001B3DE8">
        <w:rPr>
          <w:color w:val="000000" w:themeColor="text1"/>
        </w:rPr>
        <w:t xml:space="preserve">: </w:t>
      </w:r>
      <w:r w:rsidR="002D5D8D" w:rsidRPr="001B3DE8">
        <w:rPr>
          <w:color w:val="000000" w:themeColor="text1"/>
        </w:rPr>
        <w:t>Component Items</w:t>
      </w:r>
      <w:r w:rsidR="00715685" w:rsidRPr="001B3DE8">
        <w:rPr>
          <w:color w:val="000000" w:themeColor="text1"/>
        </w:rPr>
        <w:t xml:space="preserve"> and Associations</w:t>
      </w:r>
      <w:bookmarkEnd w:id="807"/>
    </w:p>
    <w:p w14:paraId="193C0156" w14:textId="77777777" w:rsidR="000F539D" w:rsidRPr="001B3DE8" w:rsidRDefault="000F539D" w:rsidP="006679FD">
      <w:pPr>
        <w:pStyle w:val="1NIMTrgMainText"/>
        <w:rPr>
          <w:color w:val="000000" w:themeColor="text1"/>
        </w:rPr>
      </w:pPr>
      <w:r w:rsidRPr="001B3DE8">
        <w:rPr>
          <w:color w:val="000000" w:themeColor="text1"/>
        </w:rPr>
        <w:t xml:space="preserve">In this Module, which contains Exercises 5 and 6, we focus on </w:t>
      </w:r>
      <w:r w:rsidRPr="001B3DE8">
        <w:rPr>
          <w:b/>
          <w:color w:val="000000" w:themeColor="text1"/>
        </w:rPr>
        <w:t>component items</w:t>
      </w:r>
      <w:r w:rsidRPr="001B3DE8">
        <w:rPr>
          <w:color w:val="000000" w:themeColor="text1"/>
        </w:rPr>
        <w:t xml:space="preserve">, </w:t>
      </w:r>
      <w:r w:rsidRPr="001B3DE8">
        <w:rPr>
          <w:b/>
          <w:color w:val="000000" w:themeColor="text1"/>
        </w:rPr>
        <w:t>bandwidth attributes</w:t>
      </w:r>
      <w:r w:rsidRPr="001B3DE8">
        <w:rPr>
          <w:color w:val="000000" w:themeColor="text1"/>
        </w:rPr>
        <w:t xml:space="preserve">, </w:t>
      </w:r>
      <w:r w:rsidRPr="001B3DE8">
        <w:rPr>
          <w:b/>
          <w:color w:val="000000" w:themeColor="text1"/>
        </w:rPr>
        <w:t>item relations</w:t>
      </w:r>
      <w:r w:rsidRPr="001B3DE8">
        <w:rPr>
          <w:color w:val="000000" w:themeColor="text1"/>
        </w:rPr>
        <w:t xml:space="preserve"> and </w:t>
      </w:r>
      <w:r w:rsidRPr="001B3DE8">
        <w:rPr>
          <w:b/>
          <w:color w:val="000000" w:themeColor="text1"/>
        </w:rPr>
        <w:t>groups</w:t>
      </w:r>
      <w:r w:rsidRPr="001B3DE8">
        <w:rPr>
          <w:color w:val="000000" w:themeColor="text1"/>
        </w:rPr>
        <w:t xml:space="preserve">. At the start of each exercise, summary information is provided giving the main objectives for that exercise. By the end of Exercise 6 you will have created a </w:t>
      </w:r>
      <w:r w:rsidRPr="001B3DE8">
        <w:rPr>
          <w:b/>
          <w:color w:val="000000" w:themeColor="text1"/>
        </w:rPr>
        <w:t>base</w:t>
      </w:r>
      <w:r w:rsidR="00AE3909" w:rsidRPr="001B3DE8">
        <w:rPr>
          <w:color w:val="000000" w:themeColor="text1"/>
        </w:rPr>
        <w:t xml:space="preserve"> item, several </w:t>
      </w:r>
      <w:r w:rsidR="00AE3909" w:rsidRPr="001B3DE8">
        <w:rPr>
          <w:b/>
          <w:color w:val="000000" w:themeColor="text1"/>
        </w:rPr>
        <w:t>component</w:t>
      </w:r>
      <w:r w:rsidR="00AE3909" w:rsidRPr="001B3DE8">
        <w:rPr>
          <w:color w:val="000000" w:themeColor="text1"/>
        </w:rPr>
        <w:t xml:space="preserve"> items and a </w:t>
      </w:r>
      <w:r w:rsidR="00AE3909" w:rsidRPr="001B3DE8">
        <w:rPr>
          <w:b/>
          <w:color w:val="000000" w:themeColor="text1"/>
        </w:rPr>
        <w:t>product</w:t>
      </w:r>
      <w:r w:rsidRPr="001B3DE8">
        <w:rPr>
          <w:color w:val="000000" w:themeColor="text1"/>
        </w:rPr>
        <w:t xml:space="preserve"> item, </w:t>
      </w:r>
      <w:r w:rsidR="00AE3909" w:rsidRPr="001B3DE8">
        <w:rPr>
          <w:color w:val="000000" w:themeColor="text1"/>
        </w:rPr>
        <w:t>together with required attribute and relational configurations.</w:t>
      </w:r>
    </w:p>
    <w:p w14:paraId="193C0157" w14:textId="77777777" w:rsidR="000A4D90" w:rsidRPr="00D8095C" w:rsidRDefault="000A4D90" w:rsidP="000A4D90">
      <w:pPr>
        <w:pStyle w:val="Heading2"/>
        <w:tabs>
          <w:tab w:val="clear" w:pos="1701"/>
        </w:tabs>
        <w:spacing w:line="276" w:lineRule="auto"/>
        <w:ind w:left="851" w:hanging="851"/>
        <w:rPr>
          <w:color w:val="000000" w:themeColor="text1"/>
        </w:rPr>
      </w:pPr>
      <w:bookmarkStart w:id="808" w:name="_Toc409617004"/>
      <w:r w:rsidRPr="00D8095C">
        <w:rPr>
          <w:color w:val="000000" w:themeColor="text1"/>
        </w:rPr>
        <w:t xml:space="preserve">Exercise </w:t>
      </w:r>
      <w:r w:rsidR="00F50E05" w:rsidRPr="00D8095C">
        <w:rPr>
          <w:color w:val="000000" w:themeColor="text1"/>
        </w:rPr>
        <w:t>5</w:t>
      </w:r>
      <w:r w:rsidRPr="00D8095C">
        <w:rPr>
          <w:color w:val="000000" w:themeColor="text1"/>
        </w:rPr>
        <w:t xml:space="preserve">: </w:t>
      </w:r>
      <w:r w:rsidR="00650845" w:rsidRPr="00D8095C">
        <w:rPr>
          <w:color w:val="000000" w:themeColor="text1"/>
        </w:rPr>
        <w:t>C</w:t>
      </w:r>
      <w:r w:rsidR="008A2752" w:rsidRPr="00D8095C">
        <w:rPr>
          <w:color w:val="000000" w:themeColor="text1"/>
        </w:rPr>
        <w:t>omponent items</w:t>
      </w:r>
      <w:r w:rsidR="00650845" w:rsidRPr="00D8095C">
        <w:rPr>
          <w:color w:val="000000" w:themeColor="text1"/>
        </w:rPr>
        <w:t xml:space="preserve"> and bandwidths</w:t>
      </w:r>
      <w:bookmarkEnd w:id="808"/>
    </w:p>
    <w:p w14:paraId="193C0158" w14:textId="77777777" w:rsidR="000A4D90" w:rsidRPr="001B3DE8" w:rsidRDefault="00037AAE" w:rsidP="00AA0194">
      <w:pPr>
        <w:pStyle w:val="1NIMTrgMainText"/>
      </w:pPr>
      <w:r w:rsidRPr="001B3DE8">
        <w:t xml:space="preserve">In this exercise we create a </w:t>
      </w:r>
      <w:r w:rsidRPr="001B3DE8">
        <w:rPr>
          <w:b/>
        </w:rPr>
        <w:t>component (‘base’) item</w:t>
      </w:r>
      <w:r w:rsidRPr="001B3DE8">
        <w:t xml:space="preserve"> and two </w:t>
      </w:r>
      <w:r w:rsidRPr="001B3DE8">
        <w:rPr>
          <w:b/>
        </w:rPr>
        <w:t>bandwidth attributes</w:t>
      </w:r>
      <w:r w:rsidRPr="001B3DE8">
        <w:t xml:space="preserve">. We then create three additional component items which </w:t>
      </w:r>
      <w:r w:rsidRPr="001B3DE8">
        <w:rPr>
          <w:i/>
        </w:rPr>
        <w:t>inherit</w:t>
      </w:r>
      <w:r w:rsidRPr="001B3DE8">
        <w:t xml:space="preserve"> the bandwidth attributes from the base item. We also add </w:t>
      </w:r>
      <w:r w:rsidRPr="001B3DE8">
        <w:rPr>
          <w:b/>
        </w:rPr>
        <w:t>restrictions</w:t>
      </w:r>
      <w:r w:rsidRPr="001B3DE8">
        <w:t xml:space="preserve"> to the </w:t>
      </w:r>
      <w:r w:rsidR="00E14CE4" w:rsidRPr="001B3DE8">
        <w:t>attribute values</w:t>
      </w:r>
      <w:r w:rsidRPr="001B3DE8">
        <w:t xml:space="preserve">, in order to control what the users see in their dropdown menus.    </w:t>
      </w:r>
    </w:p>
    <w:p w14:paraId="193C0159" w14:textId="77777777" w:rsidR="000A4D90" w:rsidRPr="001B3DE8" w:rsidRDefault="008A2752" w:rsidP="000A4D90">
      <w:pPr>
        <w:pStyle w:val="Heading3"/>
        <w:tabs>
          <w:tab w:val="clear" w:pos="1701"/>
        </w:tabs>
        <w:spacing w:line="276" w:lineRule="auto"/>
        <w:ind w:left="851" w:hanging="851"/>
        <w:rPr>
          <w:b w:val="0"/>
          <w:color w:val="000000" w:themeColor="text1"/>
        </w:rPr>
      </w:pPr>
      <w:bookmarkStart w:id="809" w:name="_Toc409617005"/>
      <w:r w:rsidRPr="001B3DE8">
        <w:rPr>
          <w:b w:val="0"/>
          <w:color w:val="000000" w:themeColor="text1"/>
        </w:rPr>
        <w:t xml:space="preserve">Create </w:t>
      </w:r>
      <w:r w:rsidR="00650845" w:rsidRPr="001B3DE8">
        <w:rPr>
          <w:b w:val="0"/>
          <w:color w:val="000000" w:themeColor="text1"/>
        </w:rPr>
        <w:t>component item and add detail</w:t>
      </w:r>
      <w:bookmarkEnd w:id="809"/>
    </w:p>
    <w:p w14:paraId="193C015A" w14:textId="77777777" w:rsidR="000A4D90" w:rsidRPr="001B3DE8" w:rsidRDefault="00D61446" w:rsidP="00AA0194">
      <w:pPr>
        <w:pStyle w:val="1NIMTrgMainText"/>
      </w:pPr>
      <w:r w:rsidRPr="001B3DE8">
        <w:t xml:space="preserve">An </w:t>
      </w:r>
      <w:r w:rsidRPr="001B3DE8">
        <w:rPr>
          <w:b/>
        </w:rPr>
        <w:t>item</w:t>
      </w:r>
      <w:r w:rsidRPr="001B3DE8">
        <w:t xml:space="preserve"> is a </w:t>
      </w:r>
      <w:r w:rsidRPr="001B3DE8">
        <w:rPr>
          <w:i/>
        </w:rPr>
        <w:t>product</w:t>
      </w:r>
      <w:r w:rsidRPr="001B3DE8">
        <w:t xml:space="preserve">, an </w:t>
      </w:r>
      <w:r w:rsidRPr="001B3DE8">
        <w:rPr>
          <w:i/>
        </w:rPr>
        <w:t>offer</w:t>
      </w:r>
      <w:r w:rsidRPr="001B3DE8">
        <w:t xml:space="preserve">, a </w:t>
      </w:r>
      <w:r w:rsidRPr="001B3DE8">
        <w:rPr>
          <w:i/>
        </w:rPr>
        <w:t>bundle</w:t>
      </w:r>
      <w:r w:rsidRPr="001B3DE8">
        <w:t xml:space="preserve">, a </w:t>
      </w:r>
      <w:r w:rsidRPr="001B3DE8">
        <w:rPr>
          <w:i/>
        </w:rPr>
        <w:t>component</w:t>
      </w:r>
      <w:r w:rsidRPr="001B3DE8">
        <w:t xml:space="preserve"> etc. It can either be sold (‘</w:t>
      </w:r>
      <w:r w:rsidRPr="001B3DE8">
        <w:rPr>
          <w:i/>
        </w:rPr>
        <w:t>orderable</w:t>
      </w:r>
      <w:r w:rsidRPr="001B3DE8">
        <w:t>’), or is part of something else which can be sold.</w:t>
      </w:r>
    </w:p>
    <w:p w14:paraId="193C015B" w14:textId="77777777" w:rsidR="00D61446" w:rsidRPr="001B3DE8" w:rsidRDefault="00D61446" w:rsidP="00AA0194">
      <w:pPr>
        <w:pStyle w:val="1NIMTrgMainText"/>
      </w:pPr>
      <w:r w:rsidRPr="001B3DE8">
        <w:t xml:space="preserve">We will now create a </w:t>
      </w:r>
      <w:r w:rsidRPr="001B3DE8">
        <w:rPr>
          <w:b/>
        </w:rPr>
        <w:t>component item</w:t>
      </w:r>
      <w:r w:rsidRPr="001B3DE8">
        <w:t xml:space="preserve"> called ‘</w:t>
      </w:r>
      <w:r w:rsidRPr="001B3DE8">
        <w:rPr>
          <w:b/>
        </w:rPr>
        <w:t>Internet Access</w:t>
      </w:r>
      <w:r w:rsidRPr="001B3DE8">
        <w:t>’, and add appropriate detail.</w:t>
      </w:r>
    </w:p>
    <w:p w14:paraId="193C015C" w14:textId="77777777" w:rsidR="000A4D90" w:rsidRPr="001B3DE8" w:rsidRDefault="00D61446" w:rsidP="00917A5F">
      <w:pPr>
        <w:pStyle w:val="1NIMTrgMainText"/>
        <w:numPr>
          <w:ilvl w:val="0"/>
          <w:numId w:val="28"/>
        </w:numPr>
        <w:spacing w:before="200"/>
        <w:ind w:left="425" w:hanging="425"/>
        <w:rPr>
          <w:color w:val="000000" w:themeColor="text1"/>
        </w:rPr>
      </w:pPr>
      <w:r w:rsidRPr="001B3DE8">
        <w:rPr>
          <w:color w:val="000000" w:themeColor="text1"/>
        </w:rPr>
        <w:t xml:space="preserve">Ensure that your project is open, </w:t>
      </w:r>
      <w:r w:rsidR="00607714" w:rsidRPr="001B3DE8">
        <w:rPr>
          <w:color w:val="000000" w:themeColor="text1"/>
        </w:rPr>
        <w:t xml:space="preserve">with </w:t>
      </w:r>
      <w:r w:rsidRPr="001B3DE8">
        <w:rPr>
          <w:color w:val="000000" w:themeColor="text1"/>
        </w:rPr>
        <w:t>the name ‘</w:t>
      </w:r>
      <w:r w:rsidRPr="001B3DE8">
        <w:rPr>
          <w:b/>
          <w:color w:val="000000" w:themeColor="text1"/>
        </w:rPr>
        <w:t>Project: High Speed Internet</w:t>
      </w:r>
      <w:r w:rsidRPr="001B3DE8">
        <w:rPr>
          <w:color w:val="000000" w:themeColor="text1"/>
        </w:rPr>
        <w:t>’ visible in the</w:t>
      </w:r>
      <w:r w:rsidR="00607714" w:rsidRPr="001B3DE8">
        <w:rPr>
          <w:color w:val="000000" w:themeColor="text1"/>
        </w:rPr>
        <w:t xml:space="preserve"> Catalog Designer toolbar area at the top of the screen</w:t>
      </w:r>
      <w:r w:rsidR="00451619" w:rsidRPr="001B3DE8">
        <w:rPr>
          <w:color w:val="000000" w:themeColor="text1"/>
        </w:rPr>
        <w:t>:</w:t>
      </w:r>
    </w:p>
    <w:p w14:paraId="193C015D" w14:textId="6D846B80" w:rsidR="00451619" w:rsidRPr="001B3DE8" w:rsidRDefault="00F272B4" w:rsidP="00451619">
      <w:pPr>
        <w:pStyle w:val="1NIMTrgMainText"/>
        <w:spacing w:before="300" w:after="300"/>
        <w:jc w:val="center"/>
        <w:rPr>
          <w:color w:val="000000" w:themeColor="text1"/>
        </w:rPr>
      </w:pPr>
      <w:r>
        <w:rPr>
          <w:noProof/>
          <w:color w:val="000000" w:themeColor="text1"/>
        </w:rPr>
        <w:drawing>
          <wp:inline distT="0" distB="0" distL="0" distR="0" wp14:anchorId="320E2C2E" wp14:editId="5DE8A740">
            <wp:extent cx="6496930" cy="477982"/>
            <wp:effectExtent l="19050" t="19050" r="18415" b="17780"/>
            <wp:docPr id="27906" name="Picture 27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496803" cy="477973"/>
                    </a:xfrm>
                    <a:prstGeom prst="rect">
                      <a:avLst/>
                    </a:prstGeom>
                    <a:noFill/>
                    <a:ln>
                      <a:solidFill>
                        <a:schemeClr val="accent1"/>
                      </a:solidFill>
                    </a:ln>
                  </pic:spPr>
                </pic:pic>
              </a:graphicData>
            </a:graphic>
          </wp:inline>
        </w:drawing>
      </w:r>
    </w:p>
    <w:p w14:paraId="193C015E" w14:textId="4129A173" w:rsidR="00607714" w:rsidRPr="001B3DE8" w:rsidRDefault="00451619" w:rsidP="00917A5F">
      <w:pPr>
        <w:pStyle w:val="1NIMTrgMainText"/>
        <w:numPr>
          <w:ilvl w:val="0"/>
          <w:numId w:val="28"/>
        </w:numPr>
        <w:spacing w:before="200"/>
        <w:ind w:left="425" w:hanging="425"/>
        <w:rPr>
          <w:color w:val="000000" w:themeColor="text1"/>
        </w:rPr>
      </w:pPr>
      <w:r w:rsidRPr="001B3DE8">
        <w:rPr>
          <w:color w:val="000000" w:themeColor="text1"/>
        </w:rPr>
        <w:t xml:space="preserve">Go to </w:t>
      </w:r>
      <w:del w:id="810" w:author="Claire Carbone" w:date="2015-01-08T13:20:00Z">
        <w:r w:rsidRPr="001B3DE8" w:rsidDel="00612D38">
          <w:rPr>
            <w:i/>
            <w:color w:val="000000" w:themeColor="text1"/>
          </w:rPr>
          <w:delText>Catalog Designer</w:delText>
        </w:r>
      </w:del>
      <w:ins w:id="811" w:author="Claire Carbone" w:date="2015-01-08T13:20:00Z">
        <w:r w:rsidR="00612D38">
          <w:rPr>
            <w:i/>
            <w:color w:val="000000" w:themeColor="text1"/>
          </w:rPr>
          <w:t>Product</w:t>
        </w:r>
      </w:ins>
      <w:r w:rsidRPr="001B3DE8">
        <w:rPr>
          <w:i/>
          <w:color w:val="000000" w:themeColor="text1"/>
        </w:rPr>
        <w:t xml:space="preserve"> &gt; Item</w:t>
      </w:r>
      <w:ins w:id="812" w:author="Claire Carbone" w:date="2015-01-08T13:20:00Z">
        <w:r w:rsidR="00612D38">
          <w:rPr>
            <w:i/>
            <w:color w:val="000000" w:themeColor="text1"/>
          </w:rPr>
          <w:t xml:space="preserve"> from the Quick Start Menu</w:t>
        </w:r>
      </w:ins>
      <w:del w:id="813" w:author="Claire Carbone" w:date="2015-01-08T13:20:00Z">
        <w:r w:rsidRPr="001B3DE8" w:rsidDel="00612D38">
          <w:rPr>
            <w:i/>
            <w:color w:val="000000" w:themeColor="text1"/>
          </w:rPr>
          <w:delText>s</w:delText>
        </w:r>
      </w:del>
      <w:r w:rsidRPr="001B3DE8">
        <w:rPr>
          <w:color w:val="000000" w:themeColor="text1"/>
        </w:rPr>
        <w:t>.</w:t>
      </w:r>
    </w:p>
    <w:p w14:paraId="1D35B08F" w14:textId="0A4C3619" w:rsidR="00F272B4" w:rsidRDefault="00612D38" w:rsidP="00451619">
      <w:pPr>
        <w:pStyle w:val="1NIMTrgMainText"/>
        <w:spacing w:before="300" w:after="300"/>
        <w:jc w:val="center"/>
        <w:rPr>
          <w:color w:val="000000" w:themeColor="text1"/>
        </w:rPr>
      </w:pPr>
      <w:ins w:id="814" w:author="Claire Carbone" w:date="2015-01-08T13:21:00Z">
        <w:r>
          <w:rPr>
            <w:noProof/>
            <w:color w:val="000000" w:themeColor="text1"/>
          </w:rPr>
          <w:drawing>
            <wp:inline distT="0" distB="0" distL="0" distR="0" wp14:anchorId="01362AC1" wp14:editId="30852C15">
              <wp:extent cx="1572370" cy="1447679"/>
              <wp:effectExtent l="19050" t="19050" r="27940" b="19685"/>
              <wp:docPr id="28030" name="Picture 28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72427" cy="1447731"/>
                      </a:xfrm>
                      <a:prstGeom prst="rect">
                        <a:avLst/>
                      </a:prstGeom>
                      <a:noFill/>
                      <a:ln>
                        <a:solidFill>
                          <a:schemeClr val="accent1"/>
                        </a:solidFill>
                      </a:ln>
                    </pic:spPr>
                  </pic:pic>
                </a:graphicData>
              </a:graphic>
            </wp:inline>
          </w:drawing>
        </w:r>
      </w:ins>
      <w:del w:id="815" w:author="Claire Carbone" w:date="2015-01-08T13:20:00Z">
        <w:r w:rsidR="00F272B4" w:rsidDel="00612D38">
          <w:rPr>
            <w:noProof/>
            <w:color w:val="000000" w:themeColor="text1"/>
          </w:rPr>
          <w:drawing>
            <wp:inline distT="0" distB="0" distL="0" distR="0" wp14:anchorId="0521C5A6" wp14:editId="6E6983D7">
              <wp:extent cx="3027435" cy="2327563"/>
              <wp:effectExtent l="19050" t="19050" r="20955" b="15875"/>
              <wp:docPr id="27907" name="Picture 2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27391" cy="2327529"/>
                      </a:xfrm>
                      <a:prstGeom prst="rect">
                        <a:avLst/>
                      </a:prstGeom>
                      <a:noFill/>
                      <a:ln>
                        <a:solidFill>
                          <a:schemeClr val="accent1"/>
                        </a:solidFill>
                      </a:ln>
                    </pic:spPr>
                  </pic:pic>
                </a:graphicData>
              </a:graphic>
            </wp:inline>
          </w:drawing>
        </w:r>
      </w:del>
    </w:p>
    <w:p w14:paraId="53F2C49C" w14:textId="63BBF5B9" w:rsidR="00F272B4" w:rsidRDefault="00F272B4" w:rsidP="00F272B4">
      <w:pPr>
        <w:pStyle w:val="1NIMTrgMainText"/>
        <w:numPr>
          <w:ilvl w:val="0"/>
          <w:numId w:val="28"/>
        </w:numPr>
        <w:spacing w:before="200"/>
        <w:ind w:left="425" w:hanging="425"/>
        <w:rPr>
          <w:color w:val="000000" w:themeColor="text1"/>
        </w:rPr>
      </w:pPr>
      <w:r>
        <w:rPr>
          <w:color w:val="000000" w:themeColor="text1"/>
        </w:rPr>
        <w:t>Click Search</w:t>
      </w:r>
      <w:r w:rsidRPr="001B3DE8">
        <w:rPr>
          <w:color w:val="000000" w:themeColor="text1"/>
        </w:rPr>
        <w:t>.</w:t>
      </w:r>
    </w:p>
    <w:p w14:paraId="3CCEB34B" w14:textId="40F786B1" w:rsidR="00F272B4" w:rsidRPr="001B3DE8" w:rsidDel="00612D38" w:rsidRDefault="00612D38">
      <w:pPr>
        <w:pStyle w:val="1NIMTrgMainText"/>
        <w:spacing w:before="200"/>
        <w:rPr>
          <w:del w:id="816" w:author="Claire Carbone" w:date="2015-01-08T13:24:00Z"/>
          <w:color w:val="000000" w:themeColor="text1"/>
        </w:rPr>
        <w:pPrChange w:id="817" w:author="Claire Carbone" w:date="2015-01-08T13:24:00Z">
          <w:pPr>
            <w:pStyle w:val="1NIMTrgMainText"/>
            <w:spacing w:before="200"/>
            <w:ind w:left="425"/>
          </w:pPr>
        </w:pPrChange>
      </w:pPr>
      <w:ins w:id="818" w:author="Claire Carbone" w:date="2015-01-08T13:23:00Z">
        <w:r>
          <w:rPr>
            <w:noProof/>
            <w:color w:val="000000" w:themeColor="text1"/>
          </w:rPr>
          <w:drawing>
            <wp:inline distT="0" distB="0" distL="0" distR="0" wp14:anchorId="48211FDE" wp14:editId="3DBDF121">
              <wp:extent cx="6067444" cy="2888672"/>
              <wp:effectExtent l="19050" t="19050" r="9525" b="26035"/>
              <wp:docPr id="28031" name="Picture 28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67569" cy="2888731"/>
                      </a:xfrm>
                      <a:prstGeom prst="rect">
                        <a:avLst/>
                      </a:prstGeom>
                      <a:noFill/>
                      <a:ln>
                        <a:solidFill>
                          <a:schemeClr val="accent1"/>
                        </a:solidFill>
                      </a:ln>
                    </pic:spPr>
                  </pic:pic>
                </a:graphicData>
              </a:graphic>
            </wp:inline>
          </w:drawing>
        </w:r>
      </w:ins>
      <w:del w:id="819" w:author="Claire Carbone" w:date="2015-01-08T13:21:00Z">
        <w:r w:rsidR="001A6CBA" w:rsidDel="00612D38">
          <w:rPr>
            <w:noProof/>
            <w:color w:val="000000" w:themeColor="text1"/>
          </w:rPr>
          <w:drawing>
            <wp:inline distT="0" distB="0" distL="0" distR="0" wp14:anchorId="05AE5478" wp14:editId="0CFF45D7">
              <wp:extent cx="4973782" cy="2037075"/>
              <wp:effectExtent l="19050" t="19050" r="17780" b="20955"/>
              <wp:docPr id="28025" name="Picture 28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73733" cy="2037055"/>
                      </a:xfrm>
                      <a:prstGeom prst="rect">
                        <a:avLst/>
                      </a:prstGeom>
                      <a:noFill/>
                      <a:ln>
                        <a:solidFill>
                          <a:schemeClr val="accent1"/>
                        </a:solidFill>
                      </a:ln>
                    </pic:spPr>
                  </pic:pic>
                </a:graphicData>
              </a:graphic>
            </wp:inline>
          </w:drawing>
        </w:r>
      </w:del>
    </w:p>
    <w:p w14:paraId="193C015F" w14:textId="4D73544D" w:rsidR="00451619" w:rsidRPr="001B3DE8" w:rsidRDefault="00451619">
      <w:pPr>
        <w:pStyle w:val="1NIMTrgMainText"/>
        <w:spacing w:before="200"/>
        <w:rPr>
          <w:color w:val="000000" w:themeColor="text1"/>
        </w:rPr>
        <w:pPrChange w:id="820" w:author="Claire Carbone" w:date="2015-01-08T13:24:00Z">
          <w:pPr>
            <w:pStyle w:val="1NIMTrgMainText"/>
            <w:spacing w:before="300" w:after="300"/>
            <w:jc w:val="center"/>
          </w:pPr>
        </w:pPrChange>
      </w:pPr>
    </w:p>
    <w:p w14:paraId="193C0160" w14:textId="71AA588A" w:rsidR="00451619" w:rsidRPr="001B3DE8" w:rsidRDefault="007A61B4" w:rsidP="00917A5F">
      <w:pPr>
        <w:pStyle w:val="1NIMTrgMainText"/>
        <w:numPr>
          <w:ilvl w:val="0"/>
          <w:numId w:val="28"/>
        </w:numPr>
        <w:spacing w:before="200"/>
        <w:ind w:left="426" w:hanging="426"/>
        <w:rPr>
          <w:color w:val="000000" w:themeColor="text1"/>
        </w:rPr>
      </w:pPr>
      <w:r w:rsidRPr="001B3DE8">
        <w:rPr>
          <w:color w:val="000000" w:themeColor="text1"/>
        </w:rPr>
        <w:t xml:space="preserve">Click on </w:t>
      </w:r>
      <w:r w:rsidR="00F272B4">
        <w:rPr>
          <w:color w:val="000000" w:themeColor="text1"/>
        </w:rPr>
        <w:t>New</w:t>
      </w:r>
      <w:r w:rsidRPr="001B3DE8">
        <w:rPr>
          <w:color w:val="000000" w:themeColor="text1"/>
        </w:rPr>
        <w:t xml:space="preserve"> in </w:t>
      </w:r>
      <w:r w:rsidR="00F272B4">
        <w:rPr>
          <w:color w:val="000000" w:themeColor="text1"/>
        </w:rPr>
        <w:t>central</w:t>
      </w:r>
      <w:r w:rsidRPr="001B3DE8">
        <w:rPr>
          <w:color w:val="000000" w:themeColor="text1"/>
        </w:rPr>
        <w:t xml:space="preserve"> panel in order to add </w:t>
      </w:r>
      <w:r w:rsidR="002E25D7" w:rsidRPr="001B3DE8">
        <w:rPr>
          <w:color w:val="000000" w:themeColor="text1"/>
        </w:rPr>
        <w:t xml:space="preserve">a new item in the </w:t>
      </w:r>
      <w:r w:rsidR="002E25D7" w:rsidRPr="001B3DE8">
        <w:rPr>
          <w:b/>
          <w:color w:val="000000" w:themeColor="text1"/>
        </w:rPr>
        <w:t>Item Detail</w:t>
      </w:r>
      <w:r w:rsidR="002E25D7" w:rsidRPr="001B3DE8">
        <w:rPr>
          <w:color w:val="000000" w:themeColor="text1"/>
        </w:rPr>
        <w:t xml:space="preserve"> panel</w:t>
      </w:r>
      <w:r w:rsidR="00E14CE4" w:rsidRPr="001B3DE8">
        <w:rPr>
          <w:color w:val="000000" w:themeColor="text1"/>
        </w:rPr>
        <w:t xml:space="preserve"> (see screenshot below)</w:t>
      </w:r>
      <w:r w:rsidR="002E25D7" w:rsidRPr="001B3DE8">
        <w:rPr>
          <w:color w:val="000000" w:themeColor="text1"/>
        </w:rPr>
        <w:t>.</w:t>
      </w:r>
    </w:p>
    <w:p w14:paraId="193C0161" w14:textId="77777777" w:rsidR="002E25D7" w:rsidRPr="001B3DE8" w:rsidRDefault="002E25D7" w:rsidP="00917A5F">
      <w:pPr>
        <w:pStyle w:val="1NIMTrgMainText"/>
        <w:numPr>
          <w:ilvl w:val="0"/>
          <w:numId w:val="28"/>
        </w:numPr>
        <w:spacing w:before="200" w:after="0"/>
        <w:ind w:left="425" w:hanging="425"/>
        <w:rPr>
          <w:color w:val="000000" w:themeColor="text1"/>
        </w:rPr>
      </w:pPr>
      <w:r w:rsidRPr="001B3DE8">
        <w:rPr>
          <w:color w:val="000000" w:themeColor="text1"/>
        </w:rPr>
        <w:t>Provide the detail information required for this item as follows:</w:t>
      </w:r>
    </w:p>
    <w:tbl>
      <w:tblPr>
        <w:tblStyle w:val="TableGrid"/>
        <w:tblpPr w:leftFromText="180" w:rightFromText="180" w:vertAnchor="text" w:horzAnchor="margin" w:tblpXSpec="center" w:tblpY="284"/>
        <w:tblW w:w="9464"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83"/>
        <w:gridCol w:w="7381"/>
      </w:tblGrid>
      <w:tr w:rsidR="004454D2" w:rsidRPr="001B3DE8" w14:paraId="193C0165" w14:textId="77777777" w:rsidTr="004454D2">
        <w:trPr>
          <w:trHeight w:val="1077"/>
        </w:trPr>
        <w:tc>
          <w:tcPr>
            <w:tcW w:w="2083" w:type="dxa"/>
            <w:tcBorders>
              <w:top w:val="single" w:sz="12" w:space="0" w:color="auto"/>
              <w:bottom w:val="single" w:sz="4" w:space="0" w:color="auto"/>
            </w:tcBorders>
            <w:shd w:val="clear" w:color="auto" w:fill="BFBFBF"/>
            <w:vAlign w:val="center"/>
          </w:tcPr>
          <w:p w14:paraId="193C0162" w14:textId="77777777" w:rsidR="004454D2" w:rsidRPr="001B3DE8" w:rsidRDefault="004454D2" w:rsidP="00EE2B5D">
            <w:pPr>
              <w:pStyle w:val="1NIMTrgMainText"/>
              <w:spacing w:before="0" w:after="0" w:line="240" w:lineRule="auto"/>
              <w:rPr>
                <w:b/>
                <w:color w:val="000000"/>
              </w:rPr>
            </w:pPr>
            <w:r w:rsidRPr="001B3DE8">
              <w:rPr>
                <w:b/>
                <w:color w:val="000000"/>
              </w:rPr>
              <w:t>Item Type</w:t>
            </w:r>
          </w:p>
        </w:tc>
        <w:tc>
          <w:tcPr>
            <w:tcW w:w="7381" w:type="dxa"/>
            <w:tcBorders>
              <w:top w:val="single" w:sz="12" w:space="0" w:color="auto"/>
              <w:bottom w:val="single" w:sz="4" w:space="0" w:color="auto"/>
              <w:right w:val="single" w:sz="12" w:space="0" w:color="auto"/>
            </w:tcBorders>
            <w:vAlign w:val="center"/>
          </w:tcPr>
          <w:p w14:paraId="193C0163" w14:textId="77777777" w:rsidR="004454D2" w:rsidRPr="001B3DE8" w:rsidRDefault="004454D2" w:rsidP="002535F9">
            <w:pPr>
              <w:pStyle w:val="1NIMTrgMainText"/>
              <w:spacing w:before="0" w:after="40" w:line="240" w:lineRule="auto"/>
              <w:rPr>
                <w:color w:val="000000"/>
              </w:rPr>
            </w:pPr>
            <w:r w:rsidRPr="001B3DE8">
              <w:rPr>
                <w:color w:val="000000"/>
              </w:rPr>
              <w:t>‘Component’</w:t>
            </w:r>
          </w:p>
          <w:p w14:paraId="193C0164" w14:textId="77777777" w:rsidR="004454D2" w:rsidRPr="001B3DE8" w:rsidRDefault="004454D2" w:rsidP="00EE2B5D">
            <w:pPr>
              <w:pStyle w:val="1NIMTrgMainText"/>
              <w:spacing w:before="0" w:after="0" w:line="240" w:lineRule="auto"/>
              <w:rPr>
                <w:i/>
                <w:color w:val="000000"/>
              </w:rPr>
            </w:pPr>
            <w:r w:rsidRPr="001B3DE8">
              <w:rPr>
                <w:i/>
                <w:color w:val="000000"/>
              </w:rPr>
              <w:t xml:space="preserve">The options in this field can be changed by editing the item type </w:t>
            </w:r>
            <w:r w:rsidRPr="001B3DE8">
              <w:rPr>
                <w:b/>
                <w:i/>
                <w:color w:val="000000"/>
              </w:rPr>
              <w:t>code table</w:t>
            </w:r>
            <w:r w:rsidRPr="001B3DE8">
              <w:rPr>
                <w:i/>
                <w:color w:val="000000"/>
              </w:rPr>
              <w:t xml:space="preserve">. The default values are </w:t>
            </w:r>
            <w:r w:rsidRPr="001B3DE8">
              <w:rPr>
                <w:b/>
                <w:i/>
                <w:color w:val="000000"/>
              </w:rPr>
              <w:t>Component</w:t>
            </w:r>
            <w:r w:rsidRPr="001B3DE8">
              <w:rPr>
                <w:i/>
                <w:color w:val="000000"/>
              </w:rPr>
              <w:t xml:space="preserve">, </w:t>
            </w:r>
            <w:r w:rsidRPr="001B3DE8">
              <w:rPr>
                <w:b/>
                <w:i/>
                <w:color w:val="000000"/>
              </w:rPr>
              <w:t>Offer</w:t>
            </w:r>
            <w:r w:rsidRPr="001B3DE8">
              <w:rPr>
                <w:i/>
                <w:color w:val="000000"/>
              </w:rPr>
              <w:t xml:space="preserve"> and </w:t>
            </w:r>
            <w:r w:rsidRPr="001B3DE8">
              <w:rPr>
                <w:b/>
                <w:i/>
                <w:color w:val="000000"/>
              </w:rPr>
              <w:t>Product</w:t>
            </w:r>
            <w:r w:rsidRPr="001B3DE8">
              <w:rPr>
                <w:i/>
                <w:color w:val="000000"/>
              </w:rPr>
              <w:t xml:space="preserve">. Anything else in this list has been added by a user via the </w:t>
            </w:r>
            <w:r w:rsidRPr="001B3DE8">
              <w:rPr>
                <w:b/>
                <w:i/>
                <w:color w:val="000000"/>
              </w:rPr>
              <w:t>Add Code</w:t>
            </w:r>
            <w:r w:rsidRPr="001B3DE8">
              <w:rPr>
                <w:i/>
                <w:color w:val="000000"/>
              </w:rPr>
              <w:t xml:space="preserve"> option in the </w:t>
            </w:r>
            <w:r w:rsidRPr="001B3DE8">
              <w:rPr>
                <w:b/>
                <w:i/>
                <w:color w:val="000000"/>
              </w:rPr>
              <w:t>item type</w:t>
            </w:r>
            <w:r w:rsidRPr="001B3DE8">
              <w:rPr>
                <w:i/>
                <w:color w:val="000000"/>
              </w:rPr>
              <w:t xml:space="preserve"> code table</w:t>
            </w:r>
          </w:p>
        </w:tc>
      </w:tr>
      <w:tr w:rsidR="004454D2" w:rsidRPr="001B3DE8" w14:paraId="193C0168" w14:textId="77777777" w:rsidTr="004454D2">
        <w:trPr>
          <w:trHeight w:val="340"/>
        </w:trPr>
        <w:tc>
          <w:tcPr>
            <w:tcW w:w="2083" w:type="dxa"/>
            <w:tcBorders>
              <w:top w:val="single" w:sz="4" w:space="0" w:color="auto"/>
              <w:bottom w:val="single" w:sz="4" w:space="0" w:color="auto"/>
            </w:tcBorders>
            <w:shd w:val="clear" w:color="auto" w:fill="BFBFBF"/>
            <w:vAlign w:val="center"/>
          </w:tcPr>
          <w:p w14:paraId="193C0166" w14:textId="77777777" w:rsidR="004454D2" w:rsidRPr="001B3DE8" w:rsidRDefault="004454D2" w:rsidP="00EE2B5D">
            <w:pPr>
              <w:pStyle w:val="1NIMTrgMainText"/>
              <w:spacing w:before="0" w:after="0" w:line="240" w:lineRule="auto"/>
              <w:rPr>
                <w:b/>
                <w:color w:val="000000"/>
              </w:rPr>
            </w:pPr>
            <w:r w:rsidRPr="001B3DE8">
              <w:rPr>
                <w:b/>
                <w:color w:val="000000"/>
              </w:rPr>
              <w:t>Status</w:t>
            </w:r>
          </w:p>
        </w:tc>
        <w:tc>
          <w:tcPr>
            <w:tcW w:w="7381" w:type="dxa"/>
            <w:tcBorders>
              <w:top w:val="single" w:sz="4" w:space="0" w:color="auto"/>
              <w:bottom w:val="single" w:sz="4" w:space="0" w:color="auto"/>
              <w:right w:val="single" w:sz="12" w:space="0" w:color="auto"/>
            </w:tcBorders>
            <w:vAlign w:val="center"/>
          </w:tcPr>
          <w:p w14:paraId="193C0167" w14:textId="77777777" w:rsidR="004454D2" w:rsidRPr="001B3DE8" w:rsidRDefault="004454D2" w:rsidP="00EE2B5D">
            <w:pPr>
              <w:pStyle w:val="1NIMTrgMainText"/>
              <w:spacing w:before="0" w:after="0" w:line="240" w:lineRule="auto"/>
              <w:rPr>
                <w:color w:val="000000"/>
              </w:rPr>
            </w:pPr>
            <w:r w:rsidRPr="001B3DE8">
              <w:rPr>
                <w:color w:val="000000"/>
              </w:rPr>
              <w:t>‘Definition’</w:t>
            </w:r>
          </w:p>
        </w:tc>
      </w:tr>
      <w:tr w:rsidR="004454D2" w:rsidRPr="001B3DE8" w14:paraId="193C016B" w14:textId="77777777" w:rsidTr="004454D2">
        <w:trPr>
          <w:trHeight w:val="340"/>
        </w:trPr>
        <w:tc>
          <w:tcPr>
            <w:tcW w:w="2083" w:type="dxa"/>
            <w:tcBorders>
              <w:top w:val="single" w:sz="4" w:space="0" w:color="auto"/>
              <w:bottom w:val="single" w:sz="4" w:space="0" w:color="auto"/>
            </w:tcBorders>
            <w:shd w:val="clear" w:color="auto" w:fill="BFBFBF"/>
            <w:vAlign w:val="center"/>
          </w:tcPr>
          <w:p w14:paraId="193C0169" w14:textId="77777777" w:rsidR="004454D2" w:rsidRPr="001B3DE8" w:rsidRDefault="004454D2" w:rsidP="00EE2B5D">
            <w:pPr>
              <w:pStyle w:val="1NIMTrgMainText"/>
              <w:spacing w:before="0" w:after="0" w:line="240" w:lineRule="auto"/>
              <w:rPr>
                <w:b/>
                <w:color w:val="000000"/>
              </w:rPr>
            </w:pPr>
            <w:r w:rsidRPr="001B3DE8">
              <w:rPr>
                <w:b/>
                <w:color w:val="000000"/>
              </w:rPr>
              <w:t>Code</w:t>
            </w:r>
          </w:p>
        </w:tc>
        <w:tc>
          <w:tcPr>
            <w:tcW w:w="7381" w:type="dxa"/>
            <w:tcBorders>
              <w:top w:val="single" w:sz="4" w:space="0" w:color="auto"/>
              <w:bottom w:val="single" w:sz="4" w:space="0" w:color="auto"/>
              <w:right w:val="single" w:sz="12" w:space="0" w:color="auto"/>
            </w:tcBorders>
            <w:vAlign w:val="center"/>
          </w:tcPr>
          <w:p w14:paraId="193C016A" w14:textId="77777777" w:rsidR="004454D2" w:rsidRPr="001B3DE8" w:rsidRDefault="004454D2" w:rsidP="00EE2B5D">
            <w:pPr>
              <w:pStyle w:val="1NIMTrgMainText"/>
              <w:spacing w:before="0" w:after="0" w:line="240" w:lineRule="auto"/>
              <w:rPr>
                <w:color w:val="000000"/>
              </w:rPr>
            </w:pPr>
            <w:r w:rsidRPr="001B3DE8">
              <w:rPr>
                <w:color w:val="000000"/>
              </w:rPr>
              <w:t>‘internetAccess’</w:t>
            </w:r>
          </w:p>
        </w:tc>
      </w:tr>
      <w:tr w:rsidR="004454D2" w:rsidRPr="001B3DE8" w14:paraId="193C016F" w14:textId="77777777" w:rsidTr="004454D2">
        <w:trPr>
          <w:trHeight w:val="1077"/>
        </w:trPr>
        <w:tc>
          <w:tcPr>
            <w:tcW w:w="2083" w:type="dxa"/>
            <w:tcBorders>
              <w:top w:val="single" w:sz="4" w:space="0" w:color="auto"/>
              <w:bottom w:val="single" w:sz="4" w:space="0" w:color="auto"/>
            </w:tcBorders>
            <w:shd w:val="clear" w:color="auto" w:fill="BFBFBF"/>
            <w:vAlign w:val="center"/>
          </w:tcPr>
          <w:p w14:paraId="193C016C" w14:textId="77777777" w:rsidR="004454D2" w:rsidRPr="001B3DE8" w:rsidRDefault="004454D2" w:rsidP="00EE2B5D">
            <w:pPr>
              <w:pStyle w:val="1NIMTrgMainText"/>
              <w:spacing w:before="0" w:after="0" w:line="240" w:lineRule="auto"/>
              <w:rPr>
                <w:b/>
                <w:color w:val="000000"/>
              </w:rPr>
            </w:pPr>
            <w:r w:rsidRPr="001B3DE8">
              <w:rPr>
                <w:b/>
                <w:color w:val="000000"/>
              </w:rPr>
              <w:t>Orderable</w:t>
            </w:r>
          </w:p>
        </w:tc>
        <w:tc>
          <w:tcPr>
            <w:tcW w:w="7381" w:type="dxa"/>
            <w:tcBorders>
              <w:top w:val="single" w:sz="4" w:space="0" w:color="auto"/>
              <w:bottom w:val="single" w:sz="4" w:space="0" w:color="auto"/>
              <w:right w:val="single" w:sz="12" w:space="0" w:color="auto"/>
            </w:tcBorders>
            <w:vAlign w:val="center"/>
          </w:tcPr>
          <w:p w14:paraId="193C016D" w14:textId="77777777" w:rsidR="004454D2" w:rsidRPr="001B3DE8" w:rsidRDefault="004454D2" w:rsidP="002535F9">
            <w:pPr>
              <w:pStyle w:val="1NIMTrgMainText"/>
              <w:spacing w:before="0" w:after="40" w:line="240" w:lineRule="auto"/>
              <w:rPr>
                <w:color w:val="000000"/>
              </w:rPr>
            </w:pPr>
            <w:r w:rsidRPr="001B3DE8">
              <w:rPr>
                <w:color w:val="000000"/>
              </w:rPr>
              <w:t>N/A (leave blank)</w:t>
            </w:r>
          </w:p>
          <w:p w14:paraId="193C016E" w14:textId="77777777" w:rsidR="004454D2" w:rsidRPr="001B3DE8" w:rsidRDefault="004454D2" w:rsidP="00EE2B5D">
            <w:pPr>
              <w:pStyle w:val="1NIMTrgMainText"/>
              <w:tabs>
                <w:tab w:val="clear" w:pos="1247"/>
              </w:tabs>
              <w:spacing w:before="0" w:after="0" w:line="240" w:lineRule="auto"/>
              <w:rPr>
                <w:i/>
                <w:color w:val="000000"/>
              </w:rPr>
            </w:pPr>
            <w:r w:rsidRPr="001B3DE8">
              <w:rPr>
                <w:i/>
                <w:color w:val="000000"/>
              </w:rPr>
              <w:t xml:space="preserve">This item will not be ‘orderable’ (i.e. sellable) on its own, but will be a ‘component’ of another item which </w:t>
            </w:r>
            <w:r w:rsidRPr="001B3DE8">
              <w:rPr>
                <w:i/>
                <w:color w:val="000000"/>
                <w:u w:val="single"/>
              </w:rPr>
              <w:t>is</w:t>
            </w:r>
            <w:r w:rsidRPr="001B3DE8">
              <w:rPr>
                <w:i/>
                <w:color w:val="000000"/>
              </w:rPr>
              <w:t xml:space="preserve"> orderable. The item will not be returned during catalog browsing</w:t>
            </w:r>
          </w:p>
        </w:tc>
      </w:tr>
      <w:tr w:rsidR="004454D2" w:rsidRPr="001B3DE8" w14:paraId="193C0172" w14:textId="77777777" w:rsidTr="004454D2">
        <w:trPr>
          <w:trHeight w:val="340"/>
        </w:trPr>
        <w:tc>
          <w:tcPr>
            <w:tcW w:w="2083" w:type="dxa"/>
            <w:tcBorders>
              <w:top w:val="single" w:sz="4" w:space="0" w:color="auto"/>
              <w:bottom w:val="single" w:sz="4" w:space="0" w:color="auto"/>
            </w:tcBorders>
            <w:shd w:val="clear" w:color="auto" w:fill="BFBFBF"/>
            <w:vAlign w:val="center"/>
          </w:tcPr>
          <w:p w14:paraId="193C0170" w14:textId="77777777" w:rsidR="004454D2" w:rsidRPr="001B3DE8" w:rsidRDefault="004454D2" w:rsidP="00EE2B5D">
            <w:pPr>
              <w:pStyle w:val="1NIMTrgMainText"/>
              <w:spacing w:before="0" w:after="0" w:line="240" w:lineRule="auto"/>
              <w:rPr>
                <w:b/>
                <w:color w:val="000000"/>
              </w:rPr>
            </w:pPr>
            <w:r w:rsidRPr="001B3DE8">
              <w:rPr>
                <w:b/>
                <w:color w:val="000000"/>
              </w:rPr>
              <w:t>Name</w:t>
            </w:r>
          </w:p>
        </w:tc>
        <w:tc>
          <w:tcPr>
            <w:tcW w:w="7381" w:type="dxa"/>
            <w:tcBorders>
              <w:top w:val="single" w:sz="4" w:space="0" w:color="auto"/>
              <w:bottom w:val="single" w:sz="4" w:space="0" w:color="auto"/>
              <w:right w:val="single" w:sz="12" w:space="0" w:color="auto"/>
            </w:tcBorders>
            <w:vAlign w:val="center"/>
          </w:tcPr>
          <w:p w14:paraId="193C0171" w14:textId="77777777" w:rsidR="004454D2" w:rsidRPr="001B3DE8" w:rsidRDefault="004454D2" w:rsidP="00EE2B5D">
            <w:pPr>
              <w:pStyle w:val="1NIMTrgMainText"/>
              <w:spacing w:before="0" w:after="0" w:line="240" w:lineRule="auto"/>
              <w:rPr>
                <w:color w:val="000000"/>
              </w:rPr>
            </w:pPr>
            <w:r w:rsidRPr="001B3DE8">
              <w:rPr>
                <w:color w:val="000000"/>
              </w:rPr>
              <w:t>‘Internet Access’</w:t>
            </w:r>
          </w:p>
        </w:tc>
      </w:tr>
      <w:tr w:rsidR="004454D2" w:rsidRPr="001B3DE8" w14:paraId="193C0175" w14:textId="77777777" w:rsidTr="004454D2">
        <w:trPr>
          <w:trHeight w:val="340"/>
        </w:trPr>
        <w:tc>
          <w:tcPr>
            <w:tcW w:w="2083" w:type="dxa"/>
            <w:tcBorders>
              <w:top w:val="single" w:sz="4" w:space="0" w:color="auto"/>
              <w:bottom w:val="single" w:sz="4" w:space="0" w:color="auto"/>
            </w:tcBorders>
            <w:shd w:val="clear" w:color="auto" w:fill="BFBFBF"/>
            <w:vAlign w:val="center"/>
          </w:tcPr>
          <w:p w14:paraId="193C0173" w14:textId="77777777" w:rsidR="004454D2" w:rsidRPr="001B3DE8" w:rsidRDefault="004454D2" w:rsidP="00EE2B5D">
            <w:pPr>
              <w:pStyle w:val="1NIMTrgMainText"/>
              <w:spacing w:before="0" w:after="0" w:line="240" w:lineRule="auto"/>
              <w:rPr>
                <w:b/>
                <w:color w:val="000000"/>
              </w:rPr>
            </w:pPr>
            <w:r w:rsidRPr="001B3DE8">
              <w:rPr>
                <w:b/>
                <w:color w:val="000000"/>
              </w:rPr>
              <w:t>Label</w:t>
            </w:r>
          </w:p>
        </w:tc>
        <w:tc>
          <w:tcPr>
            <w:tcW w:w="7381" w:type="dxa"/>
            <w:tcBorders>
              <w:top w:val="single" w:sz="4" w:space="0" w:color="auto"/>
              <w:bottom w:val="single" w:sz="4" w:space="0" w:color="auto"/>
              <w:right w:val="single" w:sz="12" w:space="0" w:color="auto"/>
            </w:tcBorders>
            <w:vAlign w:val="center"/>
          </w:tcPr>
          <w:p w14:paraId="193C0174" w14:textId="77777777" w:rsidR="004454D2" w:rsidRPr="001B3DE8" w:rsidRDefault="004454D2" w:rsidP="00EE2B5D">
            <w:pPr>
              <w:pStyle w:val="1NIMTrgMainText"/>
              <w:spacing w:before="0" w:after="0" w:line="240" w:lineRule="auto"/>
              <w:rPr>
                <w:color w:val="000000"/>
              </w:rPr>
            </w:pPr>
            <w:r w:rsidRPr="001B3DE8">
              <w:rPr>
                <w:color w:val="000000"/>
              </w:rPr>
              <w:t>‘Internet Access’</w:t>
            </w:r>
          </w:p>
        </w:tc>
      </w:tr>
      <w:tr w:rsidR="004454D2" w:rsidRPr="001B3DE8" w14:paraId="193C0178" w14:textId="77777777" w:rsidTr="004454D2">
        <w:trPr>
          <w:trHeight w:val="340"/>
        </w:trPr>
        <w:tc>
          <w:tcPr>
            <w:tcW w:w="2083" w:type="dxa"/>
            <w:tcBorders>
              <w:top w:val="single" w:sz="4" w:space="0" w:color="auto"/>
              <w:bottom w:val="single" w:sz="4" w:space="0" w:color="auto"/>
            </w:tcBorders>
            <w:shd w:val="clear" w:color="auto" w:fill="BFBFBF"/>
            <w:vAlign w:val="center"/>
          </w:tcPr>
          <w:p w14:paraId="193C0176" w14:textId="77777777" w:rsidR="004454D2" w:rsidRPr="001B3DE8" w:rsidRDefault="004454D2" w:rsidP="00EE2B5D">
            <w:pPr>
              <w:pStyle w:val="1NIMTrgMainText"/>
              <w:spacing w:before="0" w:after="0" w:line="240" w:lineRule="auto"/>
              <w:rPr>
                <w:b/>
                <w:color w:val="000000"/>
              </w:rPr>
            </w:pPr>
            <w:r w:rsidRPr="001B3DE8">
              <w:rPr>
                <w:b/>
                <w:color w:val="000000"/>
              </w:rPr>
              <w:t>Description</w:t>
            </w:r>
          </w:p>
        </w:tc>
        <w:tc>
          <w:tcPr>
            <w:tcW w:w="7381" w:type="dxa"/>
            <w:tcBorders>
              <w:top w:val="single" w:sz="4" w:space="0" w:color="auto"/>
              <w:bottom w:val="single" w:sz="4" w:space="0" w:color="auto"/>
              <w:right w:val="single" w:sz="12" w:space="0" w:color="auto"/>
            </w:tcBorders>
            <w:vAlign w:val="center"/>
          </w:tcPr>
          <w:p w14:paraId="193C0177" w14:textId="77777777" w:rsidR="004454D2" w:rsidRPr="001B3DE8" w:rsidRDefault="004454D2" w:rsidP="00EE2B5D">
            <w:pPr>
              <w:pStyle w:val="1NIMTrgMainText"/>
              <w:spacing w:before="0" w:after="0" w:line="240" w:lineRule="auto"/>
              <w:rPr>
                <w:color w:val="000000"/>
              </w:rPr>
            </w:pPr>
            <w:r w:rsidRPr="001B3DE8">
              <w:rPr>
                <w:color w:val="000000"/>
              </w:rPr>
              <w:t>N/A (leave blank)</w:t>
            </w:r>
          </w:p>
        </w:tc>
      </w:tr>
      <w:tr w:rsidR="004454D2" w:rsidRPr="001B3DE8" w14:paraId="193C017B" w14:textId="77777777" w:rsidTr="004454D2">
        <w:trPr>
          <w:trHeight w:val="340"/>
        </w:trPr>
        <w:tc>
          <w:tcPr>
            <w:tcW w:w="2083" w:type="dxa"/>
            <w:tcBorders>
              <w:top w:val="single" w:sz="4" w:space="0" w:color="auto"/>
              <w:bottom w:val="single" w:sz="4" w:space="0" w:color="auto"/>
            </w:tcBorders>
            <w:shd w:val="clear" w:color="auto" w:fill="BFBFBF"/>
            <w:vAlign w:val="center"/>
          </w:tcPr>
          <w:p w14:paraId="193C0179" w14:textId="77777777" w:rsidR="004454D2" w:rsidRPr="001B3DE8" w:rsidRDefault="004454D2" w:rsidP="00EE2B5D">
            <w:pPr>
              <w:pStyle w:val="1NIMTrgMainText"/>
              <w:spacing w:before="0" w:after="0" w:line="240" w:lineRule="auto"/>
              <w:rPr>
                <w:b/>
                <w:color w:val="000000"/>
              </w:rPr>
            </w:pPr>
            <w:r w:rsidRPr="001B3DE8">
              <w:rPr>
                <w:b/>
                <w:color w:val="000000"/>
              </w:rPr>
              <w:t>Start Date</w:t>
            </w:r>
          </w:p>
        </w:tc>
        <w:tc>
          <w:tcPr>
            <w:tcW w:w="7381" w:type="dxa"/>
            <w:tcBorders>
              <w:top w:val="single" w:sz="4" w:space="0" w:color="auto"/>
              <w:bottom w:val="single" w:sz="4" w:space="0" w:color="auto"/>
              <w:right w:val="single" w:sz="12" w:space="0" w:color="auto"/>
            </w:tcBorders>
            <w:vAlign w:val="center"/>
          </w:tcPr>
          <w:p w14:paraId="193C017A" w14:textId="77777777" w:rsidR="004454D2" w:rsidRPr="001B3DE8" w:rsidRDefault="004454D2" w:rsidP="002535F9">
            <w:pPr>
              <w:pStyle w:val="1NIMTrgMainText"/>
              <w:spacing w:before="0" w:after="0" w:line="240" w:lineRule="auto"/>
              <w:rPr>
                <w:b/>
                <w:i/>
                <w:color w:val="000000"/>
              </w:rPr>
            </w:pPr>
            <w:r w:rsidRPr="001B3DE8">
              <w:rPr>
                <w:color w:val="000000"/>
              </w:rPr>
              <w:t>[Today]</w:t>
            </w:r>
          </w:p>
        </w:tc>
      </w:tr>
      <w:tr w:rsidR="004454D2" w:rsidRPr="001B3DE8" w14:paraId="193C017F" w14:textId="77777777" w:rsidTr="004454D2">
        <w:trPr>
          <w:trHeight w:val="567"/>
        </w:trPr>
        <w:tc>
          <w:tcPr>
            <w:tcW w:w="2083" w:type="dxa"/>
            <w:tcBorders>
              <w:top w:val="single" w:sz="4" w:space="0" w:color="auto"/>
              <w:bottom w:val="single" w:sz="4" w:space="0" w:color="auto"/>
            </w:tcBorders>
            <w:shd w:val="clear" w:color="auto" w:fill="BFBFBF"/>
            <w:vAlign w:val="center"/>
          </w:tcPr>
          <w:p w14:paraId="193C017C" w14:textId="77777777" w:rsidR="004454D2" w:rsidRPr="001B3DE8" w:rsidRDefault="004454D2" w:rsidP="00EE2B5D">
            <w:pPr>
              <w:pStyle w:val="1NIMTrgMainText"/>
              <w:spacing w:before="0" w:after="0" w:line="240" w:lineRule="auto"/>
              <w:rPr>
                <w:b/>
                <w:color w:val="000000"/>
              </w:rPr>
            </w:pPr>
            <w:r w:rsidRPr="001B3DE8">
              <w:rPr>
                <w:b/>
                <w:color w:val="000000"/>
              </w:rPr>
              <w:t>End Date</w:t>
            </w:r>
          </w:p>
        </w:tc>
        <w:tc>
          <w:tcPr>
            <w:tcW w:w="7381" w:type="dxa"/>
            <w:tcBorders>
              <w:top w:val="single" w:sz="4" w:space="0" w:color="auto"/>
              <w:bottom w:val="single" w:sz="4" w:space="0" w:color="auto"/>
              <w:right w:val="single" w:sz="12" w:space="0" w:color="auto"/>
            </w:tcBorders>
            <w:vAlign w:val="center"/>
          </w:tcPr>
          <w:p w14:paraId="193C017D" w14:textId="77777777" w:rsidR="004454D2" w:rsidRPr="001B3DE8" w:rsidRDefault="002535F9" w:rsidP="002535F9">
            <w:pPr>
              <w:pStyle w:val="1NIMTrgMainText"/>
              <w:spacing w:before="0" w:after="40" w:line="240" w:lineRule="auto"/>
              <w:rPr>
                <w:color w:val="000000"/>
              </w:rPr>
            </w:pPr>
            <w:r w:rsidRPr="001B3DE8">
              <w:rPr>
                <w:color w:val="000000"/>
              </w:rPr>
              <w:t>[O</w:t>
            </w:r>
            <w:r w:rsidR="004454D2" w:rsidRPr="001B3DE8">
              <w:rPr>
                <w:color w:val="000000"/>
              </w:rPr>
              <w:t>ne year from today]</w:t>
            </w:r>
          </w:p>
          <w:p w14:paraId="193C017E" w14:textId="77777777" w:rsidR="004454D2" w:rsidRPr="001B3DE8" w:rsidRDefault="004454D2" w:rsidP="00EE2B5D">
            <w:pPr>
              <w:pStyle w:val="1NIMTrgMainText"/>
              <w:spacing w:before="0" w:after="0" w:line="240" w:lineRule="auto"/>
              <w:rPr>
                <w:i/>
                <w:color w:val="000000"/>
              </w:rPr>
            </w:pPr>
            <w:r w:rsidRPr="001B3DE8">
              <w:rPr>
                <w:i/>
                <w:color w:val="000000"/>
              </w:rPr>
              <w:t>These two dates define the period for which this will item will be available</w:t>
            </w:r>
          </w:p>
        </w:tc>
      </w:tr>
      <w:tr w:rsidR="004454D2" w:rsidRPr="001B3DE8" w14:paraId="193C0183" w14:textId="77777777" w:rsidTr="004454D2">
        <w:trPr>
          <w:trHeight w:val="794"/>
        </w:trPr>
        <w:tc>
          <w:tcPr>
            <w:tcW w:w="2083" w:type="dxa"/>
            <w:tcBorders>
              <w:top w:val="single" w:sz="4" w:space="0" w:color="auto"/>
              <w:bottom w:val="single" w:sz="4" w:space="0" w:color="auto"/>
            </w:tcBorders>
            <w:shd w:val="clear" w:color="auto" w:fill="BFBFBF"/>
            <w:vAlign w:val="center"/>
          </w:tcPr>
          <w:p w14:paraId="193C0180" w14:textId="77777777" w:rsidR="004454D2" w:rsidRPr="001B3DE8" w:rsidRDefault="004454D2" w:rsidP="00EE2B5D">
            <w:pPr>
              <w:pStyle w:val="1NIMTrgMainText"/>
              <w:spacing w:before="0" w:after="0" w:line="240" w:lineRule="auto"/>
              <w:rPr>
                <w:b/>
                <w:color w:val="000000"/>
              </w:rPr>
            </w:pPr>
            <w:r w:rsidRPr="001B3DE8">
              <w:rPr>
                <w:b/>
                <w:color w:val="000000"/>
              </w:rPr>
              <w:t>Base Item</w:t>
            </w:r>
          </w:p>
        </w:tc>
        <w:tc>
          <w:tcPr>
            <w:tcW w:w="7381" w:type="dxa"/>
            <w:tcBorders>
              <w:top w:val="single" w:sz="4" w:space="0" w:color="auto"/>
              <w:bottom w:val="single" w:sz="4" w:space="0" w:color="auto"/>
              <w:right w:val="single" w:sz="12" w:space="0" w:color="auto"/>
            </w:tcBorders>
            <w:vAlign w:val="center"/>
          </w:tcPr>
          <w:p w14:paraId="193C0181" w14:textId="77777777" w:rsidR="004454D2" w:rsidRPr="001B3DE8" w:rsidRDefault="004454D2" w:rsidP="002535F9">
            <w:pPr>
              <w:pStyle w:val="1NIMTrgMainText"/>
              <w:spacing w:before="0" w:after="40" w:line="240" w:lineRule="auto"/>
              <w:rPr>
                <w:color w:val="000000"/>
              </w:rPr>
            </w:pPr>
            <w:r w:rsidRPr="001B3DE8">
              <w:rPr>
                <w:color w:val="000000"/>
              </w:rPr>
              <w:t>N/A (leave blank)</w:t>
            </w:r>
          </w:p>
          <w:p w14:paraId="193C0182" w14:textId="77777777" w:rsidR="004454D2" w:rsidRPr="001B3DE8" w:rsidRDefault="004454D2" w:rsidP="00EE2B5D">
            <w:pPr>
              <w:pStyle w:val="1NIMTrgMainText"/>
              <w:spacing w:before="0" w:after="0" w:line="240" w:lineRule="auto"/>
              <w:rPr>
                <w:i/>
                <w:color w:val="000000"/>
              </w:rPr>
            </w:pPr>
            <w:r w:rsidRPr="001B3DE8">
              <w:rPr>
                <w:i/>
                <w:color w:val="000000"/>
              </w:rPr>
              <w:t>Shows a previously created item whose attributes will be ‘inherited’ by this new component item</w:t>
            </w:r>
          </w:p>
        </w:tc>
      </w:tr>
      <w:tr w:rsidR="004454D2" w:rsidRPr="001B3DE8" w14:paraId="193C0186" w14:textId="77777777" w:rsidTr="004454D2">
        <w:trPr>
          <w:trHeight w:val="340"/>
        </w:trPr>
        <w:tc>
          <w:tcPr>
            <w:tcW w:w="2083" w:type="dxa"/>
            <w:tcBorders>
              <w:top w:val="single" w:sz="4" w:space="0" w:color="auto"/>
              <w:bottom w:val="single" w:sz="4" w:space="0" w:color="auto"/>
            </w:tcBorders>
            <w:shd w:val="clear" w:color="auto" w:fill="BFBFBF"/>
            <w:vAlign w:val="center"/>
          </w:tcPr>
          <w:p w14:paraId="193C0184" w14:textId="77777777" w:rsidR="004454D2" w:rsidRPr="001B3DE8" w:rsidRDefault="004454D2" w:rsidP="00EE2B5D">
            <w:pPr>
              <w:pStyle w:val="1NIMTrgMainText"/>
              <w:spacing w:before="0" w:after="0" w:line="240" w:lineRule="auto"/>
              <w:rPr>
                <w:b/>
                <w:color w:val="000000"/>
              </w:rPr>
            </w:pPr>
            <w:r w:rsidRPr="001B3DE8">
              <w:rPr>
                <w:b/>
                <w:color w:val="000000"/>
              </w:rPr>
              <w:t>Owner</w:t>
            </w:r>
          </w:p>
        </w:tc>
        <w:tc>
          <w:tcPr>
            <w:tcW w:w="7381" w:type="dxa"/>
            <w:tcBorders>
              <w:top w:val="single" w:sz="4" w:space="0" w:color="auto"/>
              <w:bottom w:val="single" w:sz="4" w:space="0" w:color="auto"/>
              <w:right w:val="single" w:sz="12" w:space="0" w:color="auto"/>
            </w:tcBorders>
            <w:vAlign w:val="center"/>
          </w:tcPr>
          <w:p w14:paraId="193C0185" w14:textId="77777777" w:rsidR="004454D2" w:rsidRPr="001B3DE8" w:rsidRDefault="004454D2" w:rsidP="00EE2B5D">
            <w:pPr>
              <w:pStyle w:val="1NIMTrgMainText"/>
              <w:spacing w:before="0" w:after="0" w:line="240" w:lineRule="auto"/>
              <w:rPr>
                <w:color w:val="000000"/>
              </w:rPr>
            </w:pPr>
            <w:r w:rsidRPr="001B3DE8">
              <w:rPr>
                <w:color w:val="000000"/>
              </w:rPr>
              <w:t>‘Operations’</w:t>
            </w:r>
          </w:p>
        </w:tc>
      </w:tr>
      <w:tr w:rsidR="004454D2" w:rsidRPr="001B3DE8" w14:paraId="193C018A" w14:textId="77777777" w:rsidTr="004454D2">
        <w:trPr>
          <w:trHeight w:val="567"/>
        </w:trPr>
        <w:tc>
          <w:tcPr>
            <w:tcW w:w="2083" w:type="dxa"/>
            <w:tcBorders>
              <w:top w:val="single" w:sz="4" w:space="0" w:color="auto"/>
              <w:bottom w:val="single" w:sz="12" w:space="0" w:color="auto"/>
            </w:tcBorders>
            <w:shd w:val="clear" w:color="auto" w:fill="BFBFBF"/>
            <w:vAlign w:val="center"/>
          </w:tcPr>
          <w:p w14:paraId="193C0187" w14:textId="77777777" w:rsidR="004454D2" w:rsidRPr="001B3DE8" w:rsidRDefault="004454D2" w:rsidP="00EE2B5D">
            <w:pPr>
              <w:pStyle w:val="1NIMTrgMainText"/>
              <w:spacing w:before="0" w:after="0" w:line="240" w:lineRule="auto"/>
              <w:rPr>
                <w:b/>
                <w:color w:val="000000"/>
              </w:rPr>
            </w:pPr>
            <w:r w:rsidRPr="001B3DE8">
              <w:rPr>
                <w:b/>
                <w:color w:val="000000"/>
              </w:rPr>
              <w:t>Project</w:t>
            </w:r>
          </w:p>
        </w:tc>
        <w:tc>
          <w:tcPr>
            <w:tcW w:w="7381" w:type="dxa"/>
            <w:tcBorders>
              <w:top w:val="single" w:sz="4" w:space="0" w:color="auto"/>
              <w:bottom w:val="single" w:sz="12" w:space="0" w:color="auto"/>
              <w:right w:val="single" w:sz="12" w:space="0" w:color="auto"/>
            </w:tcBorders>
            <w:vAlign w:val="center"/>
          </w:tcPr>
          <w:p w14:paraId="193C0188" w14:textId="77777777" w:rsidR="004454D2" w:rsidRPr="001B3DE8" w:rsidRDefault="004454D2" w:rsidP="002535F9">
            <w:pPr>
              <w:pStyle w:val="1NIMTrgMainText"/>
              <w:spacing w:before="0" w:after="40" w:line="240" w:lineRule="auto"/>
              <w:rPr>
                <w:color w:val="000000"/>
              </w:rPr>
            </w:pPr>
            <w:r w:rsidRPr="001B3DE8">
              <w:rPr>
                <w:color w:val="000000"/>
              </w:rPr>
              <w:t>‘Project: High Speed Internet’</w:t>
            </w:r>
          </w:p>
          <w:p w14:paraId="193C0189" w14:textId="77777777" w:rsidR="004454D2" w:rsidRPr="001B3DE8" w:rsidRDefault="004454D2" w:rsidP="00EE2B5D">
            <w:pPr>
              <w:pStyle w:val="1NIMTrgMainText"/>
              <w:spacing w:before="0" w:after="0" w:line="240" w:lineRule="auto"/>
              <w:rPr>
                <w:i/>
                <w:color w:val="000000"/>
              </w:rPr>
            </w:pPr>
            <w:r w:rsidRPr="001B3DE8">
              <w:rPr>
                <w:i/>
                <w:color w:val="000000"/>
              </w:rPr>
              <w:t>(should be automatically populated)</w:t>
            </w:r>
          </w:p>
        </w:tc>
      </w:tr>
    </w:tbl>
    <w:p w14:paraId="193C018B" w14:textId="0E62B9CD" w:rsidR="002E25D7" w:rsidRPr="001B3DE8" w:rsidRDefault="00F272B4">
      <w:pPr>
        <w:pStyle w:val="1NIMTrgMainText"/>
        <w:spacing w:before="300" w:after="300"/>
        <w:jc w:val="center"/>
        <w:rPr>
          <w:color w:val="000000" w:themeColor="text1"/>
        </w:rPr>
      </w:pPr>
      <w:r>
        <w:rPr>
          <w:noProof/>
          <w:color w:val="000000" w:themeColor="text1"/>
        </w:rPr>
        <w:drawing>
          <wp:inline distT="0" distB="0" distL="0" distR="0" wp14:anchorId="088EC751" wp14:editId="7F87F62A">
            <wp:extent cx="5416967" cy="3900054"/>
            <wp:effectExtent l="19050" t="19050" r="12700" b="24765"/>
            <wp:docPr id="27918" name="Picture 2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17041" cy="3900107"/>
                    </a:xfrm>
                    <a:prstGeom prst="rect">
                      <a:avLst/>
                    </a:prstGeom>
                    <a:noFill/>
                    <a:ln>
                      <a:solidFill>
                        <a:schemeClr val="accent1"/>
                      </a:solidFill>
                    </a:ln>
                  </pic:spPr>
                </pic:pic>
              </a:graphicData>
            </a:graphic>
          </wp:inline>
        </w:drawing>
      </w:r>
    </w:p>
    <w:p w14:paraId="193C018C" w14:textId="5631494D" w:rsidR="002E25D7" w:rsidRPr="001B3DE8" w:rsidRDefault="005B51F1" w:rsidP="00917A5F">
      <w:pPr>
        <w:pStyle w:val="1NIMTrgMainText"/>
        <w:numPr>
          <w:ilvl w:val="0"/>
          <w:numId w:val="28"/>
        </w:numPr>
        <w:spacing w:before="200"/>
        <w:ind w:left="426" w:hanging="426"/>
        <w:rPr>
          <w:color w:val="000000" w:themeColor="text1"/>
        </w:rPr>
      </w:pPr>
      <w:r w:rsidRPr="001B3DE8">
        <w:rPr>
          <w:color w:val="000000" w:themeColor="text1"/>
        </w:rPr>
        <w:t xml:space="preserve">Save the new item </w:t>
      </w:r>
      <w:r w:rsidR="00F272B4">
        <w:rPr>
          <w:color w:val="000000" w:themeColor="text1"/>
        </w:rPr>
        <w:t xml:space="preserve">clicking Save at top </w:t>
      </w:r>
      <w:r w:rsidRPr="001B3DE8">
        <w:rPr>
          <w:color w:val="000000" w:themeColor="text1"/>
        </w:rPr>
        <w:t>(see screenshot above).</w:t>
      </w:r>
    </w:p>
    <w:p w14:paraId="193C018D" w14:textId="0EB31481" w:rsidR="005B51F1" w:rsidRDefault="0064539F" w:rsidP="00917A5F">
      <w:pPr>
        <w:pStyle w:val="1NIMTrgMainText"/>
        <w:numPr>
          <w:ilvl w:val="0"/>
          <w:numId w:val="28"/>
        </w:numPr>
        <w:spacing w:before="200"/>
        <w:ind w:left="426" w:hanging="426"/>
        <w:rPr>
          <w:color w:val="000000" w:themeColor="text1"/>
        </w:rPr>
      </w:pPr>
      <w:r>
        <w:rPr>
          <w:color w:val="000000" w:themeColor="text1"/>
        </w:rPr>
        <w:t>Return to Item screen and click Search to see new item</w:t>
      </w:r>
      <w:r w:rsidR="005B51F1" w:rsidRPr="001B3DE8">
        <w:rPr>
          <w:color w:val="000000" w:themeColor="text1"/>
        </w:rPr>
        <w:t>.</w:t>
      </w:r>
    </w:p>
    <w:p w14:paraId="22B8786C" w14:textId="5AAC3ECC" w:rsidR="0064539F" w:rsidRPr="001B3DE8" w:rsidRDefault="00612D38">
      <w:pPr>
        <w:pStyle w:val="1NIMTrgMainText"/>
        <w:spacing w:before="200"/>
        <w:rPr>
          <w:color w:val="000000" w:themeColor="text1"/>
        </w:rPr>
        <w:pPrChange w:id="821" w:author="Claire Carbone" w:date="2015-01-08T13:28:00Z">
          <w:pPr>
            <w:pStyle w:val="1NIMTrgMainText"/>
            <w:spacing w:before="200"/>
            <w:ind w:left="426"/>
          </w:pPr>
        </w:pPrChange>
      </w:pPr>
      <w:ins w:id="822" w:author="Claire Carbone" w:date="2015-01-08T13:28:00Z">
        <w:r>
          <w:rPr>
            <w:noProof/>
            <w:color w:val="000000" w:themeColor="text1"/>
          </w:rPr>
          <w:drawing>
            <wp:inline distT="0" distB="0" distL="0" distR="0" wp14:anchorId="33206ED4" wp14:editId="0B966088">
              <wp:extent cx="5936615" cy="2833370"/>
              <wp:effectExtent l="19050" t="19050" r="26035" b="24130"/>
              <wp:docPr id="27776" name="Picture 2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6615" cy="2833370"/>
                      </a:xfrm>
                      <a:prstGeom prst="rect">
                        <a:avLst/>
                      </a:prstGeom>
                      <a:noFill/>
                      <a:ln>
                        <a:solidFill>
                          <a:schemeClr val="accent1"/>
                        </a:solidFill>
                      </a:ln>
                    </pic:spPr>
                  </pic:pic>
                </a:graphicData>
              </a:graphic>
            </wp:inline>
          </w:drawing>
        </w:r>
      </w:ins>
      <w:del w:id="823" w:author="Claire Carbone" w:date="2015-01-08T13:27:00Z">
        <w:r w:rsidR="0064539F" w:rsidDel="00612D38">
          <w:rPr>
            <w:noProof/>
            <w:color w:val="000000" w:themeColor="text1"/>
          </w:rPr>
          <w:drawing>
            <wp:inline distT="0" distB="0" distL="0" distR="0" wp14:anchorId="19D4E8F4" wp14:editId="7042277D">
              <wp:extent cx="5655967" cy="3491345"/>
              <wp:effectExtent l="19050" t="19050" r="20955" b="13970"/>
              <wp:docPr id="27919" name="Picture 2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56057" cy="3491400"/>
                      </a:xfrm>
                      <a:prstGeom prst="rect">
                        <a:avLst/>
                      </a:prstGeom>
                      <a:noFill/>
                      <a:ln>
                        <a:solidFill>
                          <a:schemeClr val="accent1"/>
                        </a:solidFill>
                      </a:ln>
                    </pic:spPr>
                  </pic:pic>
                </a:graphicData>
              </a:graphic>
            </wp:inline>
          </w:drawing>
        </w:r>
      </w:del>
    </w:p>
    <w:p w14:paraId="193C018E" w14:textId="6265819F" w:rsidR="005B51F1" w:rsidRDefault="005B51F1" w:rsidP="00917A5F">
      <w:pPr>
        <w:pStyle w:val="1NIMTrgMainText"/>
        <w:numPr>
          <w:ilvl w:val="0"/>
          <w:numId w:val="28"/>
        </w:numPr>
        <w:spacing w:before="200"/>
        <w:ind w:left="426" w:hanging="426"/>
        <w:rPr>
          <w:color w:val="000000" w:themeColor="text1"/>
        </w:rPr>
      </w:pPr>
      <w:r w:rsidRPr="001B3DE8">
        <w:rPr>
          <w:color w:val="000000" w:themeColor="text1"/>
        </w:rPr>
        <w:t xml:space="preserve">Now expand the </w:t>
      </w:r>
      <w:r w:rsidRPr="001B3DE8">
        <w:rPr>
          <w:b/>
          <w:color w:val="000000" w:themeColor="text1"/>
        </w:rPr>
        <w:t xml:space="preserve">Internet Access </w:t>
      </w:r>
      <w:r w:rsidR="0064539F">
        <w:rPr>
          <w:b/>
          <w:color w:val="000000" w:themeColor="text1"/>
        </w:rPr>
        <w:t xml:space="preserve">by clicking on &gt; </w:t>
      </w:r>
      <w:r w:rsidR="0064539F">
        <w:rPr>
          <w:color w:val="000000" w:themeColor="text1"/>
        </w:rPr>
        <w:t>next to the item</w:t>
      </w:r>
      <w:r w:rsidRPr="001B3DE8">
        <w:rPr>
          <w:color w:val="000000" w:themeColor="text1"/>
        </w:rPr>
        <w:t>. The</w:t>
      </w:r>
      <w:r w:rsidR="0064539F">
        <w:rPr>
          <w:color w:val="000000" w:themeColor="text1"/>
        </w:rPr>
        <w:t xml:space="preserve"> tabs</w:t>
      </w:r>
      <w:r w:rsidRPr="001B3DE8">
        <w:rPr>
          <w:color w:val="000000" w:themeColor="text1"/>
        </w:rPr>
        <w:t xml:space="preserve"> represent catalog objects that this item can be associated with:</w:t>
      </w:r>
    </w:p>
    <w:p w14:paraId="7C11AC2A" w14:textId="761F232F" w:rsidR="0064539F" w:rsidRPr="001B3DE8" w:rsidRDefault="0064539F" w:rsidP="00965412">
      <w:pPr>
        <w:pStyle w:val="1NIMTrgMainText"/>
        <w:spacing w:before="200"/>
        <w:rPr>
          <w:color w:val="000000" w:themeColor="text1"/>
        </w:rPr>
      </w:pPr>
      <w:r>
        <w:rPr>
          <w:noProof/>
          <w:color w:val="000000" w:themeColor="text1"/>
        </w:rPr>
        <w:drawing>
          <wp:inline distT="0" distB="0" distL="0" distR="0" wp14:anchorId="3E40CCE2" wp14:editId="4DAF923B">
            <wp:extent cx="6221412" cy="2570018"/>
            <wp:effectExtent l="19050" t="19050" r="27305" b="20955"/>
            <wp:docPr id="27920" name="Picture 2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233907" cy="2575180"/>
                    </a:xfrm>
                    <a:prstGeom prst="rect">
                      <a:avLst/>
                    </a:prstGeom>
                    <a:noFill/>
                    <a:ln>
                      <a:solidFill>
                        <a:schemeClr val="accent1"/>
                      </a:solidFill>
                    </a:ln>
                  </pic:spPr>
                </pic:pic>
              </a:graphicData>
            </a:graphic>
          </wp:inline>
        </w:drawing>
      </w:r>
    </w:p>
    <w:p w14:paraId="193C018F" w14:textId="110044FA" w:rsidR="002E25D7" w:rsidRDefault="00A37419">
      <w:pPr>
        <w:pStyle w:val="1NIMTrgMainText"/>
        <w:spacing w:before="300" w:after="300"/>
        <w:rPr>
          <w:ins w:id="824" w:author="Claire Carbone" w:date="2015-01-08T13:30:00Z"/>
          <w:color w:val="000000" w:themeColor="text1"/>
        </w:rPr>
        <w:pPrChange w:id="825" w:author="Claire Carbone" w:date="2015-01-08T13:30:00Z">
          <w:pPr>
            <w:pStyle w:val="1NIMTrgMainText"/>
            <w:spacing w:before="300" w:after="300"/>
            <w:jc w:val="center"/>
          </w:pPr>
        </w:pPrChange>
      </w:pPr>
      <w:ins w:id="826" w:author="Claire Carbone" w:date="2015-01-08T13:30:00Z">
        <w:r>
          <w:rPr>
            <w:color w:val="000000" w:themeColor="text1"/>
          </w:rPr>
          <w:t>Note: 2 other sections are created with an Item as shown in the following screenshots.</w:t>
        </w:r>
      </w:ins>
    </w:p>
    <w:p w14:paraId="577DD279" w14:textId="48A9950C" w:rsidR="00A37419" w:rsidRDefault="00A37419">
      <w:pPr>
        <w:pStyle w:val="1NIMTrgMainText"/>
        <w:spacing w:before="300" w:after="300"/>
        <w:rPr>
          <w:ins w:id="827" w:author="Claire Carbone" w:date="2015-01-08T13:32:00Z"/>
          <w:color w:val="000000" w:themeColor="text1"/>
        </w:rPr>
        <w:pPrChange w:id="828" w:author="Claire Carbone" w:date="2015-01-08T13:30:00Z">
          <w:pPr>
            <w:pStyle w:val="1NIMTrgMainText"/>
            <w:spacing w:before="300" w:after="300"/>
            <w:jc w:val="center"/>
          </w:pPr>
        </w:pPrChange>
      </w:pPr>
      <w:ins w:id="829" w:author="Claire Carbone" w:date="2015-01-08T13:32:00Z">
        <w:r>
          <w:rPr>
            <w:noProof/>
            <w:color w:val="000000" w:themeColor="text1"/>
          </w:rPr>
          <w:drawing>
            <wp:inline distT="0" distB="0" distL="0" distR="0" wp14:anchorId="5F03C00E" wp14:editId="7D6ADAC6">
              <wp:extent cx="4606636" cy="2441023"/>
              <wp:effectExtent l="19050" t="19050" r="22860" b="16510"/>
              <wp:docPr id="27777" name="Picture 27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06832" cy="2441127"/>
                      </a:xfrm>
                      <a:prstGeom prst="rect">
                        <a:avLst/>
                      </a:prstGeom>
                      <a:noFill/>
                      <a:ln>
                        <a:solidFill>
                          <a:schemeClr val="accent1"/>
                        </a:solidFill>
                      </a:ln>
                    </pic:spPr>
                  </pic:pic>
                </a:graphicData>
              </a:graphic>
            </wp:inline>
          </w:drawing>
        </w:r>
      </w:ins>
    </w:p>
    <w:p w14:paraId="0757E3D5" w14:textId="1B195F22" w:rsidR="00A37419" w:rsidRDefault="00A37419">
      <w:pPr>
        <w:pStyle w:val="1NIMTrgMainText"/>
        <w:spacing w:before="300" w:after="300"/>
        <w:rPr>
          <w:ins w:id="830" w:author="Claire Carbone" w:date="2015-01-08T13:32:00Z"/>
          <w:color w:val="000000" w:themeColor="text1"/>
        </w:rPr>
        <w:pPrChange w:id="831" w:author="Claire Carbone" w:date="2015-01-08T13:30:00Z">
          <w:pPr>
            <w:pStyle w:val="1NIMTrgMainText"/>
            <w:spacing w:before="300" w:after="300"/>
            <w:jc w:val="center"/>
          </w:pPr>
        </w:pPrChange>
      </w:pPr>
      <w:ins w:id="832" w:author="Claire Carbone" w:date="2015-01-08T13:32:00Z">
        <w:r>
          <w:rPr>
            <w:color w:val="000000" w:themeColor="text1"/>
          </w:rPr>
          <w:t>This is a pictorial representation of the current object.  This will become more meaningful later in the course when we establish relationships between objects.</w:t>
        </w:r>
      </w:ins>
    </w:p>
    <w:p w14:paraId="51CC0645" w14:textId="21EE2278" w:rsidR="00A37419" w:rsidRDefault="00A37419">
      <w:pPr>
        <w:pStyle w:val="1NIMTrgMainText"/>
        <w:spacing w:before="300" w:after="300"/>
        <w:rPr>
          <w:ins w:id="833" w:author="Claire Carbone" w:date="2015-01-08T13:34:00Z"/>
          <w:color w:val="000000" w:themeColor="text1"/>
        </w:rPr>
        <w:pPrChange w:id="834" w:author="Claire Carbone" w:date="2015-01-08T13:30:00Z">
          <w:pPr>
            <w:pStyle w:val="1NIMTrgMainText"/>
            <w:spacing w:before="300" w:after="300"/>
            <w:jc w:val="center"/>
          </w:pPr>
        </w:pPrChange>
      </w:pPr>
      <w:ins w:id="835" w:author="Claire Carbone" w:date="2015-01-08T13:34:00Z">
        <w:r>
          <w:rPr>
            <w:noProof/>
            <w:color w:val="000000" w:themeColor="text1"/>
          </w:rPr>
          <w:drawing>
            <wp:inline distT="0" distB="0" distL="0" distR="0" wp14:anchorId="17CD144B" wp14:editId="0C5F9BE6">
              <wp:extent cx="2209800" cy="3549107"/>
              <wp:effectExtent l="19050" t="19050" r="19050" b="13335"/>
              <wp:docPr id="27778" name="Picture 27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09852" cy="3549190"/>
                      </a:xfrm>
                      <a:prstGeom prst="rect">
                        <a:avLst/>
                      </a:prstGeom>
                      <a:noFill/>
                      <a:ln>
                        <a:solidFill>
                          <a:schemeClr val="accent1"/>
                        </a:solidFill>
                      </a:ln>
                    </pic:spPr>
                  </pic:pic>
                </a:graphicData>
              </a:graphic>
            </wp:inline>
          </w:drawing>
        </w:r>
      </w:ins>
    </w:p>
    <w:p w14:paraId="4AEC6C3E" w14:textId="21E03886" w:rsidR="00A37419" w:rsidRPr="001B3DE8" w:rsidRDefault="00A37419">
      <w:pPr>
        <w:pStyle w:val="1NIMTrgMainText"/>
        <w:spacing w:before="300" w:after="300"/>
        <w:rPr>
          <w:color w:val="000000" w:themeColor="text1"/>
        </w:rPr>
        <w:pPrChange w:id="836" w:author="Claire Carbone" w:date="2015-01-08T13:30:00Z">
          <w:pPr>
            <w:pStyle w:val="1NIMTrgMainText"/>
            <w:spacing w:before="300" w:after="300"/>
            <w:jc w:val="center"/>
          </w:pPr>
        </w:pPrChange>
      </w:pPr>
      <w:ins w:id="837" w:author="Claire Carbone" w:date="2015-01-08T13:35:00Z">
        <w:r>
          <w:rPr>
            <w:color w:val="000000" w:themeColor="text1"/>
          </w:rPr>
          <w:t>This appears on the right side of the Item screen.  We will use it later in the course to use the drag-and-drop capability of the Catalog Designer.</w:t>
        </w:r>
      </w:ins>
    </w:p>
    <w:p w14:paraId="193C0190" w14:textId="77777777" w:rsidR="000A4D90" w:rsidRPr="001B3DE8" w:rsidRDefault="008A2752" w:rsidP="000A4D90">
      <w:pPr>
        <w:pStyle w:val="Heading3"/>
        <w:tabs>
          <w:tab w:val="clear" w:pos="1701"/>
        </w:tabs>
        <w:spacing w:line="276" w:lineRule="auto"/>
        <w:ind w:left="851" w:hanging="851"/>
        <w:rPr>
          <w:b w:val="0"/>
          <w:color w:val="000000" w:themeColor="text1"/>
        </w:rPr>
      </w:pPr>
      <w:bookmarkStart w:id="838" w:name="_Toc409617006"/>
      <w:r w:rsidRPr="001B3DE8">
        <w:rPr>
          <w:b w:val="0"/>
          <w:color w:val="000000" w:themeColor="text1"/>
        </w:rPr>
        <w:t xml:space="preserve">Create </w:t>
      </w:r>
      <w:r w:rsidR="005B51F1" w:rsidRPr="001B3DE8">
        <w:rPr>
          <w:b w:val="0"/>
          <w:color w:val="000000" w:themeColor="text1"/>
        </w:rPr>
        <w:t>bandwidth attributes</w:t>
      </w:r>
      <w:r w:rsidR="00A5362E" w:rsidRPr="001B3DE8">
        <w:rPr>
          <w:b w:val="0"/>
          <w:color w:val="000000" w:themeColor="text1"/>
        </w:rPr>
        <w:t xml:space="preserve">, </w:t>
      </w:r>
      <w:r w:rsidR="00D91DB4" w:rsidRPr="001B3DE8">
        <w:rPr>
          <w:b w:val="0"/>
          <w:color w:val="000000" w:themeColor="text1"/>
        </w:rPr>
        <w:t xml:space="preserve">and </w:t>
      </w:r>
      <w:r w:rsidR="00A5362E" w:rsidRPr="001B3DE8">
        <w:rPr>
          <w:b w:val="0"/>
          <w:color w:val="000000" w:themeColor="text1"/>
        </w:rPr>
        <w:t>associat</w:t>
      </w:r>
      <w:r w:rsidR="00D91DB4" w:rsidRPr="001B3DE8">
        <w:rPr>
          <w:b w:val="0"/>
          <w:color w:val="000000" w:themeColor="text1"/>
        </w:rPr>
        <w:t xml:space="preserve">e </w:t>
      </w:r>
      <w:r w:rsidR="00650845" w:rsidRPr="001B3DE8">
        <w:rPr>
          <w:b w:val="0"/>
          <w:color w:val="000000" w:themeColor="text1"/>
        </w:rPr>
        <w:t xml:space="preserve">with </w:t>
      </w:r>
      <w:r w:rsidRPr="001B3DE8">
        <w:rPr>
          <w:b w:val="0"/>
          <w:color w:val="000000" w:themeColor="text1"/>
        </w:rPr>
        <w:t>component item</w:t>
      </w:r>
      <w:bookmarkEnd w:id="838"/>
    </w:p>
    <w:p w14:paraId="193C0191" w14:textId="77777777" w:rsidR="000A4D90" w:rsidRPr="001B3DE8" w:rsidRDefault="003E6833" w:rsidP="006679FD">
      <w:pPr>
        <w:shd w:val="clear" w:color="auto" w:fill="FFFFFF"/>
        <w:spacing w:before="200" w:after="200" w:line="276" w:lineRule="auto"/>
        <w:rPr>
          <w:rFonts w:cs="Arial"/>
          <w:color w:val="000000" w:themeColor="text1"/>
          <w:sz w:val="20"/>
          <w:szCs w:val="20"/>
        </w:rPr>
      </w:pPr>
      <w:r w:rsidRPr="001B3DE8">
        <w:rPr>
          <w:rFonts w:cs="Arial"/>
          <w:color w:val="000000" w:themeColor="text1"/>
          <w:sz w:val="20"/>
          <w:szCs w:val="20"/>
        </w:rPr>
        <w:t>We will now create two bandwidth attributes called ‘</w:t>
      </w:r>
      <w:r w:rsidRPr="001B3DE8">
        <w:rPr>
          <w:rFonts w:cs="Arial"/>
          <w:b/>
          <w:color w:val="000000" w:themeColor="text1"/>
          <w:sz w:val="20"/>
          <w:szCs w:val="20"/>
        </w:rPr>
        <w:t>Upload Bandwidth</w:t>
      </w:r>
      <w:r w:rsidRPr="001B3DE8">
        <w:rPr>
          <w:rFonts w:cs="Arial"/>
          <w:color w:val="000000" w:themeColor="text1"/>
          <w:sz w:val="20"/>
          <w:szCs w:val="20"/>
        </w:rPr>
        <w:t>’ and ‘</w:t>
      </w:r>
      <w:r w:rsidRPr="001B3DE8">
        <w:rPr>
          <w:rFonts w:cs="Arial"/>
          <w:b/>
          <w:color w:val="000000" w:themeColor="text1"/>
          <w:sz w:val="20"/>
          <w:szCs w:val="20"/>
        </w:rPr>
        <w:t>Download Bandwidth</w:t>
      </w:r>
      <w:r w:rsidRPr="001B3DE8">
        <w:rPr>
          <w:rFonts w:cs="Arial"/>
          <w:color w:val="000000" w:themeColor="text1"/>
          <w:sz w:val="20"/>
          <w:szCs w:val="20"/>
        </w:rPr>
        <w:t xml:space="preserve">’, associating them with the </w:t>
      </w:r>
      <w:r w:rsidRPr="001B3DE8">
        <w:rPr>
          <w:rFonts w:cs="Arial"/>
          <w:b/>
          <w:color w:val="000000" w:themeColor="text1"/>
          <w:sz w:val="20"/>
          <w:szCs w:val="20"/>
        </w:rPr>
        <w:t>Internet Access</w:t>
      </w:r>
      <w:r w:rsidRPr="001B3DE8">
        <w:rPr>
          <w:rFonts w:cs="Arial"/>
          <w:color w:val="000000" w:themeColor="text1"/>
          <w:sz w:val="20"/>
          <w:szCs w:val="20"/>
        </w:rPr>
        <w:t xml:space="preserve"> component item created in the previous section. These will be based on the </w:t>
      </w:r>
      <w:r w:rsidRPr="001B3DE8">
        <w:rPr>
          <w:rFonts w:cs="Arial"/>
          <w:b/>
          <w:color w:val="000000" w:themeColor="text1"/>
          <w:sz w:val="20"/>
          <w:szCs w:val="20"/>
        </w:rPr>
        <w:t xml:space="preserve">bandwidth </w:t>
      </w:r>
      <w:r w:rsidRPr="001B3DE8">
        <w:rPr>
          <w:rFonts w:cs="Arial"/>
          <w:color w:val="000000" w:themeColor="text1"/>
          <w:sz w:val="20"/>
          <w:szCs w:val="20"/>
        </w:rPr>
        <w:t>attribute type created earlier in Exercise 4.</w:t>
      </w:r>
    </w:p>
    <w:p w14:paraId="193C0192" w14:textId="034E2064" w:rsidR="000A4D90" w:rsidRPr="001B3DE8" w:rsidRDefault="003E6833" w:rsidP="00917A5F">
      <w:pPr>
        <w:pStyle w:val="1NIMTrgMainText"/>
        <w:numPr>
          <w:ilvl w:val="0"/>
          <w:numId w:val="29"/>
        </w:numPr>
        <w:spacing w:before="200"/>
        <w:ind w:left="425" w:hanging="425"/>
        <w:rPr>
          <w:color w:val="000000" w:themeColor="text1"/>
        </w:rPr>
      </w:pPr>
      <w:r w:rsidRPr="001B3DE8">
        <w:rPr>
          <w:color w:val="000000" w:themeColor="text1"/>
        </w:rPr>
        <w:t xml:space="preserve">Click on the </w:t>
      </w:r>
      <w:r w:rsidRPr="001B3DE8">
        <w:rPr>
          <w:b/>
          <w:color w:val="000000" w:themeColor="text1"/>
        </w:rPr>
        <w:t xml:space="preserve">Attributes </w:t>
      </w:r>
      <w:r w:rsidR="00F243D6">
        <w:rPr>
          <w:color w:val="000000" w:themeColor="text1"/>
        </w:rPr>
        <w:t>tab</w:t>
      </w:r>
      <w:r w:rsidRPr="001B3DE8">
        <w:rPr>
          <w:color w:val="000000" w:themeColor="text1"/>
        </w:rPr>
        <w:t xml:space="preserve">, then on </w:t>
      </w:r>
      <w:r w:rsidR="00F243D6">
        <w:rPr>
          <w:color w:val="000000" w:themeColor="text1"/>
        </w:rPr>
        <w:t xml:space="preserve">New </w:t>
      </w:r>
      <w:r w:rsidRPr="001B3DE8">
        <w:rPr>
          <w:color w:val="000000" w:themeColor="text1"/>
        </w:rPr>
        <w:t>to add a new attribute.</w:t>
      </w:r>
    </w:p>
    <w:p w14:paraId="7F29278B" w14:textId="56D34A54" w:rsidR="00F243D6" w:rsidRPr="001B3DE8" w:rsidRDefault="006638BA" w:rsidP="00965412">
      <w:pPr>
        <w:pStyle w:val="1NIMTrgMainText"/>
        <w:spacing w:before="200"/>
        <w:ind w:left="425"/>
        <w:rPr>
          <w:color w:val="000000" w:themeColor="text1"/>
        </w:rPr>
      </w:pPr>
      <w:ins w:id="839" w:author="Claire Carbone" w:date="2015-01-08T13:37:00Z">
        <w:r>
          <w:rPr>
            <w:noProof/>
            <w:color w:val="000000" w:themeColor="text1"/>
          </w:rPr>
          <w:drawing>
            <wp:inline distT="0" distB="0" distL="0" distR="0" wp14:anchorId="2EE907B0" wp14:editId="17185CB9">
              <wp:extent cx="5118596" cy="2461021"/>
              <wp:effectExtent l="19050" t="19050" r="25400" b="15875"/>
              <wp:docPr id="27779" name="Picture 27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19114" cy="2461270"/>
                      </a:xfrm>
                      <a:prstGeom prst="rect">
                        <a:avLst/>
                      </a:prstGeom>
                      <a:noFill/>
                      <a:ln>
                        <a:solidFill>
                          <a:schemeClr val="accent1"/>
                        </a:solidFill>
                      </a:ln>
                    </pic:spPr>
                  </pic:pic>
                </a:graphicData>
              </a:graphic>
            </wp:inline>
          </w:drawing>
        </w:r>
      </w:ins>
      <w:del w:id="840" w:author="Claire Carbone" w:date="2015-01-08T13:36:00Z">
        <w:r w:rsidR="00F243D6" w:rsidDel="006638BA">
          <w:rPr>
            <w:noProof/>
            <w:color w:val="000000" w:themeColor="text1"/>
          </w:rPr>
          <w:drawing>
            <wp:inline distT="0" distB="0" distL="0" distR="0" wp14:anchorId="3A20F49E" wp14:editId="161948FF">
              <wp:extent cx="4454055" cy="2598282"/>
              <wp:effectExtent l="19050" t="19050" r="22860" b="12065"/>
              <wp:docPr id="27921" name="Picture 2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54289" cy="2598418"/>
                      </a:xfrm>
                      <a:prstGeom prst="rect">
                        <a:avLst/>
                      </a:prstGeom>
                      <a:noFill/>
                      <a:ln>
                        <a:solidFill>
                          <a:schemeClr val="accent1"/>
                        </a:solidFill>
                      </a:ln>
                    </pic:spPr>
                  </pic:pic>
                </a:graphicData>
              </a:graphic>
            </wp:inline>
          </w:drawing>
        </w:r>
      </w:del>
    </w:p>
    <w:p w14:paraId="3C050784" w14:textId="77777777" w:rsidR="00F243D6" w:rsidRDefault="00F243D6" w:rsidP="00F243D6">
      <w:pPr>
        <w:pStyle w:val="1NIMTrgMainText"/>
        <w:numPr>
          <w:ilvl w:val="0"/>
          <w:numId w:val="29"/>
        </w:numPr>
        <w:spacing w:before="200"/>
        <w:ind w:left="425" w:hanging="425"/>
        <w:rPr>
          <w:color w:val="000000" w:themeColor="text1"/>
        </w:rPr>
      </w:pPr>
      <w:r w:rsidRPr="001B3DE8">
        <w:rPr>
          <w:color w:val="000000" w:themeColor="text1"/>
        </w:rPr>
        <w:t xml:space="preserve">In the </w:t>
      </w:r>
      <w:r w:rsidRPr="001B3DE8">
        <w:rPr>
          <w:b/>
          <w:color w:val="000000" w:themeColor="text1"/>
        </w:rPr>
        <w:t xml:space="preserve">Attribute Detail </w:t>
      </w:r>
      <w:r w:rsidRPr="001B3DE8">
        <w:rPr>
          <w:color w:val="000000" w:themeColor="text1"/>
        </w:rPr>
        <w:t xml:space="preserve">panel, click on the finder icon next to the </w:t>
      </w:r>
      <w:r w:rsidRPr="001B3DE8">
        <w:rPr>
          <w:b/>
          <w:color w:val="000000" w:themeColor="text1"/>
        </w:rPr>
        <w:t xml:space="preserve">Attribute Type </w:t>
      </w:r>
      <w:r w:rsidRPr="001B3DE8">
        <w:rPr>
          <w:color w:val="000000" w:themeColor="text1"/>
        </w:rPr>
        <w:t>field:</w:t>
      </w:r>
    </w:p>
    <w:p w14:paraId="193C0194" w14:textId="3825DA37" w:rsidR="003E6833" w:rsidRPr="001B3DE8" w:rsidRDefault="004E0ACF" w:rsidP="003E6833">
      <w:pPr>
        <w:pStyle w:val="1NIMTrgMainText"/>
        <w:spacing w:before="300" w:after="300"/>
        <w:jc w:val="center"/>
        <w:rPr>
          <w:color w:val="000000" w:themeColor="text1"/>
        </w:rPr>
      </w:pPr>
      <w:ins w:id="841" w:author="Claire Carbone" w:date="2015-01-08T13:55:00Z">
        <w:r>
          <w:rPr>
            <w:noProof/>
            <w:color w:val="000000" w:themeColor="text1"/>
          </w:rPr>
          <w:drawing>
            <wp:inline distT="0" distB="0" distL="0" distR="0" wp14:anchorId="7D5CFCA7" wp14:editId="5A20668C">
              <wp:extent cx="3007470" cy="2029691"/>
              <wp:effectExtent l="19050" t="19050" r="21590" b="27940"/>
              <wp:docPr id="27781" name="Picture 27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07329" cy="2029596"/>
                      </a:xfrm>
                      <a:prstGeom prst="rect">
                        <a:avLst/>
                      </a:prstGeom>
                      <a:noFill/>
                      <a:ln>
                        <a:solidFill>
                          <a:schemeClr val="accent1"/>
                        </a:solidFill>
                      </a:ln>
                    </pic:spPr>
                  </pic:pic>
                </a:graphicData>
              </a:graphic>
            </wp:inline>
          </w:drawing>
        </w:r>
      </w:ins>
      <w:del w:id="842" w:author="Claire Carbone" w:date="2015-01-08T13:38:00Z">
        <w:r w:rsidR="00E97AD4" w:rsidDel="006638BA">
          <w:rPr>
            <w:noProof/>
            <w:color w:val="000000" w:themeColor="text1"/>
          </w:rPr>
          <w:drawing>
            <wp:inline distT="0" distB="0" distL="0" distR="0" wp14:anchorId="1222B3F0" wp14:editId="2599B4DC">
              <wp:extent cx="3518888" cy="1649371"/>
              <wp:effectExtent l="19050" t="19050" r="24765" b="27305"/>
              <wp:docPr id="27922" name="Picture 2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18794" cy="1649327"/>
                      </a:xfrm>
                      <a:prstGeom prst="rect">
                        <a:avLst/>
                      </a:prstGeom>
                      <a:noFill/>
                      <a:ln>
                        <a:solidFill>
                          <a:schemeClr val="accent1"/>
                        </a:solidFill>
                      </a:ln>
                    </pic:spPr>
                  </pic:pic>
                </a:graphicData>
              </a:graphic>
            </wp:inline>
          </w:drawing>
        </w:r>
      </w:del>
    </w:p>
    <w:p w14:paraId="193C0195" w14:textId="23944351" w:rsidR="003E6833" w:rsidRPr="00E97AD4" w:rsidRDefault="00E97AD4">
      <w:pPr>
        <w:pStyle w:val="1NIMTrgMainText"/>
        <w:numPr>
          <w:ilvl w:val="0"/>
          <w:numId w:val="29"/>
        </w:numPr>
        <w:spacing w:before="200" w:after="100"/>
        <w:ind w:left="426" w:hanging="426"/>
        <w:rPr>
          <w:color w:val="000000" w:themeColor="text1"/>
        </w:rPr>
      </w:pPr>
      <w:r>
        <w:rPr>
          <w:color w:val="000000" w:themeColor="text1"/>
        </w:rPr>
        <w:t xml:space="preserve">A separate window appears.  Click Search to get results.  </w:t>
      </w:r>
      <w:r w:rsidR="005B14E1" w:rsidRPr="00E97AD4">
        <w:rPr>
          <w:color w:val="000000" w:themeColor="text1"/>
        </w:rPr>
        <w:t xml:space="preserve">Select </w:t>
      </w:r>
      <w:r w:rsidR="00F15C65" w:rsidRPr="00E97AD4">
        <w:rPr>
          <w:color w:val="000000" w:themeColor="text1"/>
        </w:rPr>
        <w:t xml:space="preserve">the </w:t>
      </w:r>
      <w:r w:rsidR="00F15C65" w:rsidRPr="00E97AD4">
        <w:rPr>
          <w:b/>
          <w:color w:val="000000" w:themeColor="text1"/>
        </w:rPr>
        <w:t>bandwidth</w:t>
      </w:r>
      <w:r w:rsidR="005B14E1" w:rsidRPr="00E97AD4">
        <w:rPr>
          <w:b/>
          <w:color w:val="000000" w:themeColor="text1"/>
        </w:rPr>
        <w:t xml:space="preserve"> </w:t>
      </w:r>
      <w:r w:rsidR="005B14E1" w:rsidRPr="00E97AD4">
        <w:rPr>
          <w:color w:val="000000" w:themeColor="text1"/>
        </w:rPr>
        <w:t xml:space="preserve">attribute type code by clicking on the </w:t>
      </w:r>
      <w:del w:id="843" w:author="Claire Carbone" w:date="2015-01-08T13:57:00Z">
        <w:r w:rsidR="005B14E1" w:rsidRPr="00E97AD4" w:rsidDel="004E0ACF">
          <w:rPr>
            <w:color w:val="000000" w:themeColor="text1"/>
          </w:rPr>
          <w:delText xml:space="preserve">blue </w:delText>
        </w:r>
      </w:del>
      <w:r w:rsidR="005B14E1" w:rsidRPr="00E97AD4">
        <w:rPr>
          <w:color w:val="000000" w:themeColor="text1"/>
        </w:rPr>
        <w:t>arrow at the start of the row</w:t>
      </w:r>
      <w:r w:rsidR="003652B4" w:rsidRPr="00E97AD4">
        <w:rPr>
          <w:color w:val="000000" w:themeColor="text1"/>
        </w:rPr>
        <w:t xml:space="preserve">. (This will also return the selected object to the </w:t>
      </w:r>
      <w:r w:rsidR="003652B4" w:rsidRPr="00E97AD4">
        <w:rPr>
          <w:b/>
          <w:color w:val="000000" w:themeColor="text1"/>
        </w:rPr>
        <w:t xml:space="preserve">Attribute Type </w:t>
      </w:r>
      <w:r w:rsidR="003652B4" w:rsidRPr="00E97AD4">
        <w:rPr>
          <w:color w:val="000000" w:themeColor="text1"/>
        </w:rPr>
        <w:t>field on the previous screen).</w:t>
      </w:r>
      <w:r w:rsidR="005B14E1" w:rsidRPr="00E97AD4">
        <w:rPr>
          <w:color w:val="000000" w:themeColor="text1"/>
        </w:rPr>
        <w:t xml:space="preserve"> </w:t>
      </w:r>
    </w:p>
    <w:p w14:paraId="193C0196" w14:textId="5C033269" w:rsidR="00F15C65" w:rsidRPr="001B3DE8" w:rsidRDefault="004E0ACF" w:rsidP="005B14E1">
      <w:pPr>
        <w:pStyle w:val="1NIMTrgMainText"/>
        <w:spacing w:before="300" w:after="300"/>
        <w:jc w:val="center"/>
        <w:rPr>
          <w:color w:val="000000" w:themeColor="text1"/>
        </w:rPr>
      </w:pPr>
      <w:ins w:id="844" w:author="Claire Carbone" w:date="2015-01-08T13:57:00Z">
        <w:r>
          <w:rPr>
            <w:noProof/>
            <w:color w:val="000000" w:themeColor="text1"/>
          </w:rPr>
          <w:drawing>
            <wp:inline distT="0" distB="0" distL="0" distR="0" wp14:anchorId="75C6C126" wp14:editId="7C2E9EEF">
              <wp:extent cx="5340666" cy="3028796"/>
              <wp:effectExtent l="19050" t="19050" r="12700" b="19685"/>
              <wp:docPr id="27782" name="Picture 27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40848" cy="3028899"/>
                      </a:xfrm>
                      <a:prstGeom prst="rect">
                        <a:avLst/>
                      </a:prstGeom>
                      <a:noFill/>
                      <a:ln>
                        <a:solidFill>
                          <a:schemeClr val="accent1"/>
                        </a:solidFill>
                      </a:ln>
                    </pic:spPr>
                  </pic:pic>
                </a:graphicData>
              </a:graphic>
            </wp:inline>
          </w:drawing>
        </w:r>
      </w:ins>
      <w:del w:id="845" w:author="Claire Carbone" w:date="2015-01-08T13:56:00Z">
        <w:r w:rsidR="00E97AD4" w:rsidDel="004E0ACF">
          <w:rPr>
            <w:noProof/>
            <w:color w:val="000000" w:themeColor="text1"/>
          </w:rPr>
          <w:drawing>
            <wp:inline distT="0" distB="0" distL="0" distR="0" wp14:anchorId="5B1FA39B" wp14:editId="4434C3DF">
              <wp:extent cx="5164425" cy="2410691"/>
              <wp:effectExtent l="19050" t="19050" r="17780" b="27940"/>
              <wp:docPr id="27923" name="Picture 2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64856" cy="2410892"/>
                      </a:xfrm>
                      <a:prstGeom prst="rect">
                        <a:avLst/>
                      </a:prstGeom>
                      <a:noFill/>
                      <a:ln>
                        <a:solidFill>
                          <a:schemeClr val="accent1"/>
                        </a:solidFill>
                      </a:ln>
                    </pic:spPr>
                  </pic:pic>
                </a:graphicData>
              </a:graphic>
            </wp:inline>
          </w:drawing>
        </w:r>
      </w:del>
    </w:p>
    <w:p w14:paraId="193C0197" w14:textId="08C4DF1E" w:rsidR="00F15C65" w:rsidRPr="001B3DE8" w:rsidRDefault="00E97AD4" w:rsidP="008E7965">
      <w:pPr>
        <w:pStyle w:val="1NIMTrgMainText"/>
        <w:spacing w:before="200" w:after="100"/>
        <w:ind w:left="426"/>
        <w:rPr>
          <w:color w:val="000000" w:themeColor="text1"/>
        </w:rPr>
      </w:pPr>
      <w:r>
        <w:rPr>
          <w:color w:val="000000" w:themeColor="text1"/>
        </w:rPr>
        <w:t>By click</w:t>
      </w:r>
      <w:r w:rsidR="004C67B6">
        <w:rPr>
          <w:color w:val="000000" w:themeColor="text1"/>
        </w:rPr>
        <w:t>ing</w:t>
      </w:r>
      <w:r>
        <w:rPr>
          <w:color w:val="000000" w:themeColor="text1"/>
        </w:rPr>
        <w:t xml:space="preserve"> on bandwidth item you will get the</w:t>
      </w:r>
      <w:r w:rsidR="004C67B6">
        <w:rPr>
          <w:color w:val="000000" w:themeColor="text1"/>
        </w:rPr>
        <w:t xml:space="preserve"> following</w:t>
      </w:r>
      <w:r w:rsidR="00AF20F8" w:rsidRPr="001B3DE8">
        <w:rPr>
          <w:color w:val="000000" w:themeColor="text1"/>
        </w:rPr>
        <w:t>:</w:t>
      </w:r>
    </w:p>
    <w:p w14:paraId="193C0198" w14:textId="03B04497" w:rsidR="003652B4" w:rsidRPr="001B3DE8" w:rsidRDefault="004C67B6" w:rsidP="003652B4">
      <w:pPr>
        <w:pStyle w:val="1NIMTrgMainText"/>
        <w:spacing w:before="300" w:after="300"/>
        <w:jc w:val="center"/>
        <w:rPr>
          <w:color w:val="000000" w:themeColor="text1"/>
        </w:rPr>
      </w:pPr>
      <w:r>
        <w:rPr>
          <w:noProof/>
          <w:color w:val="000000" w:themeColor="text1"/>
        </w:rPr>
        <w:drawing>
          <wp:inline distT="0" distB="0" distL="0" distR="0" wp14:anchorId="51D0DEE4" wp14:editId="4BE70BD2">
            <wp:extent cx="5250873" cy="2597635"/>
            <wp:effectExtent l="19050" t="19050" r="26035" b="12700"/>
            <wp:docPr id="27924" name="Picture 2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0822" cy="2597610"/>
                    </a:xfrm>
                    <a:prstGeom prst="rect">
                      <a:avLst/>
                    </a:prstGeom>
                    <a:noFill/>
                    <a:ln>
                      <a:solidFill>
                        <a:schemeClr val="accent1"/>
                      </a:solidFill>
                    </a:ln>
                  </pic:spPr>
                </pic:pic>
              </a:graphicData>
            </a:graphic>
          </wp:inline>
        </w:drawing>
      </w:r>
    </w:p>
    <w:p w14:paraId="43468250" w14:textId="5E08BB23" w:rsidR="0063526C" w:rsidRDefault="0063526C" w:rsidP="00917A5F">
      <w:pPr>
        <w:pStyle w:val="1NIMTrgMainText"/>
        <w:numPr>
          <w:ilvl w:val="0"/>
          <w:numId w:val="29"/>
        </w:numPr>
        <w:spacing w:before="200" w:after="0"/>
        <w:ind w:left="425" w:hanging="425"/>
        <w:rPr>
          <w:color w:val="000000" w:themeColor="text1"/>
        </w:rPr>
      </w:pPr>
      <w:r>
        <w:rPr>
          <w:color w:val="000000" w:themeColor="text1"/>
        </w:rPr>
        <w:t>An alternative method to obtain the Ban</w:t>
      </w:r>
      <w:r w:rsidR="00BF4F88">
        <w:rPr>
          <w:color w:val="000000" w:themeColor="text1"/>
        </w:rPr>
        <w:t>d</w:t>
      </w:r>
      <w:r>
        <w:rPr>
          <w:color w:val="000000" w:themeColor="text1"/>
        </w:rPr>
        <w:t>width attribute is to drag and drop it from pane at right into List of Attributes:</w:t>
      </w:r>
    </w:p>
    <w:p w14:paraId="7E4442A2" w14:textId="4787D450" w:rsidR="0063526C" w:rsidRDefault="004E0ACF">
      <w:pPr>
        <w:pStyle w:val="1NIMTrgMainText"/>
        <w:spacing w:before="200" w:after="0"/>
        <w:rPr>
          <w:color w:val="000000" w:themeColor="text1"/>
        </w:rPr>
      </w:pPr>
      <w:ins w:id="846" w:author="Claire Carbone" w:date="2015-01-08T14:01:00Z">
        <w:r>
          <w:rPr>
            <w:noProof/>
            <w:color w:val="000000" w:themeColor="text1"/>
          </w:rPr>
          <w:drawing>
            <wp:inline distT="0" distB="0" distL="0" distR="0" wp14:anchorId="23C0C8FC" wp14:editId="59041AF7">
              <wp:extent cx="3419243" cy="2486891"/>
              <wp:effectExtent l="19050" t="19050" r="10160" b="27940"/>
              <wp:docPr id="27784" name="Picture 2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19411" cy="2487013"/>
                      </a:xfrm>
                      <a:prstGeom prst="rect">
                        <a:avLst/>
                      </a:prstGeom>
                      <a:noFill/>
                      <a:ln>
                        <a:solidFill>
                          <a:schemeClr val="accent1"/>
                        </a:solidFill>
                      </a:ln>
                    </pic:spPr>
                  </pic:pic>
                </a:graphicData>
              </a:graphic>
            </wp:inline>
          </w:drawing>
        </w:r>
      </w:ins>
      <w:ins w:id="847" w:author="Claire Carbone" w:date="2015-01-08T14:02:00Z">
        <w:r>
          <w:rPr>
            <w:color w:val="000000" w:themeColor="text1"/>
          </w:rPr>
          <w:t xml:space="preserve">  </w:t>
        </w:r>
        <w:r>
          <w:rPr>
            <w:noProof/>
            <w:color w:val="000000" w:themeColor="text1"/>
          </w:rPr>
          <w:drawing>
            <wp:inline distT="0" distB="0" distL="0" distR="0" wp14:anchorId="50EAD53A" wp14:editId="7A2583A1">
              <wp:extent cx="2183792" cy="2258291"/>
              <wp:effectExtent l="19050" t="19050" r="26035" b="27940"/>
              <wp:docPr id="27785" name="Picture 2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83841" cy="2258342"/>
                      </a:xfrm>
                      <a:prstGeom prst="rect">
                        <a:avLst/>
                      </a:prstGeom>
                      <a:noFill/>
                      <a:ln>
                        <a:solidFill>
                          <a:schemeClr val="accent1"/>
                        </a:solidFill>
                      </a:ln>
                    </pic:spPr>
                  </pic:pic>
                </a:graphicData>
              </a:graphic>
            </wp:inline>
          </w:drawing>
        </w:r>
      </w:ins>
      <w:del w:id="848" w:author="Claire Carbone" w:date="2015-01-08T13:58:00Z">
        <w:r w:rsidR="00BF4F88" w:rsidDel="004E0ACF">
          <w:rPr>
            <w:noProof/>
            <w:color w:val="000000" w:themeColor="text1"/>
          </w:rPr>
          <w:drawing>
            <wp:inline distT="0" distB="0" distL="0" distR="0" wp14:anchorId="44A3C5A3" wp14:editId="2C5F0B64">
              <wp:extent cx="6487891" cy="1551709"/>
              <wp:effectExtent l="19050" t="19050" r="8255" b="10795"/>
              <wp:docPr id="28027" name="Picture 2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502820" cy="1555279"/>
                      </a:xfrm>
                      <a:prstGeom prst="rect">
                        <a:avLst/>
                      </a:prstGeom>
                      <a:noFill/>
                      <a:ln>
                        <a:solidFill>
                          <a:schemeClr val="accent1"/>
                        </a:solidFill>
                      </a:ln>
                    </pic:spPr>
                  </pic:pic>
                </a:graphicData>
              </a:graphic>
            </wp:inline>
          </w:drawing>
        </w:r>
      </w:del>
    </w:p>
    <w:p w14:paraId="193C0199" w14:textId="77777777" w:rsidR="00AF20F8" w:rsidRPr="001B3DE8" w:rsidRDefault="00AF20F8" w:rsidP="00917A5F">
      <w:pPr>
        <w:pStyle w:val="1NIMTrgMainText"/>
        <w:numPr>
          <w:ilvl w:val="0"/>
          <w:numId w:val="29"/>
        </w:numPr>
        <w:spacing w:before="200" w:after="0"/>
        <w:ind w:left="425" w:hanging="425"/>
        <w:rPr>
          <w:color w:val="000000" w:themeColor="text1"/>
        </w:rPr>
      </w:pPr>
      <w:r w:rsidRPr="001B3DE8">
        <w:rPr>
          <w:color w:val="000000" w:themeColor="text1"/>
        </w:rPr>
        <w:t xml:space="preserve">Change the </w:t>
      </w:r>
      <w:r w:rsidRPr="001B3DE8">
        <w:rPr>
          <w:b/>
          <w:color w:val="000000" w:themeColor="text1"/>
        </w:rPr>
        <w:t xml:space="preserve">Code </w:t>
      </w:r>
      <w:r w:rsidRPr="001B3DE8">
        <w:rPr>
          <w:color w:val="000000" w:themeColor="text1"/>
        </w:rPr>
        <w:t>entry to ‘</w:t>
      </w:r>
      <w:r w:rsidRPr="001B3DE8">
        <w:rPr>
          <w:b/>
          <w:color w:val="000000" w:themeColor="text1"/>
        </w:rPr>
        <w:t>uploadBandwidth</w:t>
      </w:r>
      <w:r w:rsidRPr="001B3DE8">
        <w:rPr>
          <w:color w:val="000000" w:themeColor="text1"/>
        </w:rPr>
        <w:t>’, and the ‘</w:t>
      </w:r>
      <w:r w:rsidRPr="001B3DE8">
        <w:rPr>
          <w:b/>
          <w:color w:val="000000" w:themeColor="text1"/>
        </w:rPr>
        <w:t>Name</w:t>
      </w:r>
      <w:r w:rsidRPr="001B3DE8">
        <w:rPr>
          <w:color w:val="000000" w:themeColor="text1"/>
        </w:rPr>
        <w:t>’ entry to ‘</w:t>
      </w:r>
      <w:r w:rsidRPr="001B3DE8">
        <w:rPr>
          <w:b/>
          <w:color w:val="000000" w:themeColor="text1"/>
        </w:rPr>
        <w:t>Upload Bandwidth</w:t>
      </w:r>
      <w:r w:rsidRPr="001B3DE8">
        <w:rPr>
          <w:color w:val="000000" w:themeColor="text1"/>
        </w:rPr>
        <w:t>’, then enter the following information into the remaining fields:</w:t>
      </w:r>
    </w:p>
    <w:tbl>
      <w:tblPr>
        <w:tblStyle w:val="TableGrid"/>
        <w:tblpPr w:leftFromText="180" w:rightFromText="180" w:vertAnchor="text" w:horzAnchor="margin" w:tblpY="374"/>
        <w:tblW w:w="9504"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92"/>
        <w:gridCol w:w="7412"/>
      </w:tblGrid>
      <w:tr w:rsidR="00345E78" w:rsidRPr="001B3DE8" w14:paraId="193C019C" w14:textId="77777777" w:rsidTr="00E14CE4">
        <w:trPr>
          <w:trHeight w:hRule="exact" w:val="349"/>
        </w:trPr>
        <w:tc>
          <w:tcPr>
            <w:tcW w:w="2092" w:type="dxa"/>
            <w:shd w:val="clear" w:color="auto" w:fill="BFBFBF"/>
            <w:vAlign w:val="center"/>
          </w:tcPr>
          <w:p w14:paraId="193C019A" w14:textId="77777777" w:rsidR="00345E78" w:rsidRPr="001B3DE8" w:rsidRDefault="00345E78" w:rsidP="00E14CE4">
            <w:pPr>
              <w:pStyle w:val="1NIMTrgMainText"/>
              <w:spacing w:before="0" w:after="0" w:line="240" w:lineRule="auto"/>
              <w:rPr>
                <w:b/>
                <w:color w:val="000000"/>
              </w:rPr>
            </w:pPr>
            <w:r w:rsidRPr="001B3DE8">
              <w:rPr>
                <w:b/>
                <w:color w:val="000000"/>
              </w:rPr>
              <w:t>Status</w:t>
            </w:r>
          </w:p>
        </w:tc>
        <w:tc>
          <w:tcPr>
            <w:tcW w:w="7412" w:type="dxa"/>
            <w:vAlign w:val="center"/>
          </w:tcPr>
          <w:p w14:paraId="193C019B" w14:textId="77777777" w:rsidR="00345E78" w:rsidRPr="001B3DE8" w:rsidRDefault="00345E78" w:rsidP="00E14CE4">
            <w:pPr>
              <w:pStyle w:val="1NIMTrgMainText"/>
              <w:spacing w:before="0" w:after="60" w:line="240" w:lineRule="auto"/>
              <w:rPr>
                <w:color w:val="000000"/>
              </w:rPr>
            </w:pPr>
            <w:r w:rsidRPr="001B3DE8">
              <w:rPr>
                <w:color w:val="000000"/>
              </w:rPr>
              <w:t>‘Definition’</w:t>
            </w:r>
          </w:p>
        </w:tc>
      </w:tr>
      <w:tr w:rsidR="00345E78" w:rsidRPr="001B3DE8" w14:paraId="193C01A0" w14:textId="77777777" w:rsidTr="00E14CE4">
        <w:trPr>
          <w:trHeight w:val="815"/>
        </w:trPr>
        <w:tc>
          <w:tcPr>
            <w:tcW w:w="2092" w:type="dxa"/>
            <w:shd w:val="clear" w:color="auto" w:fill="BFBFBF"/>
            <w:vAlign w:val="center"/>
          </w:tcPr>
          <w:p w14:paraId="193C019D" w14:textId="77777777" w:rsidR="00345E78" w:rsidRPr="001B3DE8" w:rsidRDefault="00345E78" w:rsidP="00E14CE4">
            <w:pPr>
              <w:pStyle w:val="1NIMTrgMainText"/>
              <w:spacing w:before="0" w:after="0" w:line="240" w:lineRule="auto"/>
              <w:rPr>
                <w:b/>
                <w:color w:val="000000"/>
              </w:rPr>
            </w:pPr>
            <w:r w:rsidRPr="001B3DE8">
              <w:rPr>
                <w:b/>
                <w:color w:val="000000"/>
              </w:rPr>
              <w:t>Type</w:t>
            </w:r>
          </w:p>
        </w:tc>
        <w:tc>
          <w:tcPr>
            <w:tcW w:w="7412" w:type="dxa"/>
            <w:vAlign w:val="center"/>
          </w:tcPr>
          <w:p w14:paraId="193C019E" w14:textId="77777777" w:rsidR="00345E78" w:rsidRPr="001B3DE8" w:rsidRDefault="00345E78" w:rsidP="00E14CE4">
            <w:pPr>
              <w:pStyle w:val="1NIMTrgMainText"/>
              <w:spacing w:before="0" w:after="40" w:line="240" w:lineRule="auto"/>
              <w:rPr>
                <w:color w:val="000000"/>
              </w:rPr>
            </w:pPr>
            <w:r w:rsidRPr="001B3DE8">
              <w:rPr>
                <w:color w:val="000000"/>
              </w:rPr>
              <w:t>N/A (leave blank)</w:t>
            </w:r>
          </w:p>
          <w:p w14:paraId="193C019F" w14:textId="77777777" w:rsidR="00345E78" w:rsidRPr="001B3DE8" w:rsidRDefault="00345E78" w:rsidP="00E14CE4">
            <w:pPr>
              <w:pStyle w:val="1NIMTrgMainText"/>
              <w:tabs>
                <w:tab w:val="clear" w:pos="1247"/>
              </w:tabs>
              <w:spacing w:before="0" w:after="0" w:line="240" w:lineRule="auto"/>
              <w:rPr>
                <w:i/>
                <w:color w:val="000000"/>
              </w:rPr>
            </w:pPr>
            <w:r w:rsidRPr="001B3DE8">
              <w:rPr>
                <w:i/>
                <w:color w:val="000000"/>
              </w:rPr>
              <w:t xml:space="preserve">This list is currently empty, and will only be populated if we were to create one or more </w:t>
            </w:r>
            <w:r w:rsidRPr="001B3DE8">
              <w:rPr>
                <w:b/>
                <w:i/>
                <w:color w:val="000000"/>
              </w:rPr>
              <w:t>association types</w:t>
            </w:r>
            <w:r w:rsidRPr="001B3DE8">
              <w:rPr>
                <w:i/>
                <w:color w:val="000000"/>
              </w:rPr>
              <w:t xml:space="preserve"> of type ‘</w:t>
            </w:r>
            <w:r w:rsidRPr="001B3DE8">
              <w:rPr>
                <w:b/>
                <w:i/>
                <w:color w:val="000000"/>
              </w:rPr>
              <w:t>item attribute</w:t>
            </w:r>
            <w:r w:rsidRPr="001B3DE8">
              <w:rPr>
                <w:i/>
                <w:color w:val="000000"/>
              </w:rPr>
              <w:t>’</w:t>
            </w:r>
          </w:p>
        </w:tc>
      </w:tr>
      <w:tr w:rsidR="00345E78" w:rsidRPr="001B3DE8" w14:paraId="193C01A3" w14:textId="77777777" w:rsidTr="00E14CE4">
        <w:trPr>
          <w:trHeight w:hRule="exact" w:val="349"/>
        </w:trPr>
        <w:tc>
          <w:tcPr>
            <w:tcW w:w="2092" w:type="dxa"/>
            <w:shd w:val="clear" w:color="auto" w:fill="BFBFBF"/>
            <w:vAlign w:val="center"/>
          </w:tcPr>
          <w:p w14:paraId="193C01A1" w14:textId="77777777" w:rsidR="00345E78" w:rsidRPr="001B3DE8" w:rsidRDefault="00345E78" w:rsidP="00E14CE4">
            <w:pPr>
              <w:pStyle w:val="1NIMTrgMainText"/>
              <w:spacing w:before="0" w:after="0" w:line="240" w:lineRule="auto"/>
              <w:rPr>
                <w:b/>
                <w:color w:val="000000"/>
              </w:rPr>
            </w:pPr>
            <w:r w:rsidRPr="001B3DE8">
              <w:rPr>
                <w:b/>
                <w:color w:val="000000"/>
              </w:rPr>
              <w:t>Label</w:t>
            </w:r>
          </w:p>
        </w:tc>
        <w:tc>
          <w:tcPr>
            <w:tcW w:w="7412" w:type="dxa"/>
            <w:vAlign w:val="center"/>
          </w:tcPr>
          <w:p w14:paraId="193C01A2" w14:textId="77777777" w:rsidR="00345E78" w:rsidRPr="001B3DE8" w:rsidRDefault="00345E78" w:rsidP="00E14CE4">
            <w:pPr>
              <w:pStyle w:val="1NIMTrgMainText"/>
              <w:spacing w:before="0" w:after="0" w:line="240" w:lineRule="auto"/>
              <w:rPr>
                <w:color w:val="000000"/>
              </w:rPr>
            </w:pPr>
            <w:r w:rsidRPr="001B3DE8">
              <w:rPr>
                <w:color w:val="000000"/>
              </w:rPr>
              <w:t>‘Upload Bandwidth’</w:t>
            </w:r>
          </w:p>
        </w:tc>
      </w:tr>
      <w:tr w:rsidR="00345E78" w:rsidRPr="001B3DE8" w14:paraId="193C01A6" w14:textId="77777777" w:rsidTr="00E14CE4">
        <w:trPr>
          <w:trHeight w:val="349"/>
        </w:trPr>
        <w:tc>
          <w:tcPr>
            <w:tcW w:w="2092" w:type="dxa"/>
            <w:shd w:val="clear" w:color="auto" w:fill="BFBFBF"/>
            <w:vAlign w:val="center"/>
          </w:tcPr>
          <w:p w14:paraId="193C01A4" w14:textId="77777777" w:rsidR="00345E78" w:rsidRPr="001B3DE8" w:rsidRDefault="00345E78" w:rsidP="00E14CE4">
            <w:pPr>
              <w:pStyle w:val="1NIMTrgMainText"/>
              <w:spacing w:before="0" w:after="0" w:line="240" w:lineRule="auto"/>
              <w:rPr>
                <w:b/>
                <w:color w:val="000000"/>
              </w:rPr>
            </w:pPr>
            <w:r w:rsidRPr="001B3DE8">
              <w:rPr>
                <w:b/>
                <w:color w:val="000000"/>
              </w:rPr>
              <w:t>Start Date</w:t>
            </w:r>
          </w:p>
        </w:tc>
        <w:tc>
          <w:tcPr>
            <w:tcW w:w="7412" w:type="dxa"/>
            <w:vAlign w:val="center"/>
          </w:tcPr>
          <w:p w14:paraId="193C01A5" w14:textId="77777777" w:rsidR="00345E78" w:rsidRPr="001B3DE8" w:rsidRDefault="00345E78" w:rsidP="00E14CE4">
            <w:pPr>
              <w:pStyle w:val="1NIMTrgMainText"/>
              <w:tabs>
                <w:tab w:val="clear" w:pos="1247"/>
              </w:tabs>
              <w:spacing w:before="0" w:after="0" w:line="240" w:lineRule="auto"/>
              <w:rPr>
                <w:i/>
                <w:color w:val="000000"/>
              </w:rPr>
            </w:pPr>
            <w:r w:rsidRPr="001B3DE8">
              <w:rPr>
                <w:color w:val="000000"/>
              </w:rPr>
              <w:t>[Today]</w:t>
            </w:r>
          </w:p>
        </w:tc>
      </w:tr>
      <w:tr w:rsidR="00345E78" w:rsidRPr="001B3DE8" w14:paraId="193C01A9" w14:textId="77777777" w:rsidTr="00E14CE4">
        <w:trPr>
          <w:trHeight w:hRule="exact" w:val="349"/>
        </w:trPr>
        <w:tc>
          <w:tcPr>
            <w:tcW w:w="2092" w:type="dxa"/>
            <w:shd w:val="clear" w:color="auto" w:fill="BFBFBF"/>
            <w:vAlign w:val="center"/>
          </w:tcPr>
          <w:p w14:paraId="193C01A7" w14:textId="77777777" w:rsidR="00345E78" w:rsidRPr="001B3DE8" w:rsidRDefault="00345E78" w:rsidP="00E14CE4">
            <w:pPr>
              <w:pStyle w:val="1NIMTrgMainText"/>
              <w:spacing w:before="0" w:after="0" w:line="240" w:lineRule="auto"/>
              <w:rPr>
                <w:b/>
                <w:color w:val="000000"/>
              </w:rPr>
            </w:pPr>
            <w:r w:rsidRPr="001B3DE8">
              <w:rPr>
                <w:b/>
                <w:color w:val="000000"/>
              </w:rPr>
              <w:t>End Date</w:t>
            </w:r>
          </w:p>
        </w:tc>
        <w:tc>
          <w:tcPr>
            <w:tcW w:w="7412" w:type="dxa"/>
            <w:vAlign w:val="center"/>
          </w:tcPr>
          <w:p w14:paraId="193C01A8" w14:textId="77777777" w:rsidR="00345E78" w:rsidRPr="001B3DE8" w:rsidRDefault="002535F9" w:rsidP="00E14CE4">
            <w:pPr>
              <w:pStyle w:val="1NIMTrgMainText"/>
              <w:spacing w:before="0" w:after="0" w:line="240" w:lineRule="auto"/>
              <w:rPr>
                <w:color w:val="000000"/>
              </w:rPr>
            </w:pPr>
            <w:r w:rsidRPr="001B3DE8">
              <w:rPr>
                <w:color w:val="000000"/>
              </w:rPr>
              <w:t>[O</w:t>
            </w:r>
            <w:r w:rsidR="00345E78" w:rsidRPr="001B3DE8">
              <w:rPr>
                <w:color w:val="000000"/>
              </w:rPr>
              <w:t>ne year from today]</w:t>
            </w:r>
          </w:p>
        </w:tc>
      </w:tr>
      <w:tr w:rsidR="00345E78" w:rsidRPr="001B3DE8" w14:paraId="193C01AD" w14:textId="77777777" w:rsidTr="00E14CE4">
        <w:trPr>
          <w:trHeight w:val="1105"/>
        </w:trPr>
        <w:tc>
          <w:tcPr>
            <w:tcW w:w="2092" w:type="dxa"/>
            <w:shd w:val="clear" w:color="auto" w:fill="BFBFBF"/>
            <w:vAlign w:val="center"/>
          </w:tcPr>
          <w:p w14:paraId="193C01AA" w14:textId="77777777" w:rsidR="00345E78" w:rsidRPr="001B3DE8" w:rsidRDefault="00345E78" w:rsidP="00E14CE4">
            <w:pPr>
              <w:pStyle w:val="1NIMTrgMainText"/>
              <w:spacing w:before="0" w:after="0" w:line="240" w:lineRule="auto"/>
              <w:rPr>
                <w:b/>
                <w:color w:val="000000"/>
              </w:rPr>
            </w:pPr>
            <w:r w:rsidRPr="001B3DE8">
              <w:rPr>
                <w:b/>
                <w:color w:val="000000"/>
              </w:rPr>
              <w:t>Cancel</w:t>
            </w:r>
          </w:p>
        </w:tc>
        <w:tc>
          <w:tcPr>
            <w:tcW w:w="7412" w:type="dxa"/>
            <w:vAlign w:val="center"/>
          </w:tcPr>
          <w:p w14:paraId="193C01AB" w14:textId="77777777" w:rsidR="00345E78" w:rsidRPr="001B3DE8" w:rsidRDefault="00345E78" w:rsidP="00E14CE4">
            <w:pPr>
              <w:pStyle w:val="1NIMTrgMainText"/>
              <w:spacing w:before="0" w:after="40" w:line="240" w:lineRule="auto"/>
              <w:rPr>
                <w:color w:val="000000"/>
              </w:rPr>
            </w:pPr>
            <w:r w:rsidRPr="001B3DE8">
              <w:rPr>
                <w:color w:val="000000"/>
              </w:rPr>
              <w:t>N/A (leave blank)</w:t>
            </w:r>
          </w:p>
          <w:p w14:paraId="193C01AC" w14:textId="77777777" w:rsidR="00345E78" w:rsidRPr="001B3DE8" w:rsidRDefault="00345E78" w:rsidP="00E14CE4">
            <w:pPr>
              <w:pStyle w:val="1NIMTrgMainText"/>
              <w:tabs>
                <w:tab w:val="clear" w:pos="1247"/>
              </w:tabs>
              <w:spacing w:before="0" w:after="0" w:line="240" w:lineRule="auto"/>
              <w:rPr>
                <w:i/>
                <w:color w:val="000000"/>
              </w:rPr>
            </w:pPr>
            <w:r w:rsidRPr="001B3DE8">
              <w:rPr>
                <w:i/>
                <w:color w:val="000000"/>
              </w:rPr>
              <w:t xml:space="preserve">If the Cancel box </w:t>
            </w:r>
            <w:r w:rsidRPr="001B3DE8">
              <w:rPr>
                <w:i/>
                <w:color w:val="000000"/>
                <w:u w:val="single"/>
              </w:rPr>
              <w:t>is</w:t>
            </w:r>
            <w:r w:rsidRPr="001B3DE8">
              <w:rPr>
                <w:i/>
                <w:color w:val="000000"/>
              </w:rPr>
              <w:t xml:space="preserve"> checked, and this association is inherited, then the inheritance will be cancelled. If the association is </w:t>
            </w:r>
            <w:r w:rsidRPr="001B3DE8">
              <w:rPr>
                <w:i/>
                <w:color w:val="000000"/>
                <w:u w:val="single"/>
              </w:rPr>
              <w:t>not</w:t>
            </w:r>
            <w:r w:rsidRPr="001B3DE8">
              <w:rPr>
                <w:i/>
                <w:color w:val="000000"/>
              </w:rPr>
              <w:t xml:space="preserve"> inherited, then the Cancel field does nothing</w:t>
            </w:r>
          </w:p>
        </w:tc>
      </w:tr>
      <w:tr w:rsidR="00345E78" w:rsidRPr="001B3DE8" w14:paraId="193C01B1" w14:textId="77777777" w:rsidTr="00E14CE4">
        <w:trPr>
          <w:trHeight w:val="582"/>
        </w:trPr>
        <w:tc>
          <w:tcPr>
            <w:tcW w:w="2092" w:type="dxa"/>
            <w:shd w:val="clear" w:color="auto" w:fill="BFBFBF"/>
            <w:vAlign w:val="center"/>
          </w:tcPr>
          <w:p w14:paraId="193C01AE" w14:textId="77777777" w:rsidR="00345E78" w:rsidRPr="001B3DE8" w:rsidRDefault="00345E78" w:rsidP="00E14CE4">
            <w:pPr>
              <w:pStyle w:val="1NIMTrgMainText"/>
              <w:spacing w:before="0" w:after="0" w:line="240" w:lineRule="auto"/>
              <w:rPr>
                <w:b/>
                <w:color w:val="000000"/>
              </w:rPr>
            </w:pPr>
            <w:r w:rsidRPr="001B3DE8">
              <w:rPr>
                <w:b/>
                <w:color w:val="000000"/>
              </w:rPr>
              <w:t>Sequence</w:t>
            </w:r>
          </w:p>
        </w:tc>
        <w:tc>
          <w:tcPr>
            <w:tcW w:w="7412" w:type="dxa"/>
            <w:vAlign w:val="center"/>
          </w:tcPr>
          <w:p w14:paraId="193C01AF" w14:textId="77777777" w:rsidR="00345E78" w:rsidRPr="001B3DE8" w:rsidRDefault="00345E78" w:rsidP="00E14CE4">
            <w:pPr>
              <w:pStyle w:val="1NIMTrgMainText"/>
              <w:spacing w:before="0" w:after="40" w:line="240" w:lineRule="auto"/>
              <w:rPr>
                <w:color w:val="000000"/>
              </w:rPr>
            </w:pPr>
            <w:r w:rsidRPr="001B3DE8">
              <w:rPr>
                <w:color w:val="000000"/>
              </w:rPr>
              <w:t>N/A (leave blank)</w:t>
            </w:r>
          </w:p>
          <w:p w14:paraId="193C01B0" w14:textId="77777777" w:rsidR="00345E78" w:rsidRPr="001B3DE8" w:rsidRDefault="00345E78" w:rsidP="00E14CE4">
            <w:pPr>
              <w:pStyle w:val="1NIMTrgMainText"/>
              <w:tabs>
                <w:tab w:val="clear" w:pos="1247"/>
              </w:tabs>
              <w:spacing w:before="0" w:after="0" w:line="240" w:lineRule="auto"/>
              <w:rPr>
                <w:i/>
                <w:color w:val="000000"/>
              </w:rPr>
            </w:pPr>
            <w:r w:rsidRPr="001B3DE8">
              <w:rPr>
                <w:i/>
                <w:color w:val="000000"/>
              </w:rPr>
              <w:t>Refers to a number value that is used for attribute restriction sorting</w:t>
            </w:r>
          </w:p>
        </w:tc>
      </w:tr>
      <w:tr w:rsidR="00345E78" w:rsidRPr="001B3DE8" w14:paraId="193C01B5" w14:textId="77777777" w:rsidTr="00E14CE4">
        <w:trPr>
          <w:trHeight w:val="1105"/>
        </w:trPr>
        <w:tc>
          <w:tcPr>
            <w:tcW w:w="2092" w:type="dxa"/>
            <w:shd w:val="clear" w:color="auto" w:fill="BFBFBF"/>
            <w:vAlign w:val="center"/>
          </w:tcPr>
          <w:p w14:paraId="193C01B2" w14:textId="77777777" w:rsidR="00345E78" w:rsidRPr="001B3DE8" w:rsidRDefault="00345E78" w:rsidP="00E14CE4">
            <w:pPr>
              <w:pStyle w:val="1NIMTrgMainText"/>
              <w:spacing w:before="0" w:after="0" w:line="240" w:lineRule="auto"/>
              <w:rPr>
                <w:b/>
                <w:color w:val="000000"/>
              </w:rPr>
            </w:pPr>
            <w:r w:rsidRPr="001B3DE8">
              <w:rPr>
                <w:b/>
                <w:color w:val="000000"/>
              </w:rPr>
              <w:t>Is Property</w:t>
            </w:r>
          </w:p>
        </w:tc>
        <w:tc>
          <w:tcPr>
            <w:tcW w:w="7412" w:type="dxa"/>
            <w:vAlign w:val="center"/>
          </w:tcPr>
          <w:p w14:paraId="193C01B3" w14:textId="77777777" w:rsidR="00345E78" w:rsidRPr="001B3DE8" w:rsidRDefault="00345E78" w:rsidP="00E14CE4">
            <w:pPr>
              <w:pStyle w:val="1NIMTrgMainText"/>
              <w:spacing w:before="0" w:after="40" w:line="240" w:lineRule="auto"/>
              <w:rPr>
                <w:color w:val="000000"/>
              </w:rPr>
            </w:pPr>
            <w:r w:rsidRPr="001B3DE8">
              <w:rPr>
                <w:color w:val="000000"/>
              </w:rPr>
              <w:t>N/A (leave blank)</w:t>
            </w:r>
          </w:p>
          <w:p w14:paraId="193C01B4" w14:textId="77777777" w:rsidR="00345E78" w:rsidRPr="001B3DE8" w:rsidRDefault="00345E78" w:rsidP="00E14CE4">
            <w:pPr>
              <w:pStyle w:val="1NIMTrgMainText"/>
              <w:tabs>
                <w:tab w:val="clear" w:pos="1247"/>
              </w:tabs>
              <w:spacing w:before="0" w:after="0" w:line="240" w:lineRule="auto"/>
              <w:rPr>
                <w:i/>
                <w:color w:val="000000"/>
              </w:rPr>
            </w:pPr>
            <w:r w:rsidRPr="001B3DE8">
              <w:rPr>
                <w:i/>
                <w:color w:val="000000"/>
              </w:rPr>
              <w:t xml:space="preserve">If checked, this means that the attribute will be a constant, and the </w:t>
            </w:r>
            <w:r w:rsidRPr="001B3DE8">
              <w:rPr>
                <w:b/>
                <w:i/>
                <w:color w:val="000000"/>
              </w:rPr>
              <w:t>Default Value Rule</w:t>
            </w:r>
            <w:r w:rsidRPr="001B3DE8">
              <w:rPr>
                <w:i/>
                <w:color w:val="000000"/>
              </w:rPr>
              <w:t xml:space="preserve"> field is not presented (see below). The attribute will not have different values at runtime. A rule can only be applied when this box is checked</w:t>
            </w:r>
          </w:p>
        </w:tc>
      </w:tr>
      <w:tr w:rsidR="00345E78" w:rsidRPr="001B3DE8" w14:paraId="193C01B8" w14:textId="77777777" w:rsidTr="00E14CE4">
        <w:trPr>
          <w:trHeight w:hRule="exact" w:val="349"/>
        </w:trPr>
        <w:tc>
          <w:tcPr>
            <w:tcW w:w="2092" w:type="dxa"/>
            <w:tcBorders>
              <w:bottom w:val="single" w:sz="4" w:space="0" w:color="auto"/>
            </w:tcBorders>
            <w:shd w:val="clear" w:color="auto" w:fill="BFBFBF"/>
            <w:vAlign w:val="center"/>
          </w:tcPr>
          <w:p w14:paraId="193C01B6" w14:textId="77777777" w:rsidR="00345E78" w:rsidRPr="001B3DE8" w:rsidRDefault="00345E78" w:rsidP="00E14CE4">
            <w:pPr>
              <w:pStyle w:val="1NIMTrgMainText"/>
              <w:spacing w:before="0" w:after="0" w:line="240" w:lineRule="auto"/>
              <w:rPr>
                <w:b/>
                <w:color w:val="000000"/>
              </w:rPr>
            </w:pPr>
            <w:r w:rsidRPr="001B3DE8">
              <w:rPr>
                <w:b/>
                <w:color w:val="000000"/>
              </w:rPr>
              <w:t>Project</w:t>
            </w:r>
          </w:p>
        </w:tc>
        <w:tc>
          <w:tcPr>
            <w:tcW w:w="7412" w:type="dxa"/>
            <w:tcBorders>
              <w:bottom w:val="single" w:sz="4" w:space="0" w:color="auto"/>
            </w:tcBorders>
            <w:vAlign w:val="center"/>
          </w:tcPr>
          <w:p w14:paraId="193C01B7" w14:textId="77777777" w:rsidR="00345E78" w:rsidRPr="001B3DE8" w:rsidRDefault="00345E78" w:rsidP="00E14CE4">
            <w:pPr>
              <w:pStyle w:val="1NIMTrgMainText"/>
              <w:spacing w:before="0" w:after="0" w:line="240" w:lineRule="auto"/>
              <w:rPr>
                <w:i/>
                <w:color w:val="000000"/>
              </w:rPr>
            </w:pPr>
            <w:r w:rsidRPr="001B3DE8">
              <w:rPr>
                <w:color w:val="000000"/>
              </w:rPr>
              <w:t>‘Project: High Speed Internet’</w:t>
            </w:r>
          </w:p>
        </w:tc>
      </w:tr>
      <w:tr w:rsidR="00345E78" w:rsidRPr="001B3DE8" w14:paraId="193C01BC" w14:textId="77777777" w:rsidTr="00E14CE4">
        <w:trPr>
          <w:trHeight w:val="815"/>
        </w:trPr>
        <w:tc>
          <w:tcPr>
            <w:tcW w:w="2092" w:type="dxa"/>
            <w:tcBorders>
              <w:top w:val="single" w:sz="4" w:space="0" w:color="auto"/>
              <w:bottom w:val="single" w:sz="4" w:space="0" w:color="auto"/>
            </w:tcBorders>
            <w:shd w:val="clear" w:color="auto" w:fill="BFBFBF"/>
            <w:vAlign w:val="center"/>
          </w:tcPr>
          <w:p w14:paraId="193C01B9" w14:textId="77777777" w:rsidR="00345E78" w:rsidRPr="001B3DE8" w:rsidRDefault="00345E78" w:rsidP="00E14CE4">
            <w:pPr>
              <w:pStyle w:val="1NIMTrgMainText"/>
              <w:spacing w:before="0" w:after="0" w:line="240" w:lineRule="auto"/>
              <w:rPr>
                <w:b/>
                <w:color w:val="000000"/>
              </w:rPr>
            </w:pPr>
            <w:r w:rsidRPr="001B3DE8">
              <w:rPr>
                <w:b/>
                <w:color w:val="000000"/>
              </w:rPr>
              <w:t>Default Value</w:t>
            </w:r>
          </w:p>
        </w:tc>
        <w:tc>
          <w:tcPr>
            <w:tcW w:w="7412" w:type="dxa"/>
            <w:tcBorders>
              <w:top w:val="single" w:sz="4" w:space="0" w:color="auto"/>
              <w:bottom w:val="single" w:sz="4" w:space="0" w:color="auto"/>
            </w:tcBorders>
            <w:vAlign w:val="center"/>
          </w:tcPr>
          <w:p w14:paraId="193C01BA" w14:textId="77777777" w:rsidR="00345E78" w:rsidRPr="001B3DE8" w:rsidRDefault="00345E78" w:rsidP="00E14CE4">
            <w:pPr>
              <w:pStyle w:val="1NIMTrgMainText"/>
              <w:spacing w:before="0" w:after="40" w:line="240" w:lineRule="auto"/>
              <w:rPr>
                <w:color w:val="000000"/>
              </w:rPr>
            </w:pPr>
            <w:r w:rsidRPr="001B3DE8">
              <w:rPr>
                <w:color w:val="000000"/>
              </w:rPr>
              <w:t>N/A (leave blank)</w:t>
            </w:r>
          </w:p>
          <w:p w14:paraId="193C01BB" w14:textId="77777777" w:rsidR="00345E78" w:rsidRPr="001B3DE8" w:rsidRDefault="00345E78" w:rsidP="00E14CE4">
            <w:pPr>
              <w:pStyle w:val="1NIMTrgMainText"/>
              <w:tabs>
                <w:tab w:val="clear" w:pos="1247"/>
              </w:tabs>
              <w:spacing w:before="0" w:after="0" w:line="240" w:lineRule="auto"/>
              <w:rPr>
                <w:i/>
                <w:color w:val="000000"/>
              </w:rPr>
            </w:pPr>
            <w:r w:rsidRPr="001B3DE8">
              <w:rPr>
                <w:i/>
                <w:color w:val="000000"/>
              </w:rPr>
              <w:t>Selecting a default value for this attribute is only required if the attribute is to be a ‘constant’</w:t>
            </w:r>
          </w:p>
        </w:tc>
      </w:tr>
      <w:tr w:rsidR="00345E78" w:rsidRPr="001B3DE8" w14:paraId="193C01C0" w14:textId="77777777" w:rsidTr="00E14CE4">
        <w:trPr>
          <w:trHeight w:val="1105"/>
        </w:trPr>
        <w:tc>
          <w:tcPr>
            <w:tcW w:w="2092" w:type="dxa"/>
            <w:tcBorders>
              <w:top w:val="single" w:sz="4" w:space="0" w:color="auto"/>
            </w:tcBorders>
            <w:shd w:val="clear" w:color="auto" w:fill="BFBFBF"/>
            <w:vAlign w:val="center"/>
          </w:tcPr>
          <w:p w14:paraId="193C01BD" w14:textId="77777777" w:rsidR="00345E78" w:rsidRPr="001B3DE8" w:rsidRDefault="00345E78" w:rsidP="00E14CE4">
            <w:pPr>
              <w:pStyle w:val="1NIMTrgMainText"/>
              <w:spacing w:before="0" w:after="0" w:line="240" w:lineRule="auto"/>
              <w:rPr>
                <w:b/>
                <w:color w:val="000000"/>
              </w:rPr>
            </w:pPr>
            <w:r w:rsidRPr="001B3DE8">
              <w:rPr>
                <w:b/>
                <w:color w:val="000000"/>
              </w:rPr>
              <w:t>Default Value Rule</w:t>
            </w:r>
          </w:p>
        </w:tc>
        <w:tc>
          <w:tcPr>
            <w:tcW w:w="7412" w:type="dxa"/>
            <w:tcBorders>
              <w:top w:val="single" w:sz="4" w:space="0" w:color="auto"/>
            </w:tcBorders>
            <w:vAlign w:val="center"/>
          </w:tcPr>
          <w:p w14:paraId="193C01BE" w14:textId="77777777" w:rsidR="00345E78" w:rsidRPr="001B3DE8" w:rsidRDefault="00345E78" w:rsidP="00E14CE4">
            <w:pPr>
              <w:pStyle w:val="1NIMTrgMainText"/>
              <w:spacing w:before="0" w:after="40" w:line="240" w:lineRule="auto"/>
              <w:rPr>
                <w:color w:val="000000"/>
              </w:rPr>
            </w:pPr>
            <w:r w:rsidRPr="001B3DE8">
              <w:rPr>
                <w:color w:val="000000"/>
              </w:rPr>
              <w:t>N/A (leave blank)</w:t>
            </w:r>
          </w:p>
          <w:p w14:paraId="193C01BF" w14:textId="77777777" w:rsidR="00345E78" w:rsidRPr="001B3DE8" w:rsidRDefault="00345E78" w:rsidP="00E14CE4">
            <w:pPr>
              <w:pStyle w:val="1NIMTrgMainText"/>
              <w:tabs>
                <w:tab w:val="clear" w:pos="1247"/>
              </w:tabs>
              <w:spacing w:before="0" w:after="0" w:line="240" w:lineRule="auto"/>
              <w:rPr>
                <w:i/>
                <w:color w:val="000000"/>
              </w:rPr>
            </w:pPr>
            <w:r w:rsidRPr="001B3DE8">
              <w:rPr>
                <w:i/>
                <w:color w:val="000000"/>
              </w:rPr>
              <w:t xml:space="preserve">A rule can only be applied when the </w:t>
            </w:r>
            <w:r w:rsidRPr="001B3DE8">
              <w:rPr>
                <w:b/>
                <w:i/>
                <w:color w:val="000000"/>
              </w:rPr>
              <w:t>Is Property</w:t>
            </w:r>
            <w:r w:rsidRPr="001B3DE8">
              <w:rPr>
                <w:i/>
                <w:color w:val="000000"/>
              </w:rPr>
              <w:t xml:space="preserve"> box is </w:t>
            </w:r>
            <w:r w:rsidR="00815F38" w:rsidRPr="001B3DE8">
              <w:rPr>
                <w:i/>
                <w:color w:val="000000"/>
              </w:rPr>
              <w:t xml:space="preserve">not </w:t>
            </w:r>
            <w:r w:rsidRPr="001B3DE8">
              <w:rPr>
                <w:i/>
                <w:color w:val="000000"/>
              </w:rPr>
              <w:t xml:space="preserve">checked (i.e. the attribute will be a constant). The </w:t>
            </w:r>
            <w:r w:rsidRPr="001B3DE8">
              <w:rPr>
                <w:b/>
                <w:i/>
                <w:color w:val="000000"/>
              </w:rPr>
              <w:t>rule</w:t>
            </w:r>
            <w:r w:rsidRPr="001B3DE8">
              <w:rPr>
                <w:i/>
                <w:color w:val="000000"/>
              </w:rPr>
              <w:t xml:space="preserve"> has the logic which determines the value of the attribute</w:t>
            </w:r>
          </w:p>
        </w:tc>
      </w:tr>
    </w:tbl>
    <w:p w14:paraId="193C01C1" w14:textId="77777777" w:rsidR="00345E78" w:rsidRPr="001B3DE8" w:rsidRDefault="00345E78" w:rsidP="00E14CE4">
      <w:pPr>
        <w:pStyle w:val="1NIMTrgMainText"/>
        <w:spacing w:before="0" w:after="100"/>
        <w:rPr>
          <w:color w:val="000000" w:themeColor="text1"/>
        </w:rPr>
      </w:pPr>
    </w:p>
    <w:p w14:paraId="193C01C2" w14:textId="770C4D0D" w:rsidR="00F15C65" w:rsidRPr="001B3DE8" w:rsidRDefault="004C67B6" w:rsidP="00AF20F8">
      <w:pPr>
        <w:pStyle w:val="1NIMTrgMainText"/>
        <w:spacing w:before="300" w:after="300"/>
        <w:jc w:val="center"/>
        <w:rPr>
          <w:color w:val="000000" w:themeColor="text1"/>
        </w:rPr>
      </w:pPr>
      <w:r>
        <w:rPr>
          <w:noProof/>
          <w:color w:val="000000" w:themeColor="text1"/>
        </w:rPr>
        <w:drawing>
          <wp:inline distT="0" distB="0" distL="0" distR="0" wp14:anchorId="11E1056A" wp14:editId="5A9D428D">
            <wp:extent cx="5201574" cy="2597727"/>
            <wp:effectExtent l="19050" t="19050" r="18415" b="12700"/>
            <wp:docPr id="27925" name="Picture 27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01523" cy="2597702"/>
                    </a:xfrm>
                    <a:prstGeom prst="rect">
                      <a:avLst/>
                    </a:prstGeom>
                    <a:noFill/>
                    <a:ln>
                      <a:solidFill>
                        <a:schemeClr val="accent1"/>
                      </a:solidFill>
                    </a:ln>
                  </pic:spPr>
                </pic:pic>
              </a:graphicData>
            </a:graphic>
          </wp:inline>
        </w:drawing>
      </w:r>
    </w:p>
    <w:p w14:paraId="02A14546" w14:textId="3F09CCC2" w:rsidR="004C67B6" w:rsidRDefault="00E116A4" w:rsidP="00917A5F">
      <w:pPr>
        <w:pStyle w:val="1NIMTrgMainText"/>
        <w:numPr>
          <w:ilvl w:val="0"/>
          <w:numId w:val="29"/>
        </w:numPr>
        <w:spacing w:before="200" w:after="100"/>
        <w:ind w:left="426" w:hanging="426"/>
        <w:rPr>
          <w:color w:val="000000" w:themeColor="text1"/>
        </w:rPr>
      </w:pPr>
      <w:r w:rsidRPr="001B3DE8">
        <w:rPr>
          <w:b/>
          <w:color w:val="000000" w:themeColor="text1"/>
        </w:rPr>
        <w:t xml:space="preserve">Save </w:t>
      </w:r>
      <w:r w:rsidRPr="001B3DE8">
        <w:rPr>
          <w:color w:val="000000" w:themeColor="text1"/>
        </w:rPr>
        <w:t>the new attribute</w:t>
      </w:r>
      <w:r w:rsidR="004C67B6">
        <w:rPr>
          <w:color w:val="000000" w:themeColor="text1"/>
        </w:rPr>
        <w:t xml:space="preserve"> by clicking on Save near the top</w:t>
      </w:r>
      <w:r w:rsidRPr="001B3DE8">
        <w:rPr>
          <w:color w:val="000000" w:themeColor="text1"/>
        </w:rPr>
        <w:t xml:space="preserve"> (see screenshot above).</w:t>
      </w:r>
      <w:r w:rsidR="00556A4D" w:rsidRPr="001B3DE8">
        <w:rPr>
          <w:color w:val="000000" w:themeColor="text1"/>
        </w:rPr>
        <w:t xml:space="preserve"> Notice the new </w:t>
      </w:r>
      <w:r w:rsidR="00556A4D" w:rsidRPr="001B3DE8">
        <w:rPr>
          <w:b/>
          <w:color w:val="000000" w:themeColor="text1"/>
        </w:rPr>
        <w:t>Version</w:t>
      </w:r>
      <w:r w:rsidR="00556A4D" w:rsidRPr="001B3DE8">
        <w:rPr>
          <w:color w:val="000000" w:themeColor="text1"/>
        </w:rPr>
        <w:t xml:space="preserve"> entry </w:t>
      </w:r>
      <w:r w:rsidR="004C67B6">
        <w:rPr>
          <w:color w:val="000000" w:themeColor="text1"/>
        </w:rPr>
        <w:t xml:space="preserve">under List of Attribute Versions on the lower part of the </w:t>
      </w:r>
      <w:proofErr w:type="gramStart"/>
      <w:r w:rsidR="004C67B6">
        <w:rPr>
          <w:color w:val="000000" w:themeColor="text1"/>
        </w:rPr>
        <w:t>screen</w:t>
      </w:r>
      <w:r w:rsidR="00556A4D" w:rsidRPr="001B3DE8">
        <w:rPr>
          <w:color w:val="000000" w:themeColor="text1"/>
        </w:rPr>
        <w:t xml:space="preserve"> </w:t>
      </w:r>
      <w:r w:rsidR="004C67B6">
        <w:rPr>
          <w:color w:val="000000" w:themeColor="text1"/>
        </w:rPr>
        <w:t>.</w:t>
      </w:r>
      <w:proofErr w:type="gramEnd"/>
    </w:p>
    <w:p w14:paraId="193C01C5" w14:textId="0FA5D86E" w:rsidR="003E6833" w:rsidRPr="001B3DE8" w:rsidRDefault="00013A57" w:rsidP="00965412">
      <w:pPr>
        <w:pStyle w:val="1NIMTrgMainText"/>
        <w:spacing w:before="200" w:after="100"/>
        <w:ind w:left="426"/>
        <w:rPr>
          <w:color w:val="000000" w:themeColor="text1"/>
        </w:rPr>
      </w:pPr>
      <w:ins w:id="849" w:author="Claire Carbone" w:date="2015-01-08T14:05:00Z">
        <w:r>
          <w:rPr>
            <w:noProof/>
            <w:color w:val="000000" w:themeColor="text1"/>
          </w:rPr>
          <w:drawing>
            <wp:inline distT="0" distB="0" distL="0" distR="0" wp14:anchorId="2FAA9513" wp14:editId="2BB6817B">
              <wp:extent cx="5936615" cy="1177925"/>
              <wp:effectExtent l="19050" t="19050" r="26035" b="22225"/>
              <wp:docPr id="27788" name="Picture 2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6615" cy="1177925"/>
                      </a:xfrm>
                      <a:prstGeom prst="rect">
                        <a:avLst/>
                      </a:prstGeom>
                      <a:noFill/>
                      <a:ln>
                        <a:solidFill>
                          <a:schemeClr val="accent1"/>
                        </a:solidFill>
                      </a:ln>
                    </pic:spPr>
                  </pic:pic>
                </a:graphicData>
              </a:graphic>
            </wp:inline>
          </w:drawing>
        </w:r>
      </w:ins>
      <w:del w:id="850" w:author="Claire Carbone" w:date="2015-01-08T14:05:00Z">
        <w:r w:rsidR="004C67B6" w:rsidDel="00013A57">
          <w:rPr>
            <w:noProof/>
            <w:color w:val="000000" w:themeColor="text1"/>
          </w:rPr>
          <w:drawing>
            <wp:inline distT="0" distB="0" distL="0" distR="0" wp14:anchorId="079AF9C0" wp14:editId="7CA0F78F">
              <wp:extent cx="5457954" cy="1122218"/>
              <wp:effectExtent l="19050" t="19050" r="9525" b="20955"/>
              <wp:docPr id="27926" name="Picture 27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57954" cy="1122218"/>
                      </a:xfrm>
                      <a:prstGeom prst="rect">
                        <a:avLst/>
                      </a:prstGeom>
                      <a:noFill/>
                      <a:ln>
                        <a:solidFill>
                          <a:schemeClr val="accent1"/>
                        </a:solidFill>
                      </a:ln>
                    </pic:spPr>
                  </pic:pic>
                </a:graphicData>
              </a:graphic>
            </wp:inline>
          </w:drawing>
        </w:r>
      </w:del>
    </w:p>
    <w:p w14:paraId="193C01C6" w14:textId="77777777" w:rsidR="003E6833" w:rsidRPr="001B3DE8" w:rsidRDefault="00556A4D" w:rsidP="00917A5F">
      <w:pPr>
        <w:pStyle w:val="1NIMTrgMainText"/>
        <w:numPr>
          <w:ilvl w:val="0"/>
          <w:numId w:val="29"/>
        </w:numPr>
        <w:spacing w:before="200" w:after="100"/>
        <w:ind w:left="426" w:hanging="426"/>
        <w:rPr>
          <w:color w:val="000000" w:themeColor="text1"/>
        </w:rPr>
      </w:pPr>
      <w:r w:rsidRPr="001B3DE8">
        <w:rPr>
          <w:color w:val="000000" w:themeColor="text1"/>
        </w:rPr>
        <w:t>Now create a second attribute called ‘</w:t>
      </w:r>
      <w:r w:rsidRPr="001B3DE8">
        <w:rPr>
          <w:b/>
          <w:color w:val="000000" w:themeColor="text1"/>
        </w:rPr>
        <w:t>Download Bandwidth</w:t>
      </w:r>
      <w:r w:rsidRPr="001B3DE8">
        <w:rPr>
          <w:color w:val="000000" w:themeColor="text1"/>
        </w:rPr>
        <w:t>’, following the same process described above for the ‘</w:t>
      </w:r>
      <w:r w:rsidRPr="001B3DE8">
        <w:rPr>
          <w:b/>
          <w:color w:val="000000" w:themeColor="text1"/>
        </w:rPr>
        <w:t>Upload Bandwidth</w:t>
      </w:r>
      <w:r w:rsidRPr="001B3DE8">
        <w:rPr>
          <w:color w:val="000000" w:themeColor="text1"/>
        </w:rPr>
        <w:t>’ attribute.</w:t>
      </w:r>
    </w:p>
    <w:p w14:paraId="193C01C7" w14:textId="77777777" w:rsidR="00556A4D" w:rsidRPr="001B3DE8" w:rsidRDefault="00556A4D" w:rsidP="00917A5F">
      <w:pPr>
        <w:pStyle w:val="1NIMTrgMainText"/>
        <w:numPr>
          <w:ilvl w:val="0"/>
          <w:numId w:val="29"/>
        </w:numPr>
        <w:spacing w:before="200" w:after="100"/>
        <w:ind w:left="426" w:hanging="426"/>
        <w:rPr>
          <w:color w:val="000000" w:themeColor="text1"/>
        </w:rPr>
      </w:pPr>
      <w:r w:rsidRPr="001B3DE8">
        <w:rPr>
          <w:b/>
          <w:color w:val="000000" w:themeColor="text1"/>
        </w:rPr>
        <w:t>Save</w:t>
      </w:r>
      <w:r w:rsidRPr="001B3DE8">
        <w:rPr>
          <w:color w:val="000000" w:themeColor="text1"/>
        </w:rPr>
        <w:t xml:space="preserve"> your second, new attribute.</w:t>
      </w:r>
    </w:p>
    <w:p w14:paraId="193C01C8" w14:textId="77777777" w:rsidR="00556A4D" w:rsidRDefault="00556A4D" w:rsidP="00917A5F">
      <w:pPr>
        <w:pStyle w:val="1NIMTrgMainText"/>
        <w:numPr>
          <w:ilvl w:val="0"/>
          <w:numId w:val="29"/>
        </w:numPr>
        <w:spacing w:before="200" w:after="100"/>
        <w:ind w:left="426" w:hanging="426"/>
        <w:rPr>
          <w:color w:val="000000" w:themeColor="text1"/>
        </w:rPr>
      </w:pPr>
      <w:r w:rsidRPr="001B3DE8">
        <w:rPr>
          <w:color w:val="000000" w:themeColor="text1"/>
        </w:rPr>
        <w:t xml:space="preserve">Check the Internet Access </w:t>
      </w:r>
      <w:r w:rsidRPr="001B3DE8">
        <w:rPr>
          <w:b/>
          <w:color w:val="000000" w:themeColor="text1"/>
        </w:rPr>
        <w:t xml:space="preserve">Attributes </w:t>
      </w:r>
      <w:r w:rsidRPr="001B3DE8">
        <w:rPr>
          <w:color w:val="000000" w:themeColor="text1"/>
        </w:rPr>
        <w:t>folder once more to confirm that both bandwidth attributes now exist. (You may have to refresh your tree).</w:t>
      </w:r>
    </w:p>
    <w:p w14:paraId="00F0BCBC" w14:textId="21A7A5AF" w:rsidR="00C95D35" w:rsidRPr="001B3DE8" w:rsidRDefault="00013A57" w:rsidP="00965412">
      <w:pPr>
        <w:pStyle w:val="1NIMTrgMainText"/>
        <w:spacing w:before="200" w:after="100"/>
        <w:ind w:left="426"/>
        <w:rPr>
          <w:color w:val="000000" w:themeColor="text1"/>
        </w:rPr>
      </w:pPr>
      <w:ins w:id="851" w:author="Claire Carbone" w:date="2015-01-08T14:08:00Z">
        <w:r>
          <w:rPr>
            <w:noProof/>
            <w:color w:val="000000" w:themeColor="text1"/>
          </w:rPr>
          <w:drawing>
            <wp:inline distT="0" distB="0" distL="0" distR="0" wp14:anchorId="4EB1280F" wp14:editId="0AEEDC65">
              <wp:extent cx="5507005" cy="2692536"/>
              <wp:effectExtent l="19050" t="19050" r="17780" b="12700"/>
              <wp:docPr id="27789" name="Picture 2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07115" cy="2692590"/>
                      </a:xfrm>
                      <a:prstGeom prst="rect">
                        <a:avLst/>
                      </a:prstGeom>
                      <a:noFill/>
                      <a:ln>
                        <a:solidFill>
                          <a:schemeClr val="accent1"/>
                        </a:solidFill>
                      </a:ln>
                    </pic:spPr>
                  </pic:pic>
                </a:graphicData>
              </a:graphic>
            </wp:inline>
          </w:drawing>
        </w:r>
      </w:ins>
      <w:del w:id="852" w:author="Claire Carbone" w:date="2015-01-08T14:08:00Z">
        <w:r w:rsidR="00C95D35" w:rsidDel="00013A57">
          <w:rPr>
            <w:noProof/>
            <w:color w:val="000000" w:themeColor="text1"/>
          </w:rPr>
          <w:drawing>
            <wp:inline distT="0" distB="0" distL="0" distR="0" wp14:anchorId="11DCBEE7" wp14:editId="675D66DE">
              <wp:extent cx="5098415" cy="2486766"/>
              <wp:effectExtent l="19050" t="19050" r="26035" b="27940"/>
              <wp:docPr id="27927" name="Picture 2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98415" cy="2486766"/>
                      </a:xfrm>
                      <a:prstGeom prst="rect">
                        <a:avLst/>
                      </a:prstGeom>
                      <a:noFill/>
                      <a:ln>
                        <a:solidFill>
                          <a:schemeClr val="accent1"/>
                        </a:solidFill>
                      </a:ln>
                    </pic:spPr>
                  </pic:pic>
                </a:graphicData>
              </a:graphic>
            </wp:inline>
          </w:drawing>
        </w:r>
      </w:del>
    </w:p>
    <w:p w14:paraId="193C01C9" w14:textId="77777777" w:rsidR="008A2752" w:rsidRPr="00FD1459" w:rsidRDefault="00037AAE" w:rsidP="00037AAE">
      <w:pPr>
        <w:pStyle w:val="Heading3"/>
        <w:tabs>
          <w:tab w:val="clear" w:pos="1701"/>
        </w:tabs>
        <w:spacing w:line="276" w:lineRule="auto"/>
        <w:ind w:left="851" w:hanging="851"/>
        <w:rPr>
          <w:b w:val="0"/>
          <w:color w:val="000000" w:themeColor="text1"/>
        </w:rPr>
      </w:pPr>
      <w:bookmarkStart w:id="853" w:name="_Toc409617007"/>
      <w:r w:rsidRPr="00FD1459">
        <w:rPr>
          <w:b w:val="0"/>
          <w:color w:val="000000" w:themeColor="text1"/>
          <w:rPrChange w:id="854" w:author="Claire Carbone" w:date="2015-01-17T19:53:00Z">
            <w:rPr>
              <w:b w:val="0"/>
              <w:color w:val="000000" w:themeColor="text1"/>
              <w:highlight w:val="yellow"/>
            </w:rPr>
          </w:rPrChange>
        </w:rPr>
        <w:t>Create more components items, and add attribute restrictions</w:t>
      </w:r>
      <w:bookmarkEnd w:id="853"/>
    </w:p>
    <w:p w14:paraId="193C01CA" w14:textId="77777777" w:rsidR="008A2752" w:rsidRPr="001B3DE8" w:rsidRDefault="00037AAE" w:rsidP="009970C0">
      <w:pPr>
        <w:shd w:val="clear" w:color="auto" w:fill="FFFFFF"/>
        <w:spacing w:before="200" w:after="200" w:line="276" w:lineRule="auto"/>
        <w:rPr>
          <w:rFonts w:cs="Arial"/>
          <w:color w:val="000000" w:themeColor="text1"/>
          <w:sz w:val="20"/>
          <w:szCs w:val="20"/>
        </w:rPr>
      </w:pPr>
      <w:r w:rsidRPr="001B3DE8">
        <w:rPr>
          <w:rFonts w:cs="Arial"/>
          <w:color w:val="000000" w:themeColor="text1"/>
          <w:sz w:val="20"/>
          <w:szCs w:val="20"/>
        </w:rPr>
        <w:t>We will now create three more component items called ‘</w:t>
      </w:r>
      <w:r w:rsidRPr="001B3DE8">
        <w:rPr>
          <w:rFonts w:cs="Arial"/>
          <w:b/>
          <w:color w:val="000000" w:themeColor="text1"/>
          <w:sz w:val="20"/>
          <w:szCs w:val="20"/>
        </w:rPr>
        <w:t>L</w:t>
      </w:r>
      <w:r w:rsidR="006D0BB9" w:rsidRPr="001B3DE8">
        <w:rPr>
          <w:rFonts w:cs="Arial"/>
          <w:b/>
          <w:color w:val="000000" w:themeColor="text1"/>
          <w:sz w:val="20"/>
          <w:szCs w:val="20"/>
        </w:rPr>
        <w:t>ight</w:t>
      </w:r>
      <w:r w:rsidRPr="001B3DE8">
        <w:rPr>
          <w:rFonts w:cs="Arial"/>
          <w:b/>
          <w:color w:val="000000" w:themeColor="text1"/>
          <w:sz w:val="20"/>
          <w:szCs w:val="20"/>
        </w:rPr>
        <w:t xml:space="preserve"> Internet Access</w:t>
      </w:r>
      <w:r w:rsidRPr="001B3DE8">
        <w:rPr>
          <w:rFonts w:cs="Arial"/>
          <w:color w:val="000000" w:themeColor="text1"/>
          <w:sz w:val="20"/>
          <w:szCs w:val="20"/>
        </w:rPr>
        <w:t>’, ‘</w:t>
      </w:r>
      <w:r w:rsidRPr="001B3DE8">
        <w:rPr>
          <w:rFonts w:cs="Arial"/>
          <w:b/>
          <w:color w:val="000000" w:themeColor="text1"/>
          <w:sz w:val="20"/>
          <w:szCs w:val="20"/>
        </w:rPr>
        <w:t>Regular Internet Access</w:t>
      </w:r>
      <w:r w:rsidR="00B31F58" w:rsidRPr="001B3DE8">
        <w:rPr>
          <w:rFonts w:cs="Arial"/>
          <w:color w:val="000000" w:themeColor="text1"/>
          <w:sz w:val="20"/>
          <w:szCs w:val="20"/>
        </w:rPr>
        <w:t>’</w:t>
      </w:r>
      <w:r w:rsidRPr="001B3DE8">
        <w:rPr>
          <w:rFonts w:cs="Arial"/>
          <w:color w:val="000000" w:themeColor="text1"/>
          <w:sz w:val="20"/>
          <w:szCs w:val="20"/>
        </w:rPr>
        <w:t xml:space="preserve"> and </w:t>
      </w:r>
      <w:r w:rsidR="00B31F58" w:rsidRPr="001B3DE8">
        <w:rPr>
          <w:rFonts w:cs="Arial"/>
          <w:color w:val="000000" w:themeColor="text1"/>
          <w:sz w:val="20"/>
          <w:szCs w:val="20"/>
        </w:rPr>
        <w:t>‘</w:t>
      </w:r>
      <w:r w:rsidRPr="001B3DE8">
        <w:rPr>
          <w:rFonts w:cs="Arial"/>
          <w:b/>
          <w:color w:val="000000" w:themeColor="text1"/>
          <w:sz w:val="20"/>
          <w:szCs w:val="20"/>
        </w:rPr>
        <w:t>Heavy Internet Access</w:t>
      </w:r>
      <w:r w:rsidR="00B31F58" w:rsidRPr="001B3DE8">
        <w:rPr>
          <w:rFonts w:cs="Arial"/>
          <w:color w:val="000000" w:themeColor="text1"/>
          <w:sz w:val="20"/>
          <w:szCs w:val="20"/>
        </w:rPr>
        <w:t xml:space="preserve">’, </w:t>
      </w:r>
      <w:r w:rsidR="00FE09EA" w:rsidRPr="001B3DE8">
        <w:rPr>
          <w:rFonts w:cs="Arial"/>
          <w:color w:val="000000" w:themeColor="text1"/>
          <w:sz w:val="20"/>
          <w:szCs w:val="20"/>
        </w:rPr>
        <w:t>based on the ‘</w:t>
      </w:r>
      <w:r w:rsidR="00FE09EA" w:rsidRPr="001B3DE8">
        <w:rPr>
          <w:rFonts w:cs="Arial"/>
          <w:b/>
          <w:color w:val="000000" w:themeColor="text1"/>
          <w:sz w:val="20"/>
          <w:szCs w:val="20"/>
        </w:rPr>
        <w:t>Internet Access</w:t>
      </w:r>
      <w:r w:rsidR="00FE09EA" w:rsidRPr="001B3DE8">
        <w:rPr>
          <w:rFonts w:cs="Arial"/>
          <w:color w:val="000000" w:themeColor="text1"/>
          <w:sz w:val="20"/>
          <w:szCs w:val="20"/>
        </w:rPr>
        <w:t xml:space="preserve">’ item created earlier, and </w:t>
      </w:r>
      <w:r w:rsidR="00B31F58" w:rsidRPr="001B3DE8">
        <w:rPr>
          <w:rFonts w:cs="Arial"/>
          <w:color w:val="000000" w:themeColor="text1"/>
          <w:sz w:val="20"/>
          <w:szCs w:val="20"/>
        </w:rPr>
        <w:t xml:space="preserve">adding </w:t>
      </w:r>
      <w:r w:rsidR="00B31F58" w:rsidRPr="001B3DE8">
        <w:rPr>
          <w:rFonts w:cs="Arial"/>
          <w:b/>
          <w:color w:val="000000" w:themeColor="text1"/>
          <w:sz w:val="20"/>
          <w:szCs w:val="20"/>
        </w:rPr>
        <w:t>restrictions</w:t>
      </w:r>
      <w:r w:rsidR="00B31F58" w:rsidRPr="001B3DE8">
        <w:rPr>
          <w:rFonts w:cs="Arial"/>
          <w:color w:val="000000" w:themeColor="text1"/>
          <w:sz w:val="20"/>
          <w:szCs w:val="20"/>
        </w:rPr>
        <w:t xml:space="preserve"> to the </w:t>
      </w:r>
      <w:r w:rsidR="00B31F58" w:rsidRPr="001B3DE8">
        <w:rPr>
          <w:rFonts w:cs="Arial"/>
          <w:i/>
          <w:color w:val="000000" w:themeColor="text1"/>
          <w:sz w:val="20"/>
          <w:szCs w:val="20"/>
        </w:rPr>
        <w:t>values</w:t>
      </w:r>
      <w:r w:rsidR="00B31F58" w:rsidRPr="001B3DE8">
        <w:rPr>
          <w:rFonts w:cs="Arial"/>
          <w:color w:val="000000" w:themeColor="text1"/>
          <w:sz w:val="20"/>
          <w:szCs w:val="20"/>
        </w:rPr>
        <w:t xml:space="preserve"> associated with the items’ attributes.</w:t>
      </w:r>
      <w:r w:rsidR="00FE09EA" w:rsidRPr="001B3DE8">
        <w:rPr>
          <w:rFonts w:cs="Arial"/>
          <w:color w:val="000000" w:themeColor="text1"/>
          <w:sz w:val="20"/>
          <w:szCs w:val="20"/>
        </w:rPr>
        <w:t xml:space="preserve"> This means that users will then be restricted in which values they can assign to the attributes from their dropdown lists.</w:t>
      </w:r>
    </w:p>
    <w:p w14:paraId="193C01CB" w14:textId="77777777" w:rsidR="00FE09EA" w:rsidRPr="001B3DE8" w:rsidRDefault="00FE09EA" w:rsidP="006679FD">
      <w:pPr>
        <w:shd w:val="clear" w:color="auto" w:fill="FFFFFF"/>
        <w:spacing w:before="200" w:after="200" w:line="276" w:lineRule="auto"/>
        <w:rPr>
          <w:rFonts w:cs="Arial"/>
          <w:color w:val="000000" w:themeColor="text1"/>
          <w:sz w:val="20"/>
          <w:szCs w:val="20"/>
        </w:rPr>
      </w:pPr>
      <w:r w:rsidRPr="001B3DE8">
        <w:rPr>
          <w:rFonts w:cs="Arial"/>
          <w:color w:val="000000" w:themeColor="text1"/>
          <w:sz w:val="20"/>
          <w:szCs w:val="20"/>
        </w:rPr>
        <w:t xml:space="preserve">Here is a pictorial overview of the </w:t>
      </w:r>
      <w:r w:rsidR="00021BE3" w:rsidRPr="001B3DE8">
        <w:rPr>
          <w:rFonts w:cs="Arial"/>
          <w:i/>
          <w:color w:val="000000" w:themeColor="text1"/>
          <w:sz w:val="20"/>
          <w:szCs w:val="20"/>
        </w:rPr>
        <w:t>items</w:t>
      </w:r>
      <w:r w:rsidR="00021BE3" w:rsidRPr="001B3DE8">
        <w:rPr>
          <w:rFonts w:cs="Arial"/>
          <w:color w:val="000000" w:themeColor="text1"/>
          <w:sz w:val="20"/>
          <w:szCs w:val="20"/>
        </w:rPr>
        <w:t xml:space="preserve"> and </w:t>
      </w:r>
      <w:r w:rsidR="00021BE3" w:rsidRPr="001B3DE8">
        <w:rPr>
          <w:rFonts w:cs="Arial"/>
          <w:i/>
          <w:color w:val="000000" w:themeColor="text1"/>
          <w:sz w:val="20"/>
          <w:szCs w:val="20"/>
        </w:rPr>
        <w:t>restricted attribute values</w:t>
      </w:r>
      <w:r w:rsidR="00021BE3" w:rsidRPr="001B3DE8">
        <w:rPr>
          <w:rFonts w:cs="Arial"/>
          <w:color w:val="000000" w:themeColor="text1"/>
          <w:sz w:val="20"/>
          <w:szCs w:val="20"/>
        </w:rPr>
        <w:t xml:space="preserve"> that we will be creating</w:t>
      </w:r>
      <w:r w:rsidRPr="001B3DE8">
        <w:rPr>
          <w:rFonts w:cs="Arial"/>
          <w:color w:val="000000" w:themeColor="text1"/>
          <w:sz w:val="20"/>
          <w:szCs w:val="20"/>
        </w:rPr>
        <w:t>:</w:t>
      </w:r>
    </w:p>
    <w:p w14:paraId="193C01CC" w14:textId="77777777" w:rsidR="006D0BB9" w:rsidRPr="001B3DE8" w:rsidRDefault="006D0BB9" w:rsidP="003A7775">
      <w:pPr>
        <w:shd w:val="clear" w:color="auto" w:fill="FFFFFF"/>
        <w:spacing w:before="300" w:after="300" w:line="276" w:lineRule="auto"/>
        <w:jc w:val="center"/>
        <w:rPr>
          <w:rFonts w:cs="Arial"/>
          <w:color w:val="000000" w:themeColor="text1"/>
          <w:sz w:val="20"/>
          <w:szCs w:val="20"/>
        </w:rPr>
      </w:pPr>
      <w:r w:rsidRPr="001B3DE8">
        <w:rPr>
          <w:noProof/>
          <w:lang w:eastAsia="en-US"/>
        </w:rPr>
        <w:drawing>
          <wp:inline distT="0" distB="0" distL="0" distR="0" wp14:anchorId="193C06FA" wp14:editId="193C06FB">
            <wp:extent cx="5579533" cy="1962842"/>
            <wp:effectExtent l="0" t="0" r="2540" b="0"/>
            <wp:docPr id="27679" name="Picture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88417" cy="1965967"/>
                    </a:xfrm>
                    <a:prstGeom prst="rect">
                      <a:avLst/>
                    </a:prstGeom>
                    <a:noFill/>
                    <a:ln>
                      <a:noFill/>
                    </a:ln>
                  </pic:spPr>
                </pic:pic>
              </a:graphicData>
            </a:graphic>
          </wp:inline>
        </w:drawing>
      </w:r>
    </w:p>
    <w:p w14:paraId="193C01CD" w14:textId="2306A72B" w:rsidR="008A2752" w:rsidRDefault="003A7775" w:rsidP="00917A5F">
      <w:pPr>
        <w:pStyle w:val="ListParagraph"/>
        <w:numPr>
          <w:ilvl w:val="0"/>
          <w:numId w:val="30"/>
        </w:numPr>
        <w:shd w:val="clear" w:color="auto" w:fill="FFFFFF"/>
        <w:spacing w:before="200" w:after="200" w:line="276" w:lineRule="auto"/>
        <w:ind w:left="425" w:hanging="425"/>
        <w:contextualSpacing w:val="0"/>
        <w:rPr>
          <w:rFonts w:ascii="Arial" w:hAnsi="Arial" w:cs="Arial"/>
          <w:color w:val="000000" w:themeColor="text1"/>
          <w:sz w:val="20"/>
          <w:szCs w:val="20"/>
          <w:lang w:val="en-US" w:eastAsia="sv-SE"/>
        </w:rPr>
      </w:pPr>
      <w:r w:rsidRPr="001B3DE8">
        <w:rPr>
          <w:rFonts w:ascii="Arial" w:hAnsi="Arial" w:cs="Arial"/>
          <w:color w:val="000000" w:themeColor="text1"/>
          <w:sz w:val="20"/>
          <w:szCs w:val="20"/>
          <w:lang w:val="en-US" w:eastAsia="sv-SE"/>
        </w:rPr>
        <w:t xml:space="preserve">As before, click on </w:t>
      </w:r>
      <w:r w:rsidR="00C95D35">
        <w:rPr>
          <w:rFonts w:ascii="Arial" w:hAnsi="Arial" w:cs="Arial"/>
          <w:color w:val="000000" w:themeColor="text1"/>
          <w:sz w:val="20"/>
          <w:szCs w:val="20"/>
          <w:lang w:val="en-US" w:eastAsia="sv-SE"/>
        </w:rPr>
        <w:t>New in central pane</w:t>
      </w:r>
      <w:r w:rsidR="00E14CE4" w:rsidRPr="001B3DE8">
        <w:rPr>
          <w:rFonts w:ascii="Arial" w:hAnsi="Arial" w:cs="Arial"/>
          <w:color w:val="000000" w:themeColor="text1"/>
          <w:sz w:val="20"/>
          <w:szCs w:val="20"/>
          <w:lang w:val="en-US" w:eastAsia="sv-SE"/>
        </w:rPr>
        <w:t xml:space="preserve"> </w:t>
      </w:r>
      <w:r w:rsidR="00C95D35">
        <w:rPr>
          <w:rFonts w:ascii="Arial" w:hAnsi="Arial" w:cs="Arial"/>
          <w:color w:val="000000" w:themeColor="text1"/>
          <w:sz w:val="20"/>
          <w:szCs w:val="20"/>
          <w:lang w:val="en-US" w:eastAsia="sv-SE"/>
        </w:rPr>
        <w:t>on the Item screen</w:t>
      </w:r>
      <w:r w:rsidRPr="001B3DE8">
        <w:rPr>
          <w:rFonts w:ascii="Arial" w:hAnsi="Arial" w:cs="Arial"/>
          <w:color w:val="000000" w:themeColor="text1"/>
          <w:sz w:val="20"/>
          <w:szCs w:val="20"/>
          <w:lang w:val="en-US" w:eastAsia="sv-SE"/>
        </w:rPr>
        <w:t>.</w:t>
      </w:r>
    </w:p>
    <w:p w14:paraId="49BAB473" w14:textId="7735EA7A" w:rsidR="00C95D35" w:rsidRPr="001B3DE8" w:rsidRDefault="00B71640" w:rsidP="00965412">
      <w:pPr>
        <w:pStyle w:val="ListParagraph"/>
        <w:shd w:val="clear" w:color="auto" w:fill="FFFFFF"/>
        <w:spacing w:before="200" w:after="200" w:line="276" w:lineRule="auto"/>
        <w:ind w:left="425"/>
        <w:contextualSpacing w:val="0"/>
        <w:rPr>
          <w:rFonts w:ascii="Arial" w:hAnsi="Arial" w:cs="Arial"/>
          <w:color w:val="000000" w:themeColor="text1"/>
          <w:sz w:val="20"/>
          <w:szCs w:val="20"/>
          <w:lang w:val="en-US" w:eastAsia="sv-SE"/>
        </w:rPr>
      </w:pPr>
      <w:ins w:id="855" w:author="Claire Carbone" w:date="2015-01-08T14:12:00Z">
        <w:r>
          <w:rPr>
            <w:rFonts w:ascii="Arial" w:hAnsi="Arial" w:cs="Arial"/>
            <w:noProof/>
            <w:color w:val="000000" w:themeColor="text1"/>
            <w:sz w:val="20"/>
            <w:szCs w:val="20"/>
            <w:lang w:val="en-US" w:eastAsia="en-US"/>
          </w:rPr>
          <w:drawing>
            <wp:inline distT="0" distB="0" distL="0" distR="0" wp14:anchorId="78A35102" wp14:editId="1B3942C6">
              <wp:extent cx="3991523" cy="2057400"/>
              <wp:effectExtent l="19050" t="19050" r="28575" b="19050"/>
              <wp:docPr id="27790" name="Picture 2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91474" cy="2057375"/>
                      </a:xfrm>
                      <a:prstGeom prst="rect">
                        <a:avLst/>
                      </a:prstGeom>
                      <a:noFill/>
                      <a:ln>
                        <a:solidFill>
                          <a:schemeClr val="accent1"/>
                        </a:solidFill>
                      </a:ln>
                    </pic:spPr>
                  </pic:pic>
                </a:graphicData>
              </a:graphic>
            </wp:inline>
          </w:drawing>
        </w:r>
      </w:ins>
      <w:del w:id="856" w:author="Claire Carbone" w:date="2015-01-08T14:11:00Z">
        <w:r w:rsidR="00C95D35" w:rsidDel="00B71640">
          <w:rPr>
            <w:rFonts w:ascii="Arial" w:hAnsi="Arial" w:cs="Arial"/>
            <w:noProof/>
            <w:color w:val="000000" w:themeColor="text1"/>
            <w:sz w:val="20"/>
            <w:szCs w:val="20"/>
            <w:lang w:val="en-US" w:eastAsia="en-US"/>
          </w:rPr>
          <w:drawing>
            <wp:inline distT="0" distB="0" distL="0" distR="0" wp14:anchorId="0CEC9984" wp14:editId="2D99B286">
              <wp:extent cx="5313161" cy="1704940"/>
              <wp:effectExtent l="19050" t="19050" r="20955" b="10160"/>
              <wp:docPr id="27928" name="Picture 2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13161" cy="1704940"/>
                      </a:xfrm>
                      <a:prstGeom prst="rect">
                        <a:avLst/>
                      </a:prstGeom>
                      <a:noFill/>
                      <a:ln>
                        <a:solidFill>
                          <a:schemeClr val="accent1"/>
                        </a:solidFill>
                      </a:ln>
                    </pic:spPr>
                  </pic:pic>
                </a:graphicData>
              </a:graphic>
            </wp:inline>
          </w:drawing>
        </w:r>
      </w:del>
    </w:p>
    <w:p w14:paraId="193C01CE" w14:textId="77777777" w:rsidR="003A7775" w:rsidRPr="001B3DE8" w:rsidRDefault="003A7775" w:rsidP="00917A5F">
      <w:pPr>
        <w:pStyle w:val="ListParagraph"/>
        <w:numPr>
          <w:ilvl w:val="0"/>
          <w:numId w:val="30"/>
        </w:numPr>
        <w:shd w:val="clear" w:color="auto" w:fill="FFFFFF"/>
        <w:spacing w:before="200" w:after="200" w:line="276" w:lineRule="auto"/>
        <w:ind w:left="426" w:hanging="426"/>
        <w:contextualSpacing w:val="0"/>
        <w:rPr>
          <w:rFonts w:ascii="Arial" w:hAnsi="Arial" w:cs="Arial"/>
          <w:color w:val="000000" w:themeColor="text1"/>
          <w:sz w:val="20"/>
          <w:szCs w:val="20"/>
          <w:lang w:val="en-US" w:eastAsia="sv-SE"/>
        </w:rPr>
      </w:pPr>
      <w:r w:rsidRPr="001B3DE8">
        <w:rPr>
          <w:rFonts w:ascii="Arial" w:hAnsi="Arial" w:cs="Arial"/>
          <w:color w:val="000000" w:themeColor="text1"/>
          <w:sz w:val="20"/>
          <w:szCs w:val="20"/>
          <w:lang w:val="en-US" w:eastAsia="sv-SE"/>
        </w:rPr>
        <w:t xml:space="preserve">In the </w:t>
      </w:r>
      <w:r w:rsidRPr="001B3DE8">
        <w:rPr>
          <w:rFonts w:ascii="Arial" w:hAnsi="Arial" w:cs="Arial"/>
          <w:b/>
          <w:color w:val="000000" w:themeColor="text1"/>
          <w:sz w:val="20"/>
          <w:szCs w:val="20"/>
          <w:lang w:val="en-US" w:eastAsia="sv-SE"/>
        </w:rPr>
        <w:t xml:space="preserve">Item Detail </w:t>
      </w:r>
      <w:r w:rsidRPr="001B3DE8">
        <w:rPr>
          <w:rFonts w:ascii="Arial" w:hAnsi="Arial" w:cs="Arial"/>
          <w:color w:val="000000" w:themeColor="text1"/>
          <w:sz w:val="20"/>
          <w:szCs w:val="20"/>
          <w:lang w:val="en-US" w:eastAsia="sv-SE"/>
        </w:rPr>
        <w:t>panel, fill out fields as follows:</w:t>
      </w:r>
    </w:p>
    <w:tbl>
      <w:tblPr>
        <w:tblStyle w:val="TableGrid"/>
        <w:tblW w:w="0" w:type="auto"/>
        <w:jc w:val="center"/>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Change w:id="857" w:author="Claire Carbone" w:date="2015-01-08T14:16:00Z">
          <w:tblPr>
            <w:tblStyle w:val="TableGrid"/>
            <w:tblpPr w:leftFromText="180" w:rightFromText="180" w:vertAnchor="text" w:horzAnchor="margin" w:tblpXSpec="center" w:tblpY="137"/>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PrChange>
      </w:tblPr>
      <w:tblGrid>
        <w:gridCol w:w="1903"/>
        <w:gridCol w:w="2982"/>
        <w:tblGridChange w:id="858">
          <w:tblGrid>
            <w:gridCol w:w="1903"/>
            <w:gridCol w:w="2982"/>
          </w:tblGrid>
        </w:tblGridChange>
      </w:tblGrid>
      <w:tr w:rsidR="00AE5F2C" w:rsidRPr="001B3DE8" w14:paraId="193C01D1" w14:textId="77777777" w:rsidTr="0015558B">
        <w:trPr>
          <w:trHeight w:val="340"/>
          <w:jc w:val="center"/>
          <w:trPrChange w:id="859" w:author="Claire Carbone" w:date="2015-01-08T14:16:00Z">
            <w:trPr>
              <w:trHeight w:val="340"/>
            </w:trPr>
          </w:trPrChange>
        </w:trPr>
        <w:tc>
          <w:tcPr>
            <w:tcW w:w="1903" w:type="dxa"/>
            <w:tcBorders>
              <w:top w:val="single" w:sz="12" w:space="0" w:color="auto"/>
              <w:bottom w:val="single" w:sz="4" w:space="0" w:color="auto"/>
            </w:tcBorders>
            <w:shd w:val="clear" w:color="auto" w:fill="BFBFBF"/>
            <w:vAlign w:val="center"/>
            <w:tcPrChange w:id="860" w:author="Claire Carbone" w:date="2015-01-08T14:16:00Z">
              <w:tcPr>
                <w:tcW w:w="1903" w:type="dxa"/>
                <w:tcBorders>
                  <w:top w:val="single" w:sz="12" w:space="0" w:color="auto"/>
                  <w:bottom w:val="single" w:sz="4" w:space="0" w:color="auto"/>
                </w:tcBorders>
                <w:shd w:val="clear" w:color="auto" w:fill="BFBFBF"/>
                <w:vAlign w:val="center"/>
              </w:tcPr>
            </w:tcPrChange>
          </w:tcPr>
          <w:p w14:paraId="193C01CF" w14:textId="77777777" w:rsidR="00AE5F2C" w:rsidRPr="001B3DE8" w:rsidRDefault="00AE5F2C" w:rsidP="0015558B">
            <w:pPr>
              <w:pStyle w:val="1NIMTrgMainText"/>
              <w:spacing w:before="0" w:after="0" w:line="240" w:lineRule="auto"/>
              <w:rPr>
                <w:b/>
                <w:color w:val="000000"/>
              </w:rPr>
            </w:pPr>
            <w:r w:rsidRPr="001B3DE8">
              <w:rPr>
                <w:b/>
                <w:color w:val="000000"/>
              </w:rPr>
              <w:t>Item Type</w:t>
            </w:r>
          </w:p>
        </w:tc>
        <w:tc>
          <w:tcPr>
            <w:tcW w:w="2982" w:type="dxa"/>
            <w:tcBorders>
              <w:top w:val="single" w:sz="12" w:space="0" w:color="auto"/>
              <w:bottom w:val="single" w:sz="4" w:space="0" w:color="auto"/>
              <w:right w:val="single" w:sz="12" w:space="0" w:color="auto"/>
            </w:tcBorders>
            <w:vAlign w:val="center"/>
            <w:tcPrChange w:id="861" w:author="Claire Carbone" w:date="2015-01-08T14:16:00Z">
              <w:tcPr>
                <w:tcW w:w="2982" w:type="dxa"/>
                <w:tcBorders>
                  <w:top w:val="single" w:sz="12" w:space="0" w:color="auto"/>
                  <w:bottom w:val="single" w:sz="4" w:space="0" w:color="auto"/>
                  <w:right w:val="single" w:sz="12" w:space="0" w:color="auto"/>
                </w:tcBorders>
                <w:vAlign w:val="center"/>
              </w:tcPr>
            </w:tcPrChange>
          </w:tcPr>
          <w:p w14:paraId="193C01D0" w14:textId="77777777" w:rsidR="00AE5F2C" w:rsidRPr="001B3DE8" w:rsidRDefault="00AE5F2C" w:rsidP="0015558B">
            <w:pPr>
              <w:pStyle w:val="1NIMTrgMainText"/>
              <w:spacing w:before="0" w:after="0" w:line="240" w:lineRule="auto"/>
              <w:rPr>
                <w:color w:val="000000"/>
              </w:rPr>
            </w:pPr>
            <w:r w:rsidRPr="001B3DE8">
              <w:rPr>
                <w:color w:val="000000"/>
              </w:rPr>
              <w:t>‘Component’</w:t>
            </w:r>
          </w:p>
        </w:tc>
      </w:tr>
      <w:tr w:rsidR="00AE5F2C" w:rsidRPr="001B3DE8" w14:paraId="193C01D4" w14:textId="77777777" w:rsidTr="0015558B">
        <w:trPr>
          <w:trHeight w:val="340"/>
          <w:jc w:val="center"/>
          <w:trPrChange w:id="862" w:author="Claire Carbone" w:date="2015-01-08T14:16:00Z">
            <w:trPr>
              <w:trHeight w:val="340"/>
            </w:trPr>
          </w:trPrChange>
        </w:trPr>
        <w:tc>
          <w:tcPr>
            <w:tcW w:w="1903" w:type="dxa"/>
            <w:tcBorders>
              <w:top w:val="single" w:sz="4" w:space="0" w:color="auto"/>
              <w:bottom w:val="single" w:sz="4" w:space="0" w:color="auto"/>
            </w:tcBorders>
            <w:shd w:val="clear" w:color="auto" w:fill="BFBFBF"/>
            <w:vAlign w:val="center"/>
            <w:tcPrChange w:id="863" w:author="Claire Carbone" w:date="2015-01-08T14:16:00Z">
              <w:tcPr>
                <w:tcW w:w="1903" w:type="dxa"/>
                <w:tcBorders>
                  <w:top w:val="single" w:sz="4" w:space="0" w:color="auto"/>
                  <w:bottom w:val="single" w:sz="4" w:space="0" w:color="auto"/>
                </w:tcBorders>
                <w:shd w:val="clear" w:color="auto" w:fill="BFBFBF"/>
                <w:vAlign w:val="center"/>
              </w:tcPr>
            </w:tcPrChange>
          </w:tcPr>
          <w:p w14:paraId="193C01D2" w14:textId="77777777" w:rsidR="00AE5F2C" w:rsidRPr="001B3DE8" w:rsidRDefault="00AE5F2C" w:rsidP="0015558B">
            <w:pPr>
              <w:pStyle w:val="1NIMTrgMainText"/>
              <w:spacing w:before="0" w:after="0" w:line="240" w:lineRule="auto"/>
              <w:rPr>
                <w:b/>
                <w:color w:val="000000"/>
              </w:rPr>
            </w:pPr>
            <w:r w:rsidRPr="001B3DE8">
              <w:rPr>
                <w:b/>
                <w:color w:val="000000"/>
              </w:rPr>
              <w:t>Status</w:t>
            </w:r>
          </w:p>
        </w:tc>
        <w:tc>
          <w:tcPr>
            <w:tcW w:w="2982" w:type="dxa"/>
            <w:tcBorders>
              <w:top w:val="single" w:sz="4" w:space="0" w:color="auto"/>
              <w:bottom w:val="single" w:sz="4" w:space="0" w:color="auto"/>
              <w:right w:val="single" w:sz="12" w:space="0" w:color="auto"/>
            </w:tcBorders>
            <w:vAlign w:val="center"/>
            <w:tcPrChange w:id="864" w:author="Claire Carbone" w:date="2015-01-08T14:16:00Z">
              <w:tcPr>
                <w:tcW w:w="2982" w:type="dxa"/>
                <w:tcBorders>
                  <w:top w:val="single" w:sz="4" w:space="0" w:color="auto"/>
                  <w:bottom w:val="single" w:sz="4" w:space="0" w:color="auto"/>
                  <w:right w:val="single" w:sz="12" w:space="0" w:color="auto"/>
                </w:tcBorders>
                <w:vAlign w:val="center"/>
              </w:tcPr>
            </w:tcPrChange>
          </w:tcPr>
          <w:p w14:paraId="193C01D3" w14:textId="77777777" w:rsidR="00AE5F2C" w:rsidRPr="001B3DE8" w:rsidRDefault="00AE5F2C" w:rsidP="0015558B">
            <w:pPr>
              <w:pStyle w:val="1NIMTrgMainText"/>
              <w:spacing w:before="0" w:after="0" w:line="240" w:lineRule="auto"/>
              <w:rPr>
                <w:color w:val="000000"/>
              </w:rPr>
            </w:pPr>
            <w:r w:rsidRPr="001B3DE8">
              <w:rPr>
                <w:color w:val="000000"/>
              </w:rPr>
              <w:t>‘Definition’</w:t>
            </w:r>
          </w:p>
        </w:tc>
      </w:tr>
      <w:tr w:rsidR="00AE5F2C" w:rsidRPr="001B3DE8" w14:paraId="193C01D7" w14:textId="77777777" w:rsidTr="0015558B">
        <w:trPr>
          <w:trHeight w:val="340"/>
          <w:jc w:val="center"/>
          <w:trPrChange w:id="865" w:author="Claire Carbone" w:date="2015-01-08T14:16:00Z">
            <w:trPr>
              <w:trHeight w:val="340"/>
            </w:trPr>
          </w:trPrChange>
        </w:trPr>
        <w:tc>
          <w:tcPr>
            <w:tcW w:w="1903" w:type="dxa"/>
            <w:tcBorders>
              <w:top w:val="single" w:sz="4" w:space="0" w:color="auto"/>
              <w:bottom w:val="single" w:sz="4" w:space="0" w:color="auto"/>
            </w:tcBorders>
            <w:shd w:val="clear" w:color="auto" w:fill="BFBFBF"/>
            <w:vAlign w:val="center"/>
            <w:tcPrChange w:id="866" w:author="Claire Carbone" w:date="2015-01-08T14:16:00Z">
              <w:tcPr>
                <w:tcW w:w="1903" w:type="dxa"/>
                <w:tcBorders>
                  <w:top w:val="single" w:sz="4" w:space="0" w:color="auto"/>
                  <w:bottom w:val="single" w:sz="4" w:space="0" w:color="auto"/>
                </w:tcBorders>
                <w:shd w:val="clear" w:color="auto" w:fill="BFBFBF"/>
                <w:vAlign w:val="center"/>
              </w:tcPr>
            </w:tcPrChange>
          </w:tcPr>
          <w:p w14:paraId="193C01D5" w14:textId="77777777" w:rsidR="00AE5F2C" w:rsidRPr="001B3DE8" w:rsidRDefault="00AE5F2C" w:rsidP="0015558B">
            <w:pPr>
              <w:pStyle w:val="1NIMTrgMainText"/>
              <w:spacing w:before="0" w:after="0" w:line="240" w:lineRule="auto"/>
              <w:rPr>
                <w:b/>
                <w:color w:val="000000"/>
              </w:rPr>
            </w:pPr>
            <w:r w:rsidRPr="001B3DE8">
              <w:rPr>
                <w:b/>
                <w:color w:val="000000"/>
              </w:rPr>
              <w:t>Code</w:t>
            </w:r>
          </w:p>
        </w:tc>
        <w:tc>
          <w:tcPr>
            <w:tcW w:w="2982" w:type="dxa"/>
            <w:tcBorders>
              <w:top w:val="single" w:sz="4" w:space="0" w:color="auto"/>
              <w:bottom w:val="single" w:sz="4" w:space="0" w:color="auto"/>
              <w:right w:val="single" w:sz="12" w:space="0" w:color="auto"/>
            </w:tcBorders>
            <w:vAlign w:val="center"/>
            <w:tcPrChange w:id="867" w:author="Claire Carbone" w:date="2015-01-08T14:16:00Z">
              <w:tcPr>
                <w:tcW w:w="2982" w:type="dxa"/>
                <w:tcBorders>
                  <w:top w:val="single" w:sz="4" w:space="0" w:color="auto"/>
                  <w:bottom w:val="single" w:sz="4" w:space="0" w:color="auto"/>
                  <w:right w:val="single" w:sz="12" w:space="0" w:color="auto"/>
                </w:tcBorders>
                <w:vAlign w:val="center"/>
              </w:tcPr>
            </w:tcPrChange>
          </w:tcPr>
          <w:p w14:paraId="193C01D6" w14:textId="77777777" w:rsidR="00AE5F2C" w:rsidRPr="001B3DE8" w:rsidRDefault="00AE5F2C" w:rsidP="0015558B">
            <w:pPr>
              <w:pStyle w:val="1NIMTrgMainText"/>
              <w:spacing w:before="0" w:after="0" w:line="240" w:lineRule="auto"/>
              <w:rPr>
                <w:color w:val="000000"/>
              </w:rPr>
            </w:pPr>
            <w:r w:rsidRPr="001B3DE8">
              <w:rPr>
                <w:color w:val="000000"/>
              </w:rPr>
              <w:t>‘lightInternetAccess’</w:t>
            </w:r>
          </w:p>
        </w:tc>
      </w:tr>
      <w:tr w:rsidR="00AE5F2C" w:rsidRPr="001B3DE8" w14:paraId="193C01DA" w14:textId="77777777" w:rsidTr="0015558B">
        <w:trPr>
          <w:trHeight w:val="340"/>
          <w:jc w:val="center"/>
          <w:trPrChange w:id="868" w:author="Claire Carbone" w:date="2015-01-08T14:16:00Z">
            <w:trPr>
              <w:trHeight w:val="340"/>
            </w:trPr>
          </w:trPrChange>
        </w:trPr>
        <w:tc>
          <w:tcPr>
            <w:tcW w:w="1903" w:type="dxa"/>
            <w:tcBorders>
              <w:top w:val="single" w:sz="4" w:space="0" w:color="auto"/>
              <w:bottom w:val="single" w:sz="4" w:space="0" w:color="auto"/>
            </w:tcBorders>
            <w:shd w:val="clear" w:color="auto" w:fill="BFBFBF"/>
            <w:vAlign w:val="center"/>
            <w:tcPrChange w:id="869" w:author="Claire Carbone" w:date="2015-01-08T14:16:00Z">
              <w:tcPr>
                <w:tcW w:w="1903" w:type="dxa"/>
                <w:tcBorders>
                  <w:top w:val="single" w:sz="4" w:space="0" w:color="auto"/>
                  <w:bottom w:val="single" w:sz="4" w:space="0" w:color="auto"/>
                </w:tcBorders>
                <w:shd w:val="clear" w:color="auto" w:fill="BFBFBF"/>
                <w:vAlign w:val="center"/>
              </w:tcPr>
            </w:tcPrChange>
          </w:tcPr>
          <w:p w14:paraId="193C01D8" w14:textId="77777777" w:rsidR="00AE5F2C" w:rsidRPr="001B3DE8" w:rsidRDefault="00AE5F2C" w:rsidP="0015558B">
            <w:pPr>
              <w:pStyle w:val="1NIMTrgMainText"/>
              <w:spacing w:before="0" w:after="0" w:line="240" w:lineRule="auto"/>
              <w:rPr>
                <w:b/>
                <w:color w:val="000000"/>
              </w:rPr>
            </w:pPr>
            <w:r w:rsidRPr="001B3DE8">
              <w:rPr>
                <w:b/>
                <w:color w:val="000000"/>
              </w:rPr>
              <w:t>Orderable</w:t>
            </w:r>
          </w:p>
        </w:tc>
        <w:tc>
          <w:tcPr>
            <w:tcW w:w="2982" w:type="dxa"/>
            <w:tcBorders>
              <w:top w:val="single" w:sz="4" w:space="0" w:color="auto"/>
              <w:bottom w:val="single" w:sz="4" w:space="0" w:color="auto"/>
              <w:right w:val="single" w:sz="12" w:space="0" w:color="auto"/>
            </w:tcBorders>
            <w:vAlign w:val="center"/>
            <w:tcPrChange w:id="870" w:author="Claire Carbone" w:date="2015-01-08T14:16:00Z">
              <w:tcPr>
                <w:tcW w:w="2982" w:type="dxa"/>
                <w:tcBorders>
                  <w:top w:val="single" w:sz="4" w:space="0" w:color="auto"/>
                  <w:bottom w:val="single" w:sz="4" w:space="0" w:color="auto"/>
                  <w:right w:val="single" w:sz="12" w:space="0" w:color="auto"/>
                </w:tcBorders>
                <w:vAlign w:val="center"/>
              </w:tcPr>
            </w:tcPrChange>
          </w:tcPr>
          <w:p w14:paraId="193C01D9" w14:textId="77777777" w:rsidR="00AE5F2C" w:rsidRPr="001B3DE8" w:rsidRDefault="00AE5F2C" w:rsidP="0015558B">
            <w:pPr>
              <w:pStyle w:val="1NIMTrgMainText"/>
              <w:spacing w:before="0" w:after="0" w:line="240" w:lineRule="auto"/>
              <w:rPr>
                <w:color w:val="000000"/>
              </w:rPr>
            </w:pPr>
            <w:r w:rsidRPr="001B3DE8">
              <w:rPr>
                <w:color w:val="000000"/>
              </w:rPr>
              <w:t>Yes (check box)</w:t>
            </w:r>
          </w:p>
        </w:tc>
      </w:tr>
      <w:tr w:rsidR="00AE5F2C" w:rsidRPr="001B3DE8" w14:paraId="193C01DD" w14:textId="77777777" w:rsidTr="0015558B">
        <w:trPr>
          <w:trHeight w:val="340"/>
          <w:jc w:val="center"/>
          <w:trPrChange w:id="871" w:author="Claire Carbone" w:date="2015-01-08T14:16:00Z">
            <w:trPr>
              <w:trHeight w:val="340"/>
            </w:trPr>
          </w:trPrChange>
        </w:trPr>
        <w:tc>
          <w:tcPr>
            <w:tcW w:w="1903" w:type="dxa"/>
            <w:tcBorders>
              <w:top w:val="single" w:sz="4" w:space="0" w:color="auto"/>
              <w:bottom w:val="single" w:sz="4" w:space="0" w:color="auto"/>
            </w:tcBorders>
            <w:shd w:val="clear" w:color="auto" w:fill="BFBFBF"/>
            <w:vAlign w:val="center"/>
            <w:tcPrChange w:id="872" w:author="Claire Carbone" w:date="2015-01-08T14:16:00Z">
              <w:tcPr>
                <w:tcW w:w="1903" w:type="dxa"/>
                <w:tcBorders>
                  <w:top w:val="single" w:sz="4" w:space="0" w:color="auto"/>
                  <w:bottom w:val="single" w:sz="4" w:space="0" w:color="auto"/>
                </w:tcBorders>
                <w:shd w:val="clear" w:color="auto" w:fill="BFBFBF"/>
                <w:vAlign w:val="center"/>
              </w:tcPr>
            </w:tcPrChange>
          </w:tcPr>
          <w:p w14:paraId="193C01DB" w14:textId="77777777" w:rsidR="00AE5F2C" w:rsidRPr="001B3DE8" w:rsidRDefault="00AE5F2C" w:rsidP="0015558B">
            <w:pPr>
              <w:pStyle w:val="1NIMTrgMainText"/>
              <w:spacing w:before="0" w:after="0" w:line="240" w:lineRule="auto"/>
              <w:rPr>
                <w:b/>
                <w:color w:val="000000"/>
              </w:rPr>
            </w:pPr>
            <w:r w:rsidRPr="001B3DE8">
              <w:rPr>
                <w:b/>
                <w:color w:val="000000"/>
              </w:rPr>
              <w:t>Name</w:t>
            </w:r>
          </w:p>
        </w:tc>
        <w:tc>
          <w:tcPr>
            <w:tcW w:w="2982" w:type="dxa"/>
            <w:tcBorders>
              <w:top w:val="single" w:sz="4" w:space="0" w:color="auto"/>
              <w:bottom w:val="single" w:sz="4" w:space="0" w:color="auto"/>
              <w:right w:val="single" w:sz="12" w:space="0" w:color="auto"/>
            </w:tcBorders>
            <w:vAlign w:val="center"/>
            <w:tcPrChange w:id="873" w:author="Claire Carbone" w:date="2015-01-08T14:16:00Z">
              <w:tcPr>
                <w:tcW w:w="2982" w:type="dxa"/>
                <w:tcBorders>
                  <w:top w:val="single" w:sz="4" w:space="0" w:color="auto"/>
                  <w:bottom w:val="single" w:sz="4" w:space="0" w:color="auto"/>
                  <w:right w:val="single" w:sz="12" w:space="0" w:color="auto"/>
                </w:tcBorders>
                <w:vAlign w:val="center"/>
              </w:tcPr>
            </w:tcPrChange>
          </w:tcPr>
          <w:p w14:paraId="193C01DC" w14:textId="77777777" w:rsidR="00AE5F2C" w:rsidRPr="001B3DE8" w:rsidRDefault="00AE5F2C" w:rsidP="0015558B">
            <w:pPr>
              <w:pStyle w:val="1NIMTrgMainText"/>
              <w:spacing w:before="0" w:after="0" w:line="240" w:lineRule="auto"/>
              <w:rPr>
                <w:color w:val="000000"/>
              </w:rPr>
            </w:pPr>
            <w:r w:rsidRPr="001B3DE8">
              <w:rPr>
                <w:color w:val="000000"/>
              </w:rPr>
              <w:t>‘Light Internet Access’</w:t>
            </w:r>
          </w:p>
        </w:tc>
      </w:tr>
      <w:tr w:rsidR="00AE5F2C" w:rsidRPr="001B3DE8" w14:paraId="193C01E0" w14:textId="77777777" w:rsidTr="0015558B">
        <w:trPr>
          <w:trHeight w:val="340"/>
          <w:jc w:val="center"/>
          <w:trPrChange w:id="874" w:author="Claire Carbone" w:date="2015-01-08T14:16:00Z">
            <w:trPr>
              <w:trHeight w:val="340"/>
            </w:trPr>
          </w:trPrChange>
        </w:trPr>
        <w:tc>
          <w:tcPr>
            <w:tcW w:w="1903" w:type="dxa"/>
            <w:tcBorders>
              <w:top w:val="single" w:sz="4" w:space="0" w:color="auto"/>
              <w:bottom w:val="single" w:sz="4" w:space="0" w:color="auto"/>
            </w:tcBorders>
            <w:shd w:val="clear" w:color="auto" w:fill="BFBFBF"/>
            <w:vAlign w:val="center"/>
            <w:tcPrChange w:id="875" w:author="Claire Carbone" w:date="2015-01-08T14:16:00Z">
              <w:tcPr>
                <w:tcW w:w="1903" w:type="dxa"/>
                <w:tcBorders>
                  <w:top w:val="single" w:sz="4" w:space="0" w:color="auto"/>
                  <w:bottom w:val="single" w:sz="4" w:space="0" w:color="auto"/>
                </w:tcBorders>
                <w:shd w:val="clear" w:color="auto" w:fill="BFBFBF"/>
                <w:vAlign w:val="center"/>
              </w:tcPr>
            </w:tcPrChange>
          </w:tcPr>
          <w:p w14:paraId="193C01DE" w14:textId="77777777" w:rsidR="00AE5F2C" w:rsidRPr="001B3DE8" w:rsidRDefault="00AE5F2C" w:rsidP="0015558B">
            <w:pPr>
              <w:pStyle w:val="1NIMTrgMainText"/>
              <w:spacing w:before="0" w:after="0" w:line="240" w:lineRule="auto"/>
              <w:rPr>
                <w:b/>
                <w:color w:val="000000"/>
              </w:rPr>
            </w:pPr>
            <w:r w:rsidRPr="001B3DE8">
              <w:rPr>
                <w:b/>
                <w:color w:val="000000"/>
              </w:rPr>
              <w:t>Label</w:t>
            </w:r>
          </w:p>
        </w:tc>
        <w:tc>
          <w:tcPr>
            <w:tcW w:w="2982" w:type="dxa"/>
            <w:tcBorders>
              <w:top w:val="single" w:sz="4" w:space="0" w:color="auto"/>
              <w:bottom w:val="single" w:sz="4" w:space="0" w:color="auto"/>
              <w:right w:val="single" w:sz="12" w:space="0" w:color="auto"/>
            </w:tcBorders>
            <w:vAlign w:val="center"/>
            <w:tcPrChange w:id="876" w:author="Claire Carbone" w:date="2015-01-08T14:16:00Z">
              <w:tcPr>
                <w:tcW w:w="2982" w:type="dxa"/>
                <w:tcBorders>
                  <w:top w:val="single" w:sz="4" w:space="0" w:color="auto"/>
                  <w:bottom w:val="single" w:sz="4" w:space="0" w:color="auto"/>
                  <w:right w:val="single" w:sz="12" w:space="0" w:color="auto"/>
                </w:tcBorders>
                <w:vAlign w:val="center"/>
              </w:tcPr>
            </w:tcPrChange>
          </w:tcPr>
          <w:p w14:paraId="193C01DF" w14:textId="77777777" w:rsidR="00AE5F2C" w:rsidRPr="001B3DE8" w:rsidRDefault="00AE5F2C" w:rsidP="0015558B">
            <w:pPr>
              <w:pStyle w:val="1NIMTrgMainText"/>
              <w:spacing w:before="0" w:after="0" w:line="240" w:lineRule="auto"/>
              <w:rPr>
                <w:color w:val="000000"/>
              </w:rPr>
            </w:pPr>
            <w:r w:rsidRPr="001B3DE8">
              <w:rPr>
                <w:color w:val="000000"/>
              </w:rPr>
              <w:t>‘Light Internet Access’</w:t>
            </w:r>
          </w:p>
        </w:tc>
      </w:tr>
      <w:tr w:rsidR="00AE5F2C" w:rsidRPr="001B3DE8" w14:paraId="193C01E3" w14:textId="77777777" w:rsidTr="0015558B">
        <w:trPr>
          <w:trHeight w:val="340"/>
          <w:jc w:val="center"/>
          <w:trPrChange w:id="877" w:author="Claire Carbone" w:date="2015-01-08T14:16:00Z">
            <w:trPr>
              <w:trHeight w:val="340"/>
            </w:trPr>
          </w:trPrChange>
        </w:trPr>
        <w:tc>
          <w:tcPr>
            <w:tcW w:w="1903" w:type="dxa"/>
            <w:tcBorders>
              <w:top w:val="single" w:sz="4" w:space="0" w:color="auto"/>
              <w:bottom w:val="single" w:sz="4" w:space="0" w:color="auto"/>
            </w:tcBorders>
            <w:shd w:val="clear" w:color="auto" w:fill="BFBFBF"/>
            <w:vAlign w:val="center"/>
            <w:tcPrChange w:id="878" w:author="Claire Carbone" w:date="2015-01-08T14:16:00Z">
              <w:tcPr>
                <w:tcW w:w="1903" w:type="dxa"/>
                <w:tcBorders>
                  <w:top w:val="single" w:sz="4" w:space="0" w:color="auto"/>
                  <w:bottom w:val="single" w:sz="4" w:space="0" w:color="auto"/>
                </w:tcBorders>
                <w:shd w:val="clear" w:color="auto" w:fill="BFBFBF"/>
                <w:vAlign w:val="center"/>
              </w:tcPr>
            </w:tcPrChange>
          </w:tcPr>
          <w:p w14:paraId="193C01E1" w14:textId="77777777" w:rsidR="00AE5F2C" w:rsidRPr="001B3DE8" w:rsidRDefault="00AE5F2C" w:rsidP="0015558B">
            <w:pPr>
              <w:pStyle w:val="1NIMTrgMainText"/>
              <w:spacing w:before="0" w:after="0" w:line="240" w:lineRule="auto"/>
              <w:rPr>
                <w:b/>
                <w:color w:val="000000"/>
              </w:rPr>
            </w:pPr>
            <w:r w:rsidRPr="001B3DE8">
              <w:rPr>
                <w:b/>
                <w:color w:val="000000"/>
              </w:rPr>
              <w:t>Description</w:t>
            </w:r>
          </w:p>
        </w:tc>
        <w:tc>
          <w:tcPr>
            <w:tcW w:w="2982" w:type="dxa"/>
            <w:tcBorders>
              <w:top w:val="single" w:sz="4" w:space="0" w:color="auto"/>
              <w:bottom w:val="single" w:sz="4" w:space="0" w:color="auto"/>
              <w:right w:val="single" w:sz="12" w:space="0" w:color="auto"/>
            </w:tcBorders>
            <w:vAlign w:val="center"/>
            <w:tcPrChange w:id="879" w:author="Claire Carbone" w:date="2015-01-08T14:16:00Z">
              <w:tcPr>
                <w:tcW w:w="2982" w:type="dxa"/>
                <w:tcBorders>
                  <w:top w:val="single" w:sz="4" w:space="0" w:color="auto"/>
                  <w:bottom w:val="single" w:sz="4" w:space="0" w:color="auto"/>
                  <w:right w:val="single" w:sz="12" w:space="0" w:color="auto"/>
                </w:tcBorders>
                <w:vAlign w:val="center"/>
              </w:tcPr>
            </w:tcPrChange>
          </w:tcPr>
          <w:p w14:paraId="193C01E2" w14:textId="77777777" w:rsidR="00AE5F2C" w:rsidRPr="001B3DE8" w:rsidRDefault="00AE5F2C" w:rsidP="0015558B">
            <w:pPr>
              <w:pStyle w:val="1NIMTrgMainText"/>
              <w:spacing w:before="0" w:after="0" w:line="240" w:lineRule="auto"/>
              <w:rPr>
                <w:color w:val="000000"/>
              </w:rPr>
            </w:pPr>
            <w:r w:rsidRPr="001B3DE8">
              <w:rPr>
                <w:color w:val="000000"/>
              </w:rPr>
              <w:t>N/A (leave blank)</w:t>
            </w:r>
          </w:p>
        </w:tc>
      </w:tr>
      <w:tr w:rsidR="00AE5F2C" w:rsidRPr="001B3DE8" w14:paraId="193C01E6" w14:textId="77777777" w:rsidTr="0015558B">
        <w:trPr>
          <w:trHeight w:val="340"/>
          <w:jc w:val="center"/>
          <w:trPrChange w:id="880" w:author="Claire Carbone" w:date="2015-01-08T14:16:00Z">
            <w:trPr>
              <w:trHeight w:val="340"/>
            </w:trPr>
          </w:trPrChange>
        </w:trPr>
        <w:tc>
          <w:tcPr>
            <w:tcW w:w="1903" w:type="dxa"/>
            <w:tcBorders>
              <w:top w:val="single" w:sz="4" w:space="0" w:color="auto"/>
              <w:bottom w:val="single" w:sz="4" w:space="0" w:color="auto"/>
            </w:tcBorders>
            <w:shd w:val="clear" w:color="auto" w:fill="BFBFBF"/>
            <w:vAlign w:val="center"/>
            <w:tcPrChange w:id="881" w:author="Claire Carbone" w:date="2015-01-08T14:16:00Z">
              <w:tcPr>
                <w:tcW w:w="1903" w:type="dxa"/>
                <w:tcBorders>
                  <w:top w:val="single" w:sz="4" w:space="0" w:color="auto"/>
                  <w:bottom w:val="single" w:sz="4" w:space="0" w:color="auto"/>
                </w:tcBorders>
                <w:shd w:val="clear" w:color="auto" w:fill="BFBFBF"/>
                <w:vAlign w:val="center"/>
              </w:tcPr>
            </w:tcPrChange>
          </w:tcPr>
          <w:p w14:paraId="193C01E4" w14:textId="77777777" w:rsidR="00AE5F2C" w:rsidRPr="001B3DE8" w:rsidRDefault="00AE5F2C" w:rsidP="0015558B">
            <w:pPr>
              <w:pStyle w:val="1NIMTrgMainText"/>
              <w:spacing w:before="0" w:after="0" w:line="240" w:lineRule="auto"/>
              <w:rPr>
                <w:b/>
                <w:color w:val="000000"/>
              </w:rPr>
            </w:pPr>
            <w:r w:rsidRPr="001B3DE8">
              <w:rPr>
                <w:b/>
                <w:color w:val="000000"/>
              </w:rPr>
              <w:t>Start Date</w:t>
            </w:r>
          </w:p>
        </w:tc>
        <w:tc>
          <w:tcPr>
            <w:tcW w:w="2982" w:type="dxa"/>
            <w:tcBorders>
              <w:top w:val="single" w:sz="4" w:space="0" w:color="auto"/>
              <w:bottom w:val="single" w:sz="4" w:space="0" w:color="auto"/>
              <w:right w:val="single" w:sz="12" w:space="0" w:color="auto"/>
            </w:tcBorders>
            <w:vAlign w:val="center"/>
            <w:tcPrChange w:id="882" w:author="Claire Carbone" w:date="2015-01-08T14:16:00Z">
              <w:tcPr>
                <w:tcW w:w="2982" w:type="dxa"/>
                <w:tcBorders>
                  <w:top w:val="single" w:sz="4" w:space="0" w:color="auto"/>
                  <w:bottom w:val="single" w:sz="4" w:space="0" w:color="auto"/>
                  <w:right w:val="single" w:sz="12" w:space="0" w:color="auto"/>
                </w:tcBorders>
                <w:vAlign w:val="center"/>
              </w:tcPr>
            </w:tcPrChange>
          </w:tcPr>
          <w:p w14:paraId="193C01E5" w14:textId="77777777" w:rsidR="00AE5F2C" w:rsidRPr="001B3DE8" w:rsidRDefault="00AE5F2C" w:rsidP="0015558B">
            <w:pPr>
              <w:pStyle w:val="1NIMTrgMainText"/>
              <w:spacing w:before="0" w:after="0" w:line="240" w:lineRule="auto"/>
              <w:rPr>
                <w:color w:val="000000"/>
              </w:rPr>
            </w:pPr>
            <w:r w:rsidRPr="001B3DE8">
              <w:rPr>
                <w:color w:val="000000"/>
              </w:rPr>
              <w:t>[Today]</w:t>
            </w:r>
          </w:p>
        </w:tc>
      </w:tr>
      <w:tr w:rsidR="00AE5F2C" w:rsidRPr="001B3DE8" w14:paraId="193C01E9" w14:textId="77777777" w:rsidTr="0015558B">
        <w:trPr>
          <w:trHeight w:val="340"/>
          <w:jc w:val="center"/>
          <w:trPrChange w:id="883" w:author="Claire Carbone" w:date="2015-01-08T14:16:00Z">
            <w:trPr>
              <w:trHeight w:val="340"/>
            </w:trPr>
          </w:trPrChange>
        </w:trPr>
        <w:tc>
          <w:tcPr>
            <w:tcW w:w="1903" w:type="dxa"/>
            <w:tcBorders>
              <w:top w:val="single" w:sz="4" w:space="0" w:color="auto"/>
              <w:bottom w:val="single" w:sz="4" w:space="0" w:color="auto"/>
            </w:tcBorders>
            <w:shd w:val="clear" w:color="auto" w:fill="BFBFBF"/>
            <w:vAlign w:val="center"/>
            <w:tcPrChange w:id="884" w:author="Claire Carbone" w:date="2015-01-08T14:16:00Z">
              <w:tcPr>
                <w:tcW w:w="1903" w:type="dxa"/>
                <w:tcBorders>
                  <w:top w:val="single" w:sz="4" w:space="0" w:color="auto"/>
                  <w:bottom w:val="single" w:sz="4" w:space="0" w:color="auto"/>
                </w:tcBorders>
                <w:shd w:val="clear" w:color="auto" w:fill="BFBFBF"/>
                <w:vAlign w:val="center"/>
              </w:tcPr>
            </w:tcPrChange>
          </w:tcPr>
          <w:p w14:paraId="193C01E7" w14:textId="77777777" w:rsidR="00AE5F2C" w:rsidRPr="001B3DE8" w:rsidRDefault="00AE5F2C" w:rsidP="0015558B">
            <w:pPr>
              <w:pStyle w:val="1NIMTrgMainText"/>
              <w:spacing w:before="0" w:after="0" w:line="240" w:lineRule="auto"/>
              <w:rPr>
                <w:b/>
                <w:color w:val="000000"/>
              </w:rPr>
            </w:pPr>
            <w:r w:rsidRPr="001B3DE8">
              <w:rPr>
                <w:b/>
                <w:color w:val="000000"/>
              </w:rPr>
              <w:t>End Date</w:t>
            </w:r>
          </w:p>
        </w:tc>
        <w:tc>
          <w:tcPr>
            <w:tcW w:w="2982" w:type="dxa"/>
            <w:tcBorders>
              <w:top w:val="single" w:sz="4" w:space="0" w:color="auto"/>
              <w:bottom w:val="single" w:sz="4" w:space="0" w:color="auto"/>
              <w:right w:val="single" w:sz="12" w:space="0" w:color="auto"/>
            </w:tcBorders>
            <w:vAlign w:val="center"/>
            <w:tcPrChange w:id="885" w:author="Claire Carbone" w:date="2015-01-08T14:16:00Z">
              <w:tcPr>
                <w:tcW w:w="2982" w:type="dxa"/>
                <w:tcBorders>
                  <w:top w:val="single" w:sz="4" w:space="0" w:color="auto"/>
                  <w:bottom w:val="single" w:sz="4" w:space="0" w:color="auto"/>
                  <w:right w:val="single" w:sz="12" w:space="0" w:color="auto"/>
                </w:tcBorders>
                <w:vAlign w:val="center"/>
              </w:tcPr>
            </w:tcPrChange>
          </w:tcPr>
          <w:p w14:paraId="193C01E8" w14:textId="77777777" w:rsidR="00AE5F2C" w:rsidRPr="001B3DE8" w:rsidRDefault="00AE5F2C" w:rsidP="0015558B">
            <w:pPr>
              <w:pStyle w:val="1NIMTrgMainText"/>
              <w:spacing w:before="0" w:after="0" w:line="240" w:lineRule="auto"/>
              <w:rPr>
                <w:color w:val="000000"/>
              </w:rPr>
            </w:pPr>
            <w:r w:rsidRPr="001B3DE8">
              <w:rPr>
                <w:color w:val="000000"/>
              </w:rPr>
              <w:t>[One year from today]</w:t>
            </w:r>
          </w:p>
        </w:tc>
      </w:tr>
      <w:tr w:rsidR="00AE5F2C" w:rsidRPr="001B3DE8" w14:paraId="193C01EC" w14:textId="77777777" w:rsidTr="0015558B">
        <w:trPr>
          <w:trHeight w:val="340"/>
          <w:jc w:val="center"/>
          <w:trPrChange w:id="886" w:author="Claire Carbone" w:date="2015-01-08T14:16:00Z">
            <w:trPr>
              <w:trHeight w:val="340"/>
            </w:trPr>
          </w:trPrChange>
        </w:trPr>
        <w:tc>
          <w:tcPr>
            <w:tcW w:w="1903" w:type="dxa"/>
            <w:tcBorders>
              <w:top w:val="single" w:sz="4" w:space="0" w:color="auto"/>
              <w:bottom w:val="single" w:sz="4" w:space="0" w:color="auto"/>
            </w:tcBorders>
            <w:shd w:val="clear" w:color="auto" w:fill="BFBFBF"/>
            <w:vAlign w:val="center"/>
            <w:tcPrChange w:id="887" w:author="Claire Carbone" w:date="2015-01-08T14:16:00Z">
              <w:tcPr>
                <w:tcW w:w="1903" w:type="dxa"/>
                <w:tcBorders>
                  <w:top w:val="single" w:sz="4" w:space="0" w:color="auto"/>
                  <w:bottom w:val="single" w:sz="4" w:space="0" w:color="auto"/>
                </w:tcBorders>
                <w:shd w:val="clear" w:color="auto" w:fill="BFBFBF"/>
                <w:vAlign w:val="center"/>
              </w:tcPr>
            </w:tcPrChange>
          </w:tcPr>
          <w:p w14:paraId="193C01EA" w14:textId="77777777" w:rsidR="00AE5F2C" w:rsidRPr="001B3DE8" w:rsidRDefault="00AE5F2C" w:rsidP="0015558B">
            <w:pPr>
              <w:pStyle w:val="1NIMTrgMainText"/>
              <w:spacing w:before="0" w:after="0" w:line="240" w:lineRule="auto"/>
              <w:rPr>
                <w:b/>
                <w:color w:val="000000"/>
              </w:rPr>
            </w:pPr>
            <w:r w:rsidRPr="001B3DE8">
              <w:rPr>
                <w:b/>
                <w:color w:val="000000"/>
              </w:rPr>
              <w:t>Owner</w:t>
            </w:r>
          </w:p>
        </w:tc>
        <w:tc>
          <w:tcPr>
            <w:tcW w:w="2982" w:type="dxa"/>
            <w:tcBorders>
              <w:top w:val="single" w:sz="4" w:space="0" w:color="auto"/>
              <w:bottom w:val="single" w:sz="4" w:space="0" w:color="auto"/>
              <w:right w:val="single" w:sz="12" w:space="0" w:color="auto"/>
            </w:tcBorders>
            <w:vAlign w:val="center"/>
            <w:tcPrChange w:id="888" w:author="Claire Carbone" w:date="2015-01-08T14:16:00Z">
              <w:tcPr>
                <w:tcW w:w="2982" w:type="dxa"/>
                <w:tcBorders>
                  <w:top w:val="single" w:sz="4" w:space="0" w:color="auto"/>
                  <w:bottom w:val="single" w:sz="4" w:space="0" w:color="auto"/>
                  <w:right w:val="single" w:sz="12" w:space="0" w:color="auto"/>
                </w:tcBorders>
                <w:vAlign w:val="center"/>
              </w:tcPr>
            </w:tcPrChange>
          </w:tcPr>
          <w:p w14:paraId="193C01EB" w14:textId="77777777" w:rsidR="00AE5F2C" w:rsidRPr="001B3DE8" w:rsidRDefault="00AE5F2C" w:rsidP="0015558B">
            <w:pPr>
              <w:pStyle w:val="1NIMTrgMainText"/>
              <w:spacing w:before="0" w:after="0" w:line="240" w:lineRule="auto"/>
              <w:rPr>
                <w:color w:val="000000"/>
              </w:rPr>
            </w:pPr>
            <w:r w:rsidRPr="001B3DE8">
              <w:rPr>
                <w:color w:val="000000"/>
              </w:rPr>
              <w:t>‘Operations’</w:t>
            </w:r>
          </w:p>
        </w:tc>
      </w:tr>
      <w:tr w:rsidR="00AE5F2C" w:rsidRPr="001B3DE8" w14:paraId="193C01EF" w14:textId="77777777" w:rsidTr="0015558B">
        <w:trPr>
          <w:trHeight w:val="340"/>
          <w:jc w:val="center"/>
          <w:trPrChange w:id="889" w:author="Claire Carbone" w:date="2015-01-08T14:16:00Z">
            <w:trPr>
              <w:trHeight w:val="340"/>
            </w:trPr>
          </w:trPrChange>
        </w:trPr>
        <w:tc>
          <w:tcPr>
            <w:tcW w:w="1903" w:type="dxa"/>
            <w:tcBorders>
              <w:top w:val="single" w:sz="4" w:space="0" w:color="auto"/>
              <w:bottom w:val="single" w:sz="12" w:space="0" w:color="auto"/>
            </w:tcBorders>
            <w:shd w:val="clear" w:color="auto" w:fill="BFBFBF"/>
            <w:vAlign w:val="center"/>
            <w:tcPrChange w:id="890" w:author="Claire Carbone" w:date="2015-01-08T14:16:00Z">
              <w:tcPr>
                <w:tcW w:w="1903" w:type="dxa"/>
                <w:tcBorders>
                  <w:top w:val="single" w:sz="4" w:space="0" w:color="auto"/>
                  <w:bottom w:val="single" w:sz="12" w:space="0" w:color="auto"/>
                </w:tcBorders>
                <w:shd w:val="clear" w:color="auto" w:fill="BFBFBF"/>
                <w:vAlign w:val="center"/>
              </w:tcPr>
            </w:tcPrChange>
          </w:tcPr>
          <w:p w14:paraId="193C01ED" w14:textId="77777777" w:rsidR="00AE5F2C" w:rsidRPr="001B3DE8" w:rsidRDefault="00AE5F2C" w:rsidP="0015558B">
            <w:pPr>
              <w:pStyle w:val="1NIMTrgMainText"/>
              <w:spacing w:before="0" w:after="0" w:line="240" w:lineRule="auto"/>
              <w:rPr>
                <w:b/>
                <w:color w:val="000000"/>
              </w:rPr>
            </w:pPr>
            <w:r w:rsidRPr="001B3DE8">
              <w:rPr>
                <w:b/>
                <w:color w:val="000000"/>
              </w:rPr>
              <w:t>Project</w:t>
            </w:r>
          </w:p>
        </w:tc>
        <w:tc>
          <w:tcPr>
            <w:tcW w:w="2982" w:type="dxa"/>
            <w:tcBorders>
              <w:top w:val="single" w:sz="4" w:space="0" w:color="auto"/>
              <w:bottom w:val="single" w:sz="12" w:space="0" w:color="auto"/>
              <w:right w:val="single" w:sz="12" w:space="0" w:color="auto"/>
            </w:tcBorders>
            <w:vAlign w:val="center"/>
            <w:tcPrChange w:id="891" w:author="Claire Carbone" w:date="2015-01-08T14:16:00Z">
              <w:tcPr>
                <w:tcW w:w="2982" w:type="dxa"/>
                <w:tcBorders>
                  <w:top w:val="single" w:sz="4" w:space="0" w:color="auto"/>
                  <w:bottom w:val="single" w:sz="12" w:space="0" w:color="auto"/>
                  <w:right w:val="single" w:sz="12" w:space="0" w:color="auto"/>
                </w:tcBorders>
                <w:vAlign w:val="center"/>
              </w:tcPr>
            </w:tcPrChange>
          </w:tcPr>
          <w:p w14:paraId="193C01EE" w14:textId="77777777" w:rsidR="00AE5F2C" w:rsidRPr="001B3DE8" w:rsidRDefault="00AE5F2C" w:rsidP="0015558B">
            <w:pPr>
              <w:pStyle w:val="1NIMTrgMainText"/>
              <w:spacing w:before="0" w:after="0" w:line="240" w:lineRule="auto"/>
              <w:rPr>
                <w:color w:val="000000"/>
              </w:rPr>
            </w:pPr>
            <w:r w:rsidRPr="001B3DE8">
              <w:rPr>
                <w:color w:val="000000"/>
              </w:rPr>
              <w:t>‘Project: High Speed Internet’</w:t>
            </w:r>
          </w:p>
        </w:tc>
      </w:tr>
    </w:tbl>
    <w:p w14:paraId="193C01F7" w14:textId="77777777" w:rsidR="00AE5F2C" w:rsidRPr="001B3DE8" w:rsidDel="0015558B" w:rsidRDefault="00AE5F2C" w:rsidP="00EF0193">
      <w:pPr>
        <w:shd w:val="clear" w:color="auto" w:fill="FFFFFF"/>
        <w:spacing w:before="200" w:after="200" w:line="276" w:lineRule="auto"/>
        <w:rPr>
          <w:del w:id="892" w:author="Claire Carbone" w:date="2015-01-08T14:16:00Z"/>
          <w:rFonts w:cs="Arial"/>
          <w:color w:val="000000" w:themeColor="text1"/>
          <w:sz w:val="20"/>
          <w:szCs w:val="20"/>
        </w:rPr>
      </w:pPr>
    </w:p>
    <w:p w14:paraId="193C01F8" w14:textId="77777777" w:rsidR="00AE5F2C" w:rsidRPr="001B3DE8" w:rsidRDefault="00AE5F2C" w:rsidP="00EF0193">
      <w:pPr>
        <w:shd w:val="clear" w:color="auto" w:fill="FFFFFF"/>
        <w:spacing w:before="200" w:after="200" w:line="276" w:lineRule="auto"/>
        <w:rPr>
          <w:rFonts w:cs="Arial"/>
          <w:color w:val="000000" w:themeColor="text1"/>
          <w:sz w:val="20"/>
          <w:szCs w:val="20"/>
        </w:rPr>
      </w:pPr>
    </w:p>
    <w:p w14:paraId="193C01F9" w14:textId="77777777" w:rsidR="00EF0193" w:rsidRPr="001B3DE8" w:rsidRDefault="00EF0193" w:rsidP="00EF0193">
      <w:pPr>
        <w:shd w:val="clear" w:color="auto" w:fill="FFFFFF"/>
        <w:spacing w:before="200" w:after="200" w:line="276" w:lineRule="auto"/>
        <w:rPr>
          <w:rFonts w:cs="Arial"/>
          <w:color w:val="000000" w:themeColor="text1"/>
          <w:sz w:val="20"/>
          <w:szCs w:val="20"/>
        </w:rPr>
      </w:pPr>
      <w:r w:rsidRPr="001B3DE8">
        <w:rPr>
          <w:rFonts w:cs="Arial"/>
          <w:color w:val="000000" w:themeColor="text1"/>
          <w:sz w:val="20"/>
          <w:szCs w:val="20"/>
        </w:rPr>
        <w:t xml:space="preserve">We still have the </w:t>
      </w:r>
      <w:r w:rsidRPr="001B3DE8">
        <w:rPr>
          <w:rFonts w:cs="Arial"/>
          <w:b/>
          <w:color w:val="000000" w:themeColor="text1"/>
          <w:sz w:val="20"/>
          <w:szCs w:val="20"/>
        </w:rPr>
        <w:t>Base Item</w:t>
      </w:r>
      <w:r w:rsidRPr="001B3DE8">
        <w:rPr>
          <w:rFonts w:cs="Arial"/>
          <w:color w:val="000000" w:themeColor="text1"/>
          <w:sz w:val="20"/>
          <w:szCs w:val="20"/>
        </w:rPr>
        <w:t xml:space="preserve"> field to complete. We need to find and select the </w:t>
      </w:r>
      <w:r w:rsidRPr="001B3DE8">
        <w:rPr>
          <w:rFonts w:cs="Arial"/>
          <w:b/>
          <w:color w:val="000000" w:themeColor="text1"/>
          <w:sz w:val="20"/>
          <w:szCs w:val="20"/>
        </w:rPr>
        <w:t xml:space="preserve">Internet Access </w:t>
      </w:r>
      <w:r w:rsidRPr="001B3DE8">
        <w:rPr>
          <w:rFonts w:cs="Arial"/>
          <w:color w:val="000000" w:themeColor="text1"/>
          <w:sz w:val="20"/>
          <w:szCs w:val="20"/>
        </w:rPr>
        <w:t>item that we created earlier so that our new component item will inherit all its attributes.</w:t>
      </w:r>
    </w:p>
    <w:p w14:paraId="193C01FA" w14:textId="77777777" w:rsidR="00EF0193" w:rsidRPr="001B3DE8" w:rsidRDefault="00EF0193" w:rsidP="00917A5F">
      <w:pPr>
        <w:pStyle w:val="1NIMTrgMainText"/>
        <w:numPr>
          <w:ilvl w:val="0"/>
          <w:numId w:val="30"/>
        </w:numPr>
        <w:tabs>
          <w:tab w:val="clear" w:pos="1247"/>
        </w:tabs>
        <w:spacing w:before="0" w:after="0"/>
        <w:ind w:left="426" w:hanging="426"/>
        <w:rPr>
          <w:rFonts w:cs="Arial"/>
          <w:color w:val="000000" w:themeColor="text1"/>
        </w:rPr>
      </w:pPr>
      <w:r w:rsidRPr="001B3DE8">
        <w:rPr>
          <w:rFonts w:cs="Arial"/>
          <w:color w:val="000000" w:themeColor="text1"/>
          <w:lang w:eastAsia="sv-SE"/>
        </w:rPr>
        <w:t xml:space="preserve">Click on the finder button next to the </w:t>
      </w:r>
      <w:r w:rsidRPr="001B3DE8">
        <w:rPr>
          <w:rFonts w:cs="Arial"/>
          <w:b/>
          <w:color w:val="000000" w:themeColor="text1"/>
          <w:lang w:eastAsia="sv-SE"/>
        </w:rPr>
        <w:t>Base Item</w:t>
      </w:r>
      <w:r w:rsidRPr="001B3DE8">
        <w:rPr>
          <w:rFonts w:cs="Arial"/>
          <w:color w:val="000000" w:themeColor="text1"/>
          <w:lang w:eastAsia="sv-SE"/>
        </w:rPr>
        <w:t xml:space="preserve"> field.</w:t>
      </w:r>
    </w:p>
    <w:p w14:paraId="193C01FB" w14:textId="37270D48" w:rsidR="003A7775" w:rsidRPr="001B3DE8" w:rsidRDefault="0015558B" w:rsidP="00EF0193">
      <w:pPr>
        <w:shd w:val="clear" w:color="auto" w:fill="FFFFFF"/>
        <w:spacing w:before="300" w:after="300" w:line="276" w:lineRule="auto"/>
        <w:jc w:val="center"/>
        <w:rPr>
          <w:rFonts w:cs="Arial"/>
          <w:color w:val="000000" w:themeColor="text1"/>
          <w:sz w:val="20"/>
          <w:szCs w:val="20"/>
        </w:rPr>
      </w:pPr>
      <w:ins w:id="893" w:author="Claire Carbone" w:date="2015-01-08T14:18:00Z">
        <w:r>
          <w:rPr>
            <w:rFonts w:cs="Arial"/>
            <w:noProof/>
            <w:color w:val="000000" w:themeColor="text1"/>
            <w:sz w:val="20"/>
            <w:szCs w:val="20"/>
            <w:lang w:eastAsia="en-US"/>
          </w:rPr>
          <w:drawing>
            <wp:inline distT="0" distB="0" distL="0" distR="0" wp14:anchorId="586B4ED7" wp14:editId="13333571">
              <wp:extent cx="4293734" cy="3332018"/>
              <wp:effectExtent l="19050" t="19050" r="12065" b="20955"/>
              <wp:docPr id="27791" name="Picture 2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04566" cy="3340424"/>
                      </a:xfrm>
                      <a:prstGeom prst="rect">
                        <a:avLst/>
                      </a:prstGeom>
                      <a:noFill/>
                      <a:ln>
                        <a:solidFill>
                          <a:schemeClr val="accent1"/>
                        </a:solidFill>
                      </a:ln>
                    </pic:spPr>
                  </pic:pic>
                </a:graphicData>
              </a:graphic>
            </wp:inline>
          </w:drawing>
        </w:r>
      </w:ins>
      <w:del w:id="894" w:author="Claire Carbone" w:date="2015-01-08T14:18:00Z">
        <w:r w:rsidR="00C95D35" w:rsidDel="0015558B">
          <w:rPr>
            <w:rFonts w:cs="Arial"/>
            <w:noProof/>
            <w:color w:val="000000" w:themeColor="text1"/>
            <w:sz w:val="20"/>
            <w:szCs w:val="20"/>
            <w:lang w:eastAsia="en-US"/>
          </w:rPr>
          <w:drawing>
            <wp:inline distT="0" distB="0" distL="0" distR="0" wp14:anchorId="25A54A7C" wp14:editId="279D18B4">
              <wp:extent cx="4925181" cy="3338945"/>
              <wp:effectExtent l="19050" t="19050" r="27940" b="13970"/>
              <wp:docPr id="27929" name="Picture 27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25133" cy="3338912"/>
                      </a:xfrm>
                      <a:prstGeom prst="rect">
                        <a:avLst/>
                      </a:prstGeom>
                      <a:noFill/>
                      <a:ln>
                        <a:solidFill>
                          <a:schemeClr val="accent1"/>
                        </a:solidFill>
                      </a:ln>
                    </pic:spPr>
                  </pic:pic>
                </a:graphicData>
              </a:graphic>
            </wp:inline>
          </w:drawing>
        </w:r>
      </w:del>
    </w:p>
    <w:p w14:paraId="193C01FC" w14:textId="77777777" w:rsidR="00501A1A" w:rsidRDefault="00EF0193" w:rsidP="00917A5F">
      <w:pPr>
        <w:pStyle w:val="ListParagraph"/>
        <w:numPr>
          <w:ilvl w:val="0"/>
          <w:numId w:val="30"/>
        </w:numPr>
        <w:shd w:val="clear" w:color="auto" w:fill="FFFFFF"/>
        <w:spacing w:before="200" w:after="200" w:line="276" w:lineRule="auto"/>
        <w:ind w:left="426" w:hanging="426"/>
        <w:contextualSpacing w:val="0"/>
        <w:rPr>
          <w:rFonts w:ascii="Arial" w:hAnsi="Arial" w:cs="Arial"/>
          <w:color w:val="000000" w:themeColor="text1"/>
          <w:sz w:val="20"/>
          <w:szCs w:val="20"/>
          <w:lang w:val="en-US" w:eastAsia="sv-SE"/>
        </w:rPr>
      </w:pPr>
      <w:r w:rsidRPr="001B3DE8">
        <w:rPr>
          <w:rFonts w:ascii="Arial" w:hAnsi="Arial" w:cs="Arial"/>
          <w:color w:val="000000" w:themeColor="text1"/>
          <w:sz w:val="20"/>
          <w:szCs w:val="20"/>
          <w:lang w:val="en-US" w:eastAsia="sv-SE"/>
        </w:rPr>
        <w:t xml:space="preserve">Click </w:t>
      </w:r>
      <w:r w:rsidRPr="001B3DE8">
        <w:rPr>
          <w:rFonts w:ascii="Arial" w:hAnsi="Arial" w:cs="Arial"/>
          <w:b/>
          <w:color w:val="000000" w:themeColor="text1"/>
          <w:sz w:val="20"/>
          <w:szCs w:val="20"/>
          <w:lang w:val="en-US" w:eastAsia="sv-SE"/>
        </w:rPr>
        <w:t>Search</w:t>
      </w:r>
      <w:r w:rsidRPr="001B3DE8">
        <w:rPr>
          <w:rFonts w:ascii="Arial" w:hAnsi="Arial" w:cs="Arial"/>
          <w:color w:val="000000" w:themeColor="text1"/>
          <w:sz w:val="20"/>
          <w:szCs w:val="20"/>
          <w:lang w:val="en-US" w:eastAsia="sv-SE"/>
        </w:rPr>
        <w:t xml:space="preserve"> </w:t>
      </w:r>
      <w:r w:rsidR="00501A1A" w:rsidRPr="001B3DE8">
        <w:rPr>
          <w:rFonts w:ascii="Arial" w:hAnsi="Arial" w:cs="Arial"/>
          <w:color w:val="000000" w:themeColor="text1"/>
          <w:sz w:val="20"/>
          <w:szCs w:val="20"/>
          <w:lang w:val="en-US" w:eastAsia="sv-SE"/>
        </w:rPr>
        <w:t>in</w:t>
      </w:r>
      <w:r w:rsidRPr="001B3DE8">
        <w:rPr>
          <w:rFonts w:ascii="Arial" w:hAnsi="Arial" w:cs="Arial"/>
          <w:color w:val="000000" w:themeColor="text1"/>
          <w:sz w:val="20"/>
          <w:szCs w:val="20"/>
          <w:lang w:val="en-US" w:eastAsia="sv-SE"/>
        </w:rPr>
        <w:t xml:space="preserve"> the resulting</w:t>
      </w:r>
      <w:r w:rsidR="00501A1A" w:rsidRPr="001B3DE8">
        <w:rPr>
          <w:rFonts w:ascii="Arial" w:hAnsi="Arial" w:cs="Arial"/>
          <w:color w:val="000000" w:themeColor="text1"/>
          <w:sz w:val="20"/>
          <w:szCs w:val="20"/>
          <w:lang w:val="en-US" w:eastAsia="sv-SE"/>
        </w:rPr>
        <w:t xml:space="preserve"> </w:t>
      </w:r>
      <w:r w:rsidR="00501A1A" w:rsidRPr="001B3DE8">
        <w:rPr>
          <w:rFonts w:ascii="Arial" w:hAnsi="Arial" w:cs="Arial"/>
          <w:b/>
          <w:color w:val="000000" w:themeColor="text1"/>
          <w:sz w:val="20"/>
          <w:szCs w:val="20"/>
          <w:lang w:val="en-US" w:eastAsia="sv-SE"/>
        </w:rPr>
        <w:t>Search Criteria</w:t>
      </w:r>
      <w:r w:rsidR="00501A1A" w:rsidRPr="001B3DE8">
        <w:rPr>
          <w:rFonts w:ascii="Arial" w:hAnsi="Arial" w:cs="Arial"/>
          <w:color w:val="000000" w:themeColor="text1"/>
          <w:sz w:val="20"/>
          <w:szCs w:val="20"/>
          <w:lang w:val="en-US" w:eastAsia="sv-SE"/>
        </w:rPr>
        <w:t xml:space="preserve"> panel, and you will see a list of the different items currently in the system</w:t>
      </w:r>
      <w:r w:rsidRPr="001B3DE8">
        <w:rPr>
          <w:rFonts w:ascii="Arial" w:hAnsi="Arial" w:cs="Arial"/>
          <w:color w:val="000000" w:themeColor="text1"/>
          <w:sz w:val="20"/>
          <w:szCs w:val="20"/>
          <w:lang w:val="en-US" w:eastAsia="sv-SE"/>
        </w:rPr>
        <w:t>.</w:t>
      </w:r>
    </w:p>
    <w:p w14:paraId="64432FD4" w14:textId="06920F2B" w:rsidR="00C95D35" w:rsidRPr="001B3DE8" w:rsidRDefault="0015558B" w:rsidP="00965412">
      <w:pPr>
        <w:pStyle w:val="ListParagraph"/>
        <w:shd w:val="clear" w:color="auto" w:fill="FFFFFF"/>
        <w:spacing w:before="200" w:after="200" w:line="276" w:lineRule="auto"/>
        <w:ind w:left="426"/>
        <w:contextualSpacing w:val="0"/>
        <w:rPr>
          <w:rFonts w:ascii="Arial" w:hAnsi="Arial" w:cs="Arial"/>
          <w:color w:val="000000" w:themeColor="text1"/>
          <w:sz w:val="20"/>
          <w:szCs w:val="20"/>
          <w:lang w:val="en-US" w:eastAsia="sv-SE"/>
        </w:rPr>
      </w:pPr>
      <w:ins w:id="895" w:author="Claire Carbone" w:date="2015-01-08T14:20:00Z">
        <w:r>
          <w:rPr>
            <w:rFonts w:ascii="Arial" w:hAnsi="Arial" w:cs="Arial"/>
            <w:noProof/>
            <w:color w:val="000000" w:themeColor="text1"/>
            <w:sz w:val="20"/>
            <w:szCs w:val="20"/>
            <w:lang w:val="en-US" w:eastAsia="en-US"/>
          </w:rPr>
          <w:drawing>
            <wp:inline distT="0" distB="0" distL="0" distR="0" wp14:anchorId="4767C4C9" wp14:editId="7627358E">
              <wp:extent cx="5929630" cy="2805430"/>
              <wp:effectExtent l="19050" t="19050" r="13970" b="13970"/>
              <wp:docPr id="27792" name="Picture 2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29630" cy="2805430"/>
                      </a:xfrm>
                      <a:prstGeom prst="rect">
                        <a:avLst/>
                      </a:prstGeom>
                      <a:noFill/>
                      <a:ln>
                        <a:solidFill>
                          <a:schemeClr val="accent1"/>
                        </a:solidFill>
                      </a:ln>
                    </pic:spPr>
                  </pic:pic>
                </a:graphicData>
              </a:graphic>
            </wp:inline>
          </w:drawing>
        </w:r>
      </w:ins>
      <w:del w:id="896" w:author="Claire Carbone" w:date="2015-01-08T14:19:00Z">
        <w:r w:rsidR="00C95D35" w:rsidDel="0015558B">
          <w:rPr>
            <w:rFonts w:ascii="Arial" w:hAnsi="Arial" w:cs="Arial"/>
            <w:noProof/>
            <w:color w:val="000000" w:themeColor="text1"/>
            <w:sz w:val="20"/>
            <w:szCs w:val="20"/>
            <w:lang w:val="en-US" w:eastAsia="en-US"/>
          </w:rPr>
          <w:drawing>
            <wp:inline distT="0" distB="0" distL="0" distR="0" wp14:anchorId="74AE20E4" wp14:editId="46802CA3">
              <wp:extent cx="2940386" cy="2653145"/>
              <wp:effectExtent l="19050" t="19050" r="12700" b="13970"/>
              <wp:docPr id="27930" name="Picture 27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47467" cy="2659534"/>
                      </a:xfrm>
                      <a:prstGeom prst="rect">
                        <a:avLst/>
                      </a:prstGeom>
                      <a:noFill/>
                      <a:ln>
                        <a:solidFill>
                          <a:schemeClr val="accent1"/>
                        </a:solidFill>
                      </a:ln>
                    </pic:spPr>
                  </pic:pic>
                </a:graphicData>
              </a:graphic>
            </wp:inline>
          </w:drawing>
        </w:r>
      </w:del>
    </w:p>
    <w:p w14:paraId="193C01FD" w14:textId="77777777" w:rsidR="00EF0193" w:rsidRPr="001B3DE8" w:rsidRDefault="00501A1A" w:rsidP="00917A5F">
      <w:pPr>
        <w:pStyle w:val="ListParagraph"/>
        <w:numPr>
          <w:ilvl w:val="0"/>
          <w:numId w:val="30"/>
        </w:numPr>
        <w:shd w:val="clear" w:color="auto" w:fill="FFFFFF"/>
        <w:spacing w:before="200" w:after="200" w:line="276" w:lineRule="auto"/>
        <w:ind w:left="426" w:hanging="426"/>
        <w:contextualSpacing w:val="0"/>
        <w:rPr>
          <w:rFonts w:ascii="Arial" w:hAnsi="Arial" w:cs="Arial"/>
          <w:color w:val="000000" w:themeColor="text1"/>
          <w:sz w:val="20"/>
          <w:szCs w:val="20"/>
          <w:lang w:val="en-US" w:eastAsia="sv-SE"/>
        </w:rPr>
      </w:pPr>
      <w:r w:rsidRPr="001B3DE8">
        <w:rPr>
          <w:rFonts w:ascii="Arial" w:hAnsi="Arial" w:cs="Arial"/>
          <w:color w:val="000000" w:themeColor="text1"/>
          <w:sz w:val="20"/>
          <w:szCs w:val="20"/>
          <w:lang w:val="en-US" w:eastAsia="sv-SE"/>
        </w:rPr>
        <w:t xml:space="preserve">Click the </w:t>
      </w:r>
      <w:del w:id="897" w:author="Claire Carbone" w:date="2015-01-08T14:20:00Z">
        <w:r w:rsidRPr="001B3DE8" w:rsidDel="0015558B">
          <w:rPr>
            <w:rFonts w:ascii="Arial" w:hAnsi="Arial" w:cs="Arial"/>
            <w:color w:val="000000" w:themeColor="text1"/>
            <w:sz w:val="20"/>
            <w:szCs w:val="20"/>
            <w:lang w:val="en-US" w:eastAsia="sv-SE"/>
          </w:rPr>
          <w:delText xml:space="preserve">blue </w:delText>
        </w:r>
      </w:del>
      <w:r w:rsidRPr="001B3DE8">
        <w:rPr>
          <w:rFonts w:ascii="Arial" w:hAnsi="Arial" w:cs="Arial"/>
          <w:color w:val="000000" w:themeColor="text1"/>
          <w:sz w:val="20"/>
          <w:szCs w:val="20"/>
          <w:lang w:val="en-US" w:eastAsia="sv-SE"/>
        </w:rPr>
        <w:t xml:space="preserve">arrow to the left of the </w:t>
      </w:r>
      <w:r w:rsidRPr="001B3DE8">
        <w:rPr>
          <w:rFonts w:ascii="Arial" w:hAnsi="Arial" w:cs="Arial"/>
          <w:b/>
          <w:color w:val="000000" w:themeColor="text1"/>
          <w:sz w:val="20"/>
          <w:szCs w:val="20"/>
          <w:lang w:val="en-US" w:eastAsia="sv-SE"/>
        </w:rPr>
        <w:t xml:space="preserve">Internet Access </w:t>
      </w:r>
      <w:r w:rsidRPr="001B3DE8">
        <w:rPr>
          <w:rFonts w:ascii="Arial" w:hAnsi="Arial" w:cs="Arial"/>
          <w:color w:val="000000" w:themeColor="text1"/>
          <w:sz w:val="20"/>
          <w:szCs w:val="20"/>
          <w:lang w:val="en-US" w:eastAsia="sv-SE"/>
        </w:rPr>
        <w:t xml:space="preserve">row. This not only selects the item, but also enters it into the </w:t>
      </w:r>
      <w:r w:rsidRPr="001B3DE8">
        <w:rPr>
          <w:rFonts w:ascii="Arial" w:hAnsi="Arial" w:cs="Arial"/>
          <w:b/>
          <w:color w:val="000000" w:themeColor="text1"/>
          <w:sz w:val="20"/>
          <w:szCs w:val="20"/>
          <w:lang w:val="en-US" w:eastAsia="sv-SE"/>
        </w:rPr>
        <w:t xml:space="preserve">Base Item </w:t>
      </w:r>
      <w:r w:rsidRPr="001B3DE8">
        <w:rPr>
          <w:rFonts w:ascii="Arial" w:hAnsi="Arial" w:cs="Arial"/>
          <w:color w:val="000000" w:themeColor="text1"/>
          <w:sz w:val="20"/>
          <w:szCs w:val="20"/>
          <w:lang w:val="en-US" w:eastAsia="sv-SE"/>
        </w:rPr>
        <w:t>field:</w:t>
      </w:r>
    </w:p>
    <w:p w14:paraId="193C01FE" w14:textId="2E9FD41B" w:rsidR="00EF0193" w:rsidRPr="001B3DE8" w:rsidRDefault="00C95D35" w:rsidP="00501A1A">
      <w:pPr>
        <w:shd w:val="clear" w:color="auto" w:fill="FFFFFF"/>
        <w:spacing w:before="300" w:after="300" w:line="276" w:lineRule="auto"/>
        <w:jc w:val="center"/>
        <w:rPr>
          <w:rFonts w:cs="Arial"/>
          <w:color w:val="000000" w:themeColor="text1"/>
          <w:sz w:val="20"/>
          <w:szCs w:val="20"/>
        </w:rPr>
      </w:pPr>
      <w:r>
        <w:rPr>
          <w:rFonts w:cs="Arial"/>
          <w:noProof/>
          <w:color w:val="000000" w:themeColor="text1"/>
          <w:sz w:val="20"/>
          <w:szCs w:val="20"/>
          <w:lang w:eastAsia="en-US"/>
        </w:rPr>
        <w:drawing>
          <wp:inline distT="0" distB="0" distL="0" distR="0" wp14:anchorId="30EE7871" wp14:editId="59EEF953">
            <wp:extent cx="4869490" cy="3460572"/>
            <wp:effectExtent l="19050" t="19050" r="26670" b="26035"/>
            <wp:docPr id="27931" name="Picture 27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69757" cy="3460761"/>
                    </a:xfrm>
                    <a:prstGeom prst="rect">
                      <a:avLst/>
                    </a:prstGeom>
                    <a:noFill/>
                    <a:ln>
                      <a:solidFill>
                        <a:schemeClr val="accent1"/>
                      </a:solidFill>
                    </a:ln>
                  </pic:spPr>
                </pic:pic>
              </a:graphicData>
            </a:graphic>
          </wp:inline>
        </w:drawing>
      </w:r>
    </w:p>
    <w:p w14:paraId="193C01FF" w14:textId="55502EB8" w:rsidR="00EF0193" w:rsidRDefault="00501A1A" w:rsidP="00917A5F">
      <w:pPr>
        <w:pStyle w:val="ListParagraph"/>
        <w:numPr>
          <w:ilvl w:val="0"/>
          <w:numId w:val="30"/>
        </w:numPr>
        <w:shd w:val="clear" w:color="auto" w:fill="FFFFFF"/>
        <w:spacing w:before="200" w:after="200" w:line="276" w:lineRule="auto"/>
        <w:ind w:left="425" w:hanging="425"/>
        <w:contextualSpacing w:val="0"/>
        <w:rPr>
          <w:ins w:id="898" w:author="Claire Carbone" w:date="2015-01-08T14:22:00Z"/>
          <w:rFonts w:ascii="Arial" w:hAnsi="Arial" w:cs="Arial"/>
          <w:color w:val="000000" w:themeColor="text1"/>
          <w:sz w:val="20"/>
          <w:szCs w:val="20"/>
          <w:lang w:val="en-US"/>
        </w:rPr>
      </w:pPr>
      <w:r w:rsidRPr="001B3DE8">
        <w:rPr>
          <w:rFonts w:ascii="Arial" w:hAnsi="Arial" w:cs="Arial"/>
          <w:color w:val="000000" w:themeColor="text1"/>
          <w:sz w:val="20"/>
          <w:szCs w:val="20"/>
          <w:lang w:val="en-US"/>
        </w:rPr>
        <w:t xml:space="preserve">Click the </w:t>
      </w:r>
      <w:r w:rsidRPr="001B3DE8">
        <w:rPr>
          <w:rFonts w:ascii="Arial" w:hAnsi="Arial" w:cs="Arial"/>
          <w:b/>
          <w:color w:val="000000" w:themeColor="text1"/>
          <w:sz w:val="20"/>
          <w:szCs w:val="20"/>
          <w:lang w:val="en-US"/>
        </w:rPr>
        <w:t xml:space="preserve">Save </w:t>
      </w:r>
      <w:r w:rsidRPr="001B3DE8">
        <w:rPr>
          <w:rFonts w:ascii="Arial" w:hAnsi="Arial" w:cs="Arial"/>
          <w:color w:val="000000" w:themeColor="text1"/>
          <w:sz w:val="20"/>
          <w:szCs w:val="20"/>
          <w:lang w:val="en-US"/>
        </w:rPr>
        <w:t xml:space="preserve">icon in the </w:t>
      </w:r>
      <w:r w:rsidRPr="001B3DE8">
        <w:rPr>
          <w:rFonts w:ascii="Arial" w:hAnsi="Arial" w:cs="Arial"/>
          <w:b/>
          <w:color w:val="000000" w:themeColor="text1"/>
          <w:sz w:val="20"/>
          <w:szCs w:val="20"/>
          <w:lang w:val="en-US"/>
        </w:rPr>
        <w:t xml:space="preserve">Item Detail </w:t>
      </w:r>
      <w:r w:rsidRPr="001B3DE8">
        <w:rPr>
          <w:rFonts w:ascii="Arial" w:hAnsi="Arial" w:cs="Arial"/>
          <w:color w:val="000000" w:themeColor="text1"/>
          <w:sz w:val="20"/>
          <w:szCs w:val="20"/>
          <w:lang w:val="en-US"/>
        </w:rPr>
        <w:t xml:space="preserve">panel title bar, then </w:t>
      </w:r>
      <w:r w:rsidR="00F233DF">
        <w:rPr>
          <w:rFonts w:ascii="Arial" w:hAnsi="Arial" w:cs="Arial"/>
          <w:color w:val="000000" w:themeColor="text1"/>
          <w:sz w:val="20"/>
          <w:szCs w:val="20"/>
          <w:lang w:val="en-US"/>
        </w:rPr>
        <w:t>return to Item screen</w:t>
      </w:r>
      <w:r w:rsidRPr="001B3DE8">
        <w:rPr>
          <w:rFonts w:ascii="Arial" w:hAnsi="Arial" w:cs="Arial"/>
          <w:color w:val="000000" w:themeColor="text1"/>
          <w:sz w:val="20"/>
          <w:szCs w:val="20"/>
          <w:lang w:val="en-US"/>
        </w:rPr>
        <w:t xml:space="preserve"> </w:t>
      </w:r>
      <w:r w:rsidR="00F233DF">
        <w:rPr>
          <w:rFonts w:ascii="Arial" w:hAnsi="Arial" w:cs="Arial"/>
          <w:color w:val="000000" w:themeColor="text1"/>
          <w:sz w:val="20"/>
          <w:szCs w:val="20"/>
          <w:lang w:val="en-US"/>
        </w:rPr>
        <w:t xml:space="preserve">and Click Search </w:t>
      </w:r>
      <w:r w:rsidRPr="001B3DE8">
        <w:rPr>
          <w:rFonts w:ascii="Arial" w:hAnsi="Arial" w:cs="Arial"/>
          <w:color w:val="000000" w:themeColor="text1"/>
          <w:sz w:val="20"/>
          <w:szCs w:val="20"/>
          <w:lang w:val="en-US"/>
        </w:rPr>
        <w:t xml:space="preserve">to see the new </w:t>
      </w:r>
      <w:r w:rsidRPr="001B3DE8">
        <w:rPr>
          <w:rFonts w:ascii="Arial" w:hAnsi="Arial" w:cs="Arial"/>
          <w:b/>
          <w:color w:val="000000" w:themeColor="text1"/>
          <w:sz w:val="20"/>
          <w:szCs w:val="20"/>
          <w:lang w:val="en-US"/>
        </w:rPr>
        <w:t xml:space="preserve">Light Internet Access </w:t>
      </w:r>
      <w:r w:rsidRPr="001B3DE8">
        <w:rPr>
          <w:rFonts w:ascii="Arial" w:hAnsi="Arial" w:cs="Arial"/>
          <w:color w:val="000000" w:themeColor="text1"/>
          <w:sz w:val="20"/>
          <w:szCs w:val="20"/>
          <w:lang w:val="en-US"/>
        </w:rPr>
        <w:t>component item.</w:t>
      </w:r>
    </w:p>
    <w:p w14:paraId="593E7A53" w14:textId="726CAB07" w:rsidR="0015558B" w:rsidRPr="001B3DE8" w:rsidRDefault="0015558B">
      <w:pPr>
        <w:pStyle w:val="ListParagraph"/>
        <w:shd w:val="clear" w:color="auto" w:fill="FFFFFF"/>
        <w:spacing w:before="200" w:after="200" w:line="276" w:lineRule="auto"/>
        <w:ind w:left="0"/>
        <w:contextualSpacing w:val="0"/>
        <w:rPr>
          <w:rFonts w:ascii="Arial" w:hAnsi="Arial" w:cs="Arial"/>
          <w:color w:val="000000" w:themeColor="text1"/>
          <w:sz w:val="20"/>
          <w:szCs w:val="20"/>
          <w:lang w:val="en-US"/>
        </w:rPr>
        <w:pPrChange w:id="899" w:author="Claire Carbone" w:date="2015-01-08T14:22:00Z">
          <w:pPr>
            <w:pStyle w:val="ListParagraph"/>
            <w:numPr>
              <w:numId w:val="30"/>
            </w:numPr>
            <w:shd w:val="clear" w:color="auto" w:fill="FFFFFF"/>
            <w:spacing w:before="200" w:after="200" w:line="276" w:lineRule="auto"/>
            <w:ind w:left="425" w:hanging="425"/>
            <w:contextualSpacing w:val="0"/>
          </w:pPr>
        </w:pPrChange>
      </w:pPr>
      <w:ins w:id="900" w:author="Claire Carbone" w:date="2015-01-08T14:22:00Z">
        <w:r>
          <w:rPr>
            <w:rFonts w:ascii="Arial" w:hAnsi="Arial" w:cs="Arial"/>
            <w:noProof/>
            <w:color w:val="000000" w:themeColor="text1"/>
            <w:sz w:val="20"/>
            <w:szCs w:val="20"/>
            <w:lang w:val="en-US" w:eastAsia="en-US"/>
          </w:rPr>
          <w:drawing>
            <wp:inline distT="0" distB="0" distL="0" distR="0" wp14:anchorId="14BE2A77" wp14:editId="04E8A059">
              <wp:extent cx="6091729" cy="1371600"/>
              <wp:effectExtent l="19050" t="19050" r="23495" b="19050"/>
              <wp:docPr id="27793" name="Picture 2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91669" cy="1371587"/>
                      </a:xfrm>
                      <a:prstGeom prst="rect">
                        <a:avLst/>
                      </a:prstGeom>
                      <a:noFill/>
                      <a:ln>
                        <a:solidFill>
                          <a:schemeClr val="accent1"/>
                        </a:solidFill>
                      </a:ln>
                    </pic:spPr>
                  </pic:pic>
                </a:graphicData>
              </a:graphic>
            </wp:inline>
          </w:drawing>
        </w:r>
      </w:ins>
    </w:p>
    <w:p w14:paraId="6B5C25C2" w14:textId="3FF5C51F" w:rsidR="0015558B" w:rsidRPr="0015558B" w:rsidRDefault="0015558B" w:rsidP="00917A5F">
      <w:pPr>
        <w:pStyle w:val="ListParagraph"/>
        <w:numPr>
          <w:ilvl w:val="0"/>
          <w:numId w:val="30"/>
        </w:numPr>
        <w:shd w:val="clear" w:color="auto" w:fill="FFFFFF"/>
        <w:spacing w:before="200" w:after="200" w:line="276" w:lineRule="auto"/>
        <w:ind w:left="425" w:hanging="425"/>
        <w:contextualSpacing w:val="0"/>
        <w:rPr>
          <w:ins w:id="901" w:author="Claire Carbone" w:date="2015-01-08T14:23:00Z"/>
          <w:rFonts w:ascii="Arial" w:hAnsi="Arial" w:cs="Arial"/>
          <w:color w:val="000000" w:themeColor="text1"/>
          <w:sz w:val="20"/>
          <w:szCs w:val="20"/>
          <w:lang w:val="en-US"/>
        </w:rPr>
      </w:pPr>
      <w:ins w:id="902" w:author="Claire Carbone" w:date="2015-01-08T14:23:00Z">
        <w:r>
          <w:rPr>
            <w:rFonts w:ascii="Arial" w:hAnsi="Arial" w:cs="Arial"/>
            <w:color w:val="000000" w:themeColor="text1"/>
            <w:sz w:val="20"/>
            <w:szCs w:val="20"/>
            <w:lang w:val="en-US"/>
          </w:rPr>
          <w:t xml:space="preserve">Click on arrow next to </w:t>
        </w:r>
        <w:r w:rsidRPr="001B3DE8">
          <w:rPr>
            <w:rFonts w:ascii="Arial" w:hAnsi="Arial" w:cs="Arial"/>
            <w:b/>
            <w:color w:val="000000" w:themeColor="text1"/>
            <w:sz w:val="20"/>
            <w:szCs w:val="20"/>
            <w:lang w:val="en-US"/>
          </w:rPr>
          <w:t>Light Internet Access</w:t>
        </w:r>
        <w:r>
          <w:rPr>
            <w:rFonts w:ascii="Arial" w:hAnsi="Arial" w:cs="Arial"/>
            <w:b/>
            <w:color w:val="000000" w:themeColor="text1"/>
            <w:sz w:val="20"/>
            <w:szCs w:val="20"/>
            <w:lang w:val="en-US"/>
          </w:rPr>
          <w:t xml:space="preserve"> </w:t>
        </w:r>
      </w:ins>
      <w:ins w:id="903" w:author="Claire Carbone" w:date="2015-01-08T14:24:00Z">
        <w:r w:rsidRPr="0015558B">
          <w:rPr>
            <w:rFonts w:ascii="Arial" w:hAnsi="Arial" w:cs="Arial"/>
            <w:color w:val="000000" w:themeColor="text1"/>
            <w:sz w:val="20"/>
            <w:szCs w:val="20"/>
            <w:lang w:val="en-US"/>
            <w:rPrChange w:id="904" w:author="Claire Carbone" w:date="2015-01-08T14:24:00Z">
              <w:rPr>
                <w:rFonts w:ascii="Arial" w:hAnsi="Arial" w:cs="Arial"/>
                <w:b/>
                <w:color w:val="000000" w:themeColor="text1"/>
                <w:sz w:val="20"/>
                <w:szCs w:val="20"/>
                <w:lang w:val="en-US"/>
              </w:rPr>
            </w:rPrChange>
          </w:rPr>
          <w:t>to see item details.</w:t>
        </w:r>
      </w:ins>
    </w:p>
    <w:p w14:paraId="193C0200" w14:textId="4C242DF2" w:rsidR="00EF0193" w:rsidRPr="001B3DE8" w:rsidRDefault="00501A1A" w:rsidP="00917A5F">
      <w:pPr>
        <w:pStyle w:val="ListParagraph"/>
        <w:numPr>
          <w:ilvl w:val="0"/>
          <w:numId w:val="30"/>
        </w:numPr>
        <w:shd w:val="clear" w:color="auto" w:fill="FFFFFF"/>
        <w:spacing w:before="200" w:after="200" w:line="276" w:lineRule="auto"/>
        <w:ind w:left="425" w:hanging="425"/>
        <w:contextualSpacing w:val="0"/>
        <w:rPr>
          <w:rFonts w:ascii="Arial" w:hAnsi="Arial" w:cs="Arial"/>
          <w:color w:val="000000" w:themeColor="text1"/>
          <w:sz w:val="20"/>
          <w:szCs w:val="20"/>
          <w:lang w:val="en-US"/>
        </w:rPr>
      </w:pPr>
      <w:r w:rsidRPr="001B3DE8">
        <w:rPr>
          <w:rFonts w:ascii="Arial" w:hAnsi="Arial" w:cs="Arial"/>
          <w:color w:val="000000" w:themeColor="text1"/>
          <w:sz w:val="20"/>
          <w:szCs w:val="20"/>
          <w:lang w:val="en-US"/>
        </w:rPr>
        <w:t xml:space="preserve">Expand the items under </w:t>
      </w:r>
      <w:r w:rsidRPr="001B3DE8">
        <w:rPr>
          <w:rFonts w:ascii="Arial" w:hAnsi="Arial" w:cs="Arial"/>
          <w:b/>
          <w:color w:val="000000" w:themeColor="text1"/>
          <w:sz w:val="20"/>
          <w:szCs w:val="20"/>
          <w:lang w:val="en-US"/>
        </w:rPr>
        <w:t>Light Internet Access</w:t>
      </w:r>
      <w:r w:rsidR="00F233DF">
        <w:rPr>
          <w:rFonts w:ascii="Arial" w:hAnsi="Arial" w:cs="Arial"/>
          <w:b/>
          <w:color w:val="000000" w:themeColor="text1"/>
          <w:sz w:val="20"/>
          <w:szCs w:val="20"/>
          <w:lang w:val="en-US"/>
        </w:rPr>
        <w:t xml:space="preserve"> by opening the Attributes tab</w:t>
      </w:r>
      <w:r w:rsidRPr="001B3DE8">
        <w:rPr>
          <w:rFonts w:ascii="Arial" w:hAnsi="Arial" w:cs="Arial"/>
          <w:b/>
          <w:color w:val="000000" w:themeColor="text1"/>
          <w:sz w:val="20"/>
          <w:szCs w:val="20"/>
          <w:lang w:val="en-US"/>
        </w:rPr>
        <w:t xml:space="preserve"> </w:t>
      </w:r>
      <w:r w:rsidRPr="001B3DE8">
        <w:rPr>
          <w:rFonts w:ascii="Arial" w:hAnsi="Arial" w:cs="Arial"/>
          <w:color w:val="000000" w:themeColor="text1"/>
          <w:sz w:val="20"/>
          <w:szCs w:val="20"/>
          <w:lang w:val="en-US"/>
        </w:rPr>
        <w:t xml:space="preserve">and you should see the </w:t>
      </w:r>
      <w:r w:rsidRPr="001B3DE8">
        <w:rPr>
          <w:rFonts w:ascii="Arial" w:hAnsi="Arial" w:cs="Arial"/>
          <w:b/>
          <w:color w:val="000000" w:themeColor="text1"/>
          <w:sz w:val="20"/>
          <w:szCs w:val="20"/>
          <w:lang w:val="en-US"/>
        </w:rPr>
        <w:t xml:space="preserve">Upload Bandwidth </w:t>
      </w:r>
      <w:r w:rsidRPr="001B3DE8">
        <w:rPr>
          <w:rFonts w:ascii="Arial" w:hAnsi="Arial" w:cs="Arial"/>
          <w:color w:val="000000" w:themeColor="text1"/>
          <w:sz w:val="20"/>
          <w:szCs w:val="20"/>
          <w:lang w:val="en-US"/>
        </w:rPr>
        <w:t xml:space="preserve">and </w:t>
      </w:r>
      <w:r w:rsidRPr="001B3DE8">
        <w:rPr>
          <w:rFonts w:ascii="Arial" w:hAnsi="Arial" w:cs="Arial"/>
          <w:b/>
          <w:color w:val="000000" w:themeColor="text1"/>
          <w:sz w:val="20"/>
          <w:szCs w:val="20"/>
          <w:lang w:val="en-US"/>
        </w:rPr>
        <w:t xml:space="preserve">Download Bandwidth </w:t>
      </w:r>
      <w:r w:rsidRPr="001B3DE8">
        <w:rPr>
          <w:rFonts w:ascii="Arial" w:hAnsi="Arial" w:cs="Arial"/>
          <w:color w:val="000000" w:themeColor="text1"/>
          <w:sz w:val="20"/>
          <w:szCs w:val="20"/>
          <w:lang w:val="en-US"/>
        </w:rPr>
        <w:t>attributes</w:t>
      </w:r>
      <w:r w:rsidR="001100D2" w:rsidRPr="001B3DE8">
        <w:rPr>
          <w:rFonts w:ascii="Arial" w:hAnsi="Arial" w:cs="Arial"/>
          <w:color w:val="000000" w:themeColor="text1"/>
          <w:sz w:val="20"/>
          <w:szCs w:val="20"/>
          <w:lang w:val="en-US"/>
        </w:rPr>
        <w:t xml:space="preserve"> which are </w:t>
      </w:r>
      <w:r w:rsidR="001100D2" w:rsidRPr="001B3DE8">
        <w:rPr>
          <w:rFonts w:ascii="Arial" w:hAnsi="Arial" w:cs="Arial"/>
          <w:i/>
          <w:color w:val="000000" w:themeColor="text1"/>
          <w:sz w:val="20"/>
          <w:szCs w:val="20"/>
          <w:lang w:val="en-US"/>
        </w:rPr>
        <w:t>inherited</w:t>
      </w:r>
      <w:r w:rsidR="001100D2" w:rsidRPr="001B3DE8">
        <w:rPr>
          <w:rFonts w:ascii="Arial" w:hAnsi="Arial" w:cs="Arial"/>
          <w:color w:val="000000" w:themeColor="text1"/>
          <w:sz w:val="20"/>
          <w:szCs w:val="20"/>
          <w:lang w:val="en-US"/>
        </w:rPr>
        <w:t xml:space="preserve"> from the base item </w:t>
      </w:r>
      <w:r w:rsidR="001100D2" w:rsidRPr="001B3DE8">
        <w:rPr>
          <w:rFonts w:ascii="Arial" w:hAnsi="Arial" w:cs="Arial"/>
          <w:b/>
          <w:color w:val="000000" w:themeColor="text1"/>
          <w:sz w:val="20"/>
          <w:szCs w:val="20"/>
          <w:lang w:val="en-US"/>
        </w:rPr>
        <w:t>Internet Access</w:t>
      </w:r>
      <w:r w:rsidR="001100D2" w:rsidRPr="001B3DE8">
        <w:rPr>
          <w:rFonts w:ascii="Arial" w:hAnsi="Arial" w:cs="Arial"/>
          <w:color w:val="000000" w:themeColor="text1"/>
          <w:sz w:val="20"/>
          <w:szCs w:val="20"/>
          <w:lang w:val="en-US"/>
        </w:rPr>
        <w:t>:</w:t>
      </w:r>
    </w:p>
    <w:p w14:paraId="193C0201" w14:textId="4FFA4BAE" w:rsidR="00EF0193" w:rsidRPr="001B3DE8" w:rsidRDefault="0015558B" w:rsidP="00707A9C">
      <w:pPr>
        <w:shd w:val="clear" w:color="auto" w:fill="FFFFFF"/>
        <w:spacing w:before="300" w:after="300" w:line="276" w:lineRule="auto"/>
        <w:jc w:val="center"/>
        <w:rPr>
          <w:rFonts w:cs="Arial"/>
          <w:color w:val="000000" w:themeColor="text1"/>
          <w:sz w:val="20"/>
          <w:szCs w:val="20"/>
        </w:rPr>
      </w:pPr>
      <w:ins w:id="905" w:author="Claire Carbone" w:date="2015-01-08T14:25:00Z">
        <w:r>
          <w:rPr>
            <w:rFonts w:cs="Arial"/>
            <w:noProof/>
            <w:color w:val="000000" w:themeColor="text1"/>
            <w:sz w:val="20"/>
            <w:szCs w:val="20"/>
            <w:lang w:eastAsia="en-US"/>
          </w:rPr>
          <w:drawing>
            <wp:inline distT="0" distB="0" distL="0" distR="0" wp14:anchorId="47F229EF" wp14:editId="1FDA99FA">
              <wp:extent cx="5153891" cy="2700156"/>
              <wp:effectExtent l="19050" t="19050" r="27940" b="24130"/>
              <wp:docPr id="27794" name="Picture 2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53841" cy="2700130"/>
                      </a:xfrm>
                      <a:prstGeom prst="rect">
                        <a:avLst/>
                      </a:prstGeom>
                      <a:noFill/>
                      <a:ln>
                        <a:solidFill>
                          <a:schemeClr val="accent1"/>
                        </a:solidFill>
                      </a:ln>
                    </pic:spPr>
                  </pic:pic>
                </a:graphicData>
              </a:graphic>
            </wp:inline>
          </w:drawing>
        </w:r>
      </w:ins>
      <w:del w:id="906" w:author="Claire Carbone" w:date="2015-01-08T14:24:00Z">
        <w:r w:rsidR="00F233DF" w:rsidDel="0015558B">
          <w:rPr>
            <w:rFonts w:cs="Arial"/>
            <w:noProof/>
            <w:color w:val="000000" w:themeColor="text1"/>
            <w:sz w:val="20"/>
            <w:szCs w:val="20"/>
            <w:lang w:eastAsia="en-US"/>
          </w:rPr>
          <w:drawing>
            <wp:inline distT="0" distB="0" distL="0" distR="0" wp14:anchorId="0DE37772" wp14:editId="2CA63E87">
              <wp:extent cx="4945842" cy="3312746"/>
              <wp:effectExtent l="19050" t="19050" r="26670" b="21590"/>
              <wp:docPr id="27932" name="Picture 27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45986" cy="3312843"/>
                      </a:xfrm>
                      <a:prstGeom prst="rect">
                        <a:avLst/>
                      </a:prstGeom>
                      <a:noFill/>
                      <a:ln>
                        <a:solidFill>
                          <a:schemeClr val="accent1"/>
                        </a:solidFill>
                      </a:ln>
                    </pic:spPr>
                  </pic:pic>
                </a:graphicData>
              </a:graphic>
            </wp:inline>
          </w:drawing>
        </w:r>
      </w:del>
    </w:p>
    <w:p w14:paraId="193C0202" w14:textId="77777777" w:rsidR="00303C4F" w:rsidRDefault="00D044AF" w:rsidP="00917A5F">
      <w:pPr>
        <w:pStyle w:val="ListParagraph"/>
        <w:numPr>
          <w:ilvl w:val="0"/>
          <w:numId w:val="30"/>
        </w:numPr>
        <w:shd w:val="clear" w:color="auto" w:fill="FFFFFF"/>
        <w:spacing w:before="200" w:after="200" w:line="276" w:lineRule="auto"/>
        <w:ind w:left="425" w:hanging="425"/>
        <w:contextualSpacing w:val="0"/>
        <w:rPr>
          <w:ins w:id="907" w:author="Claire Carbone" w:date="2015-01-08T14:28:00Z"/>
          <w:rFonts w:ascii="Arial" w:hAnsi="Arial" w:cs="Arial"/>
          <w:color w:val="000000" w:themeColor="text1"/>
          <w:sz w:val="20"/>
          <w:szCs w:val="20"/>
          <w:lang w:val="en-US"/>
        </w:rPr>
      </w:pPr>
      <w:r w:rsidRPr="001B3DE8">
        <w:rPr>
          <w:rFonts w:ascii="Arial" w:hAnsi="Arial" w:cs="Arial"/>
          <w:color w:val="000000" w:themeColor="text1"/>
          <w:sz w:val="20"/>
          <w:szCs w:val="20"/>
          <w:lang w:val="en-US"/>
        </w:rPr>
        <w:t xml:space="preserve">Now repeat the process described above two more times to create the </w:t>
      </w:r>
      <w:r w:rsidRPr="001B3DE8">
        <w:rPr>
          <w:rFonts w:ascii="Arial" w:hAnsi="Arial" w:cs="Arial"/>
          <w:b/>
          <w:color w:val="000000" w:themeColor="text1"/>
          <w:sz w:val="20"/>
          <w:szCs w:val="20"/>
          <w:lang w:val="en-US"/>
        </w:rPr>
        <w:t xml:space="preserve">Regular Internet Access </w:t>
      </w:r>
      <w:r w:rsidRPr="001B3DE8">
        <w:rPr>
          <w:rFonts w:ascii="Arial" w:hAnsi="Arial" w:cs="Arial"/>
          <w:color w:val="000000" w:themeColor="text1"/>
          <w:sz w:val="20"/>
          <w:szCs w:val="20"/>
          <w:lang w:val="en-US"/>
        </w:rPr>
        <w:t xml:space="preserve">and </w:t>
      </w:r>
      <w:r w:rsidRPr="001B3DE8">
        <w:rPr>
          <w:rFonts w:ascii="Arial" w:hAnsi="Arial" w:cs="Arial"/>
          <w:b/>
          <w:color w:val="000000" w:themeColor="text1"/>
          <w:sz w:val="20"/>
          <w:szCs w:val="20"/>
          <w:lang w:val="en-US"/>
        </w:rPr>
        <w:t xml:space="preserve">Heavy Internet Access </w:t>
      </w:r>
      <w:r w:rsidRPr="001B3DE8">
        <w:rPr>
          <w:rFonts w:ascii="Arial" w:hAnsi="Arial" w:cs="Arial"/>
          <w:color w:val="000000" w:themeColor="text1"/>
          <w:sz w:val="20"/>
          <w:szCs w:val="20"/>
          <w:lang w:val="en-US"/>
        </w:rPr>
        <w:t xml:space="preserve">component items, both based on the </w:t>
      </w:r>
      <w:r w:rsidRPr="001B3DE8">
        <w:rPr>
          <w:rFonts w:ascii="Arial" w:hAnsi="Arial" w:cs="Arial"/>
          <w:b/>
          <w:color w:val="000000" w:themeColor="text1"/>
          <w:sz w:val="20"/>
          <w:szCs w:val="20"/>
          <w:lang w:val="en-US"/>
        </w:rPr>
        <w:t xml:space="preserve">Internet Access </w:t>
      </w:r>
      <w:r w:rsidRPr="001B3DE8">
        <w:rPr>
          <w:rFonts w:ascii="Arial" w:hAnsi="Arial" w:cs="Arial"/>
          <w:color w:val="000000" w:themeColor="text1"/>
          <w:sz w:val="20"/>
          <w:szCs w:val="20"/>
          <w:lang w:val="en-US"/>
        </w:rPr>
        <w:t>item.</w:t>
      </w:r>
    </w:p>
    <w:p w14:paraId="3F765922" w14:textId="331ACC03" w:rsidR="009573A5" w:rsidRDefault="009573A5">
      <w:pPr>
        <w:pStyle w:val="ListParagraph"/>
        <w:shd w:val="clear" w:color="auto" w:fill="FFFFFF"/>
        <w:spacing w:before="200" w:after="200" w:line="276" w:lineRule="auto"/>
        <w:ind w:left="425"/>
        <w:contextualSpacing w:val="0"/>
        <w:rPr>
          <w:ins w:id="908" w:author="Claire Carbone" w:date="2015-01-08T14:30:00Z"/>
          <w:rFonts w:ascii="Arial" w:hAnsi="Arial" w:cs="Arial"/>
          <w:b/>
          <w:color w:val="000000" w:themeColor="text1"/>
          <w:sz w:val="20"/>
          <w:szCs w:val="20"/>
          <w:lang w:val="en-US"/>
        </w:rPr>
        <w:pPrChange w:id="909" w:author="Claire Carbone" w:date="2015-01-08T14:28:00Z">
          <w:pPr>
            <w:pStyle w:val="ListParagraph"/>
            <w:numPr>
              <w:numId w:val="30"/>
            </w:numPr>
            <w:shd w:val="clear" w:color="auto" w:fill="FFFFFF"/>
            <w:spacing w:before="200" w:after="200" w:line="276" w:lineRule="auto"/>
            <w:ind w:left="425" w:hanging="425"/>
            <w:contextualSpacing w:val="0"/>
          </w:pPr>
        </w:pPrChange>
      </w:pPr>
      <w:ins w:id="910" w:author="Claire Carbone" w:date="2015-01-08T14:28:00Z">
        <w:r>
          <w:rPr>
            <w:rFonts w:ascii="Arial" w:hAnsi="Arial" w:cs="Arial"/>
            <w:color w:val="000000" w:themeColor="text1"/>
            <w:sz w:val="20"/>
            <w:szCs w:val="20"/>
            <w:lang w:val="en-US"/>
          </w:rPr>
          <w:t>Note:  A shortcut to do this is to click the checkbox next to lightInternetAccess</w:t>
        </w:r>
      </w:ins>
      <w:ins w:id="911" w:author="Claire Carbone" w:date="2015-01-08T14:29:00Z">
        <w:r>
          <w:rPr>
            <w:rFonts w:ascii="Arial" w:hAnsi="Arial" w:cs="Arial"/>
            <w:color w:val="000000" w:themeColor="text1"/>
            <w:sz w:val="20"/>
            <w:szCs w:val="20"/>
            <w:lang w:val="en-US"/>
          </w:rPr>
          <w:t xml:space="preserve"> and select </w:t>
        </w:r>
        <w:r w:rsidRPr="009573A5">
          <w:rPr>
            <w:rFonts w:ascii="Arial" w:hAnsi="Arial" w:cs="Arial"/>
            <w:b/>
            <w:color w:val="000000" w:themeColor="text1"/>
            <w:sz w:val="20"/>
            <w:szCs w:val="20"/>
            <w:lang w:val="en-US"/>
            <w:rPrChange w:id="912" w:author="Claire Carbone" w:date="2015-01-08T14:30:00Z">
              <w:rPr>
                <w:rFonts w:ascii="Arial" w:hAnsi="Arial" w:cs="Arial"/>
                <w:color w:val="000000" w:themeColor="text1"/>
                <w:sz w:val="20"/>
                <w:szCs w:val="20"/>
                <w:lang w:val="en-US"/>
              </w:rPr>
            </w:rPrChange>
          </w:rPr>
          <w:t>Copy</w:t>
        </w:r>
      </w:ins>
    </w:p>
    <w:p w14:paraId="2611573F" w14:textId="0428DA3D" w:rsidR="009573A5" w:rsidRPr="001B3DE8" w:rsidRDefault="009573A5">
      <w:pPr>
        <w:pStyle w:val="ListParagraph"/>
        <w:shd w:val="clear" w:color="auto" w:fill="FFFFFF"/>
        <w:spacing w:before="200" w:after="200" w:line="276" w:lineRule="auto"/>
        <w:ind w:left="1304"/>
        <w:contextualSpacing w:val="0"/>
        <w:rPr>
          <w:rFonts w:ascii="Arial" w:hAnsi="Arial" w:cs="Arial"/>
          <w:color w:val="000000" w:themeColor="text1"/>
          <w:sz w:val="20"/>
          <w:szCs w:val="20"/>
          <w:lang w:val="en-US"/>
        </w:rPr>
        <w:pPrChange w:id="913" w:author="Claire Carbone" w:date="2015-01-08T14:31:00Z">
          <w:pPr>
            <w:pStyle w:val="ListParagraph"/>
            <w:numPr>
              <w:numId w:val="30"/>
            </w:numPr>
            <w:shd w:val="clear" w:color="auto" w:fill="FFFFFF"/>
            <w:spacing w:before="200" w:after="200" w:line="276" w:lineRule="auto"/>
            <w:ind w:left="425" w:hanging="425"/>
            <w:contextualSpacing w:val="0"/>
          </w:pPr>
        </w:pPrChange>
      </w:pPr>
      <w:ins w:id="914" w:author="Claire Carbone" w:date="2015-01-08T14:31:00Z">
        <w:r>
          <w:rPr>
            <w:rFonts w:ascii="Arial" w:hAnsi="Arial" w:cs="Arial"/>
            <w:noProof/>
            <w:color w:val="000000" w:themeColor="text1"/>
            <w:sz w:val="20"/>
            <w:szCs w:val="20"/>
            <w:lang w:val="en-US" w:eastAsia="en-US"/>
          </w:rPr>
          <w:drawing>
            <wp:inline distT="0" distB="0" distL="0" distR="0" wp14:anchorId="14F3ED2C" wp14:editId="757184F2">
              <wp:extent cx="3461231" cy="1835727"/>
              <wp:effectExtent l="19050" t="19050" r="25400" b="12700"/>
              <wp:docPr id="27795" name="Picture 2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61381" cy="1835807"/>
                      </a:xfrm>
                      <a:prstGeom prst="rect">
                        <a:avLst/>
                      </a:prstGeom>
                      <a:noFill/>
                      <a:ln>
                        <a:solidFill>
                          <a:schemeClr val="accent1"/>
                        </a:solidFill>
                      </a:ln>
                    </pic:spPr>
                  </pic:pic>
                </a:graphicData>
              </a:graphic>
            </wp:inline>
          </w:drawing>
        </w:r>
      </w:ins>
    </w:p>
    <w:p w14:paraId="193C0203" w14:textId="77777777" w:rsidR="00E91F17" w:rsidRPr="001B3DE8" w:rsidRDefault="00303C4F" w:rsidP="00917A5F">
      <w:pPr>
        <w:pStyle w:val="ListParagraph"/>
        <w:numPr>
          <w:ilvl w:val="0"/>
          <w:numId w:val="30"/>
        </w:numPr>
        <w:shd w:val="clear" w:color="auto" w:fill="FFFFFF"/>
        <w:spacing w:before="200" w:after="200" w:line="276" w:lineRule="auto"/>
        <w:ind w:left="426" w:hanging="426"/>
        <w:contextualSpacing w:val="0"/>
        <w:rPr>
          <w:rFonts w:ascii="Arial" w:hAnsi="Arial" w:cs="Arial"/>
          <w:color w:val="000000" w:themeColor="text1"/>
          <w:sz w:val="20"/>
          <w:szCs w:val="20"/>
          <w:lang w:val="en-US"/>
        </w:rPr>
      </w:pPr>
      <w:r w:rsidRPr="001B3DE8">
        <w:rPr>
          <w:rFonts w:ascii="Arial" w:hAnsi="Arial" w:cs="Arial"/>
          <w:color w:val="000000" w:themeColor="text1"/>
          <w:sz w:val="20"/>
          <w:szCs w:val="20"/>
          <w:lang w:val="en-US"/>
        </w:rPr>
        <w:t xml:space="preserve">Expand the tree in the </w:t>
      </w:r>
      <w:r w:rsidRPr="001B3DE8">
        <w:rPr>
          <w:rFonts w:ascii="Arial" w:hAnsi="Arial" w:cs="Arial"/>
          <w:b/>
          <w:color w:val="000000" w:themeColor="text1"/>
          <w:sz w:val="20"/>
          <w:szCs w:val="20"/>
          <w:lang w:val="en-US"/>
        </w:rPr>
        <w:t xml:space="preserve">Item </w:t>
      </w:r>
      <w:r w:rsidRPr="001B3DE8">
        <w:rPr>
          <w:rFonts w:ascii="Arial" w:hAnsi="Arial" w:cs="Arial"/>
          <w:color w:val="000000" w:themeColor="text1"/>
          <w:sz w:val="20"/>
          <w:szCs w:val="20"/>
          <w:lang w:val="en-US"/>
        </w:rPr>
        <w:t xml:space="preserve">panel, and review the new hierarchy you have created. Check that both new items have successfully inherited the bandwidth attribute details from </w:t>
      </w:r>
      <w:r w:rsidRPr="001B3DE8">
        <w:rPr>
          <w:rFonts w:ascii="Arial" w:hAnsi="Arial" w:cs="Arial"/>
          <w:b/>
          <w:color w:val="000000" w:themeColor="text1"/>
          <w:sz w:val="20"/>
          <w:szCs w:val="20"/>
          <w:lang w:val="en-US"/>
        </w:rPr>
        <w:t>Internet Access</w:t>
      </w:r>
      <w:r w:rsidR="00E91F17" w:rsidRPr="001B3DE8">
        <w:rPr>
          <w:rFonts w:ascii="Arial" w:hAnsi="Arial" w:cs="Arial"/>
          <w:b/>
          <w:color w:val="000000" w:themeColor="text1"/>
          <w:sz w:val="20"/>
          <w:szCs w:val="20"/>
          <w:lang w:val="en-US"/>
        </w:rPr>
        <w:t xml:space="preserve"> </w:t>
      </w:r>
      <w:r w:rsidR="00E91F17" w:rsidRPr="001B3DE8">
        <w:rPr>
          <w:rFonts w:ascii="Arial" w:hAnsi="Arial" w:cs="Arial"/>
          <w:color w:val="000000" w:themeColor="text1"/>
          <w:sz w:val="20"/>
          <w:szCs w:val="20"/>
          <w:lang w:val="en-US"/>
        </w:rPr>
        <w:t>(as shown in the screenshot above)</w:t>
      </w:r>
      <w:r w:rsidRPr="001B3DE8">
        <w:rPr>
          <w:rFonts w:ascii="Arial" w:hAnsi="Arial" w:cs="Arial"/>
          <w:color w:val="000000" w:themeColor="text1"/>
          <w:sz w:val="20"/>
          <w:szCs w:val="20"/>
          <w:lang w:val="en-US"/>
        </w:rPr>
        <w:t>.</w:t>
      </w:r>
    </w:p>
    <w:p w14:paraId="193C0204" w14:textId="2A2963FA" w:rsidR="00EF0193" w:rsidRPr="001B3DE8" w:rsidRDefault="009573A5">
      <w:pPr>
        <w:pStyle w:val="ListParagraph"/>
        <w:shd w:val="clear" w:color="auto" w:fill="FFFFFF"/>
        <w:spacing w:before="300" w:after="300" w:line="276" w:lineRule="auto"/>
        <w:ind w:left="0"/>
        <w:contextualSpacing w:val="0"/>
        <w:jc w:val="center"/>
        <w:rPr>
          <w:rFonts w:ascii="Arial" w:hAnsi="Arial" w:cs="Arial"/>
          <w:color w:val="000000" w:themeColor="text1"/>
          <w:sz w:val="20"/>
          <w:szCs w:val="20"/>
          <w:lang w:val="en-US"/>
        </w:rPr>
      </w:pPr>
      <w:ins w:id="915" w:author="Claire Carbone" w:date="2015-01-08T14:33:00Z">
        <w:r>
          <w:rPr>
            <w:rFonts w:ascii="Arial" w:hAnsi="Arial" w:cs="Arial"/>
            <w:noProof/>
            <w:color w:val="000000" w:themeColor="text1"/>
            <w:sz w:val="20"/>
            <w:szCs w:val="20"/>
            <w:lang w:val="en-US" w:eastAsia="en-US"/>
          </w:rPr>
          <w:drawing>
            <wp:inline distT="0" distB="0" distL="0" distR="0" wp14:anchorId="060DD77F" wp14:editId="75E95DD8">
              <wp:extent cx="5936615" cy="1662430"/>
              <wp:effectExtent l="19050" t="19050" r="26035" b="13970"/>
              <wp:docPr id="27796" name="Picture 2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6615" cy="1662430"/>
                      </a:xfrm>
                      <a:prstGeom prst="rect">
                        <a:avLst/>
                      </a:prstGeom>
                      <a:noFill/>
                      <a:ln>
                        <a:solidFill>
                          <a:schemeClr val="accent1"/>
                        </a:solidFill>
                      </a:ln>
                    </pic:spPr>
                  </pic:pic>
                </a:graphicData>
              </a:graphic>
            </wp:inline>
          </w:drawing>
        </w:r>
      </w:ins>
      <w:del w:id="916" w:author="Claire Carbone" w:date="2015-01-08T14:32:00Z">
        <w:r w:rsidR="00F233DF" w:rsidDel="009573A5">
          <w:rPr>
            <w:rFonts w:ascii="Arial" w:hAnsi="Arial" w:cs="Arial"/>
            <w:noProof/>
            <w:color w:val="000000" w:themeColor="text1"/>
            <w:sz w:val="20"/>
            <w:szCs w:val="20"/>
            <w:lang w:val="en-US" w:eastAsia="en-US"/>
          </w:rPr>
          <w:drawing>
            <wp:inline distT="0" distB="0" distL="0" distR="0" wp14:anchorId="54D9580A" wp14:editId="4C252E56">
              <wp:extent cx="6338964" cy="2078182"/>
              <wp:effectExtent l="19050" t="19050" r="24130" b="17780"/>
              <wp:docPr id="27933" name="Picture 27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338902" cy="2078162"/>
                      </a:xfrm>
                      <a:prstGeom prst="rect">
                        <a:avLst/>
                      </a:prstGeom>
                      <a:noFill/>
                      <a:ln>
                        <a:solidFill>
                          <a:schemeClr val="accent1"/>
                        </a:solidFill>
                      </a:ln>
                    </pic:spPr>
                  </pic:pic>
                </a:graphicData>
              </a:graphic>
            </wp:inline>
          </w:drawing>
        </w:r>
      </w:del>
    </w:p>
    <w:p w14:paraId="193C0205" w14:textId="77777777" w:rsidR="003A7775" w:rsidRPr="001B3DE8" w:rsidRDefault="00707A9C" w:rsidP="00707A9C">
      <w:pPr>
        <w:shd w:val="clear" w:color="auto" w:fill="FFFFFF"/>
        <w:spacing w:before="200" w:after="200" w:line="276" w:lineRule="auto"/>
        <w:rPr>
          <w:rFonts w:cs="Arial"/>
          <w:color w:val="000000" w:themeColor="text1"/>
          <w:sz w:val="20"/>
          <w:szCs w:val="20"/>
        </w:rPr>
      </w:pPr>
      <w:r w:rsidRPr="001B3DE8">
        <w:rPr>
          <w:rFonts w:cs="Arial"/>
          <w:color w:val="000000" w:themeColor="text1"/>
          <w:sz w:val="20"/>
          <w:szCs w:val="20"/>
        </w:rPr>
        <w:t xml:space="preserve">We will now visit each of these new component items in turn, and </w:t>
      </w:r>
      <w:r w:rsidRPr="001B3DE8">
        <w:rPr>
          <w:rFonts w:cs="Arial"/>
          <w:i/>
          <w:color w:val="000000" w:themeColor="text1"/>
          <w:sz w:val="20"/>
          <w:szCs w:val="20"/>
        </w:rPr>
        <w:t>restrict</w:t>
      </w:r>
      <w:r w:rsidRPr="001B3DE8">
        <w:rPr>
          <w:rFonts w:cs="Arial"/>
          <w:color w:val="000000" w:themeColor="text1"/>
          <w:sz w:val="20"/>
          <w:szCs w:val="20"/>
        </w:rPr>
        <w:t xml:space="preserve"> the values which users will be able to assign to the </w:t>
      </w:r>
      <w:r w:rsidRPr="001B3DE8">
        <w:rPr>
          <w:rFonts w:cs="Arial"/>
          <w:b/>
          <w:color w:val="000000" w:themeColor="text1"/>
          <w:sz w:val="20"/>
          <w:szCs w:val="20"/>
        </w:rPr>
        <w:t xml:space="preserve">Upload Bandwidth </w:t>
      </w:r>
      <w:r w:rsidRPr="001B3DE8">
        <w:rPr>
          <w:rFonts w:cs="Arial"/>
          <w:color w:val="000000" w:themeColor="text1"/>
          <w:sz w:val="20"/>
          <w:szCs w:val="20"/>
        </w:rPr>
        <w:t xml:space="preserve">and </w:t>
      </w:r>
      <w:r w:rsidRPr="001B3DE8">
        <w:rPr>
          <w:rFonts w:cs="Arial"/>
          <w:b/>
          <w:color w:val="000000" w:themeColor="text1"/>
          <w:sz w:val="20"/>
          <w:szCs w:val="20"/>
        </w:rPr>
        <w:t>Download Bandwidth</w:t>
      </w:r>
      <w:r w:rsidRPr="001B3DE8">
        <w:rPr>
          <w:rFonts w:cs="Arial"/>
          <w:color w:val="000000" w:themeColor="text1"/>
          <w:sz w:val="20"/>
          <w:szCs w:val="20"/>
        </w:rPr>
        <w:t xml:space="preserve"> attributes. In other words, we will be defining which bandwidth options users will be presented with in the dropdown lists when applying bandwidth values to the </w:t>
      </w:r>
      <w:r w:rsidRPr="001B3DE8">
        <w:rPr>
          <w:rFonts w:cs="Arial"/>
          <w:b/>
          <w:color w:val="000000" w:themeColor="text1"/>
          <w:sz w:val="20"/>
          <w:szCs w:val="20"/>
        </w:rPr>
        <w:t xml:space="preserve">Upload Bandwidth </w:t>
      </w:r>
      <w:r w:rsidRPr="001B3DE8">
        <w:rPr>
          <w:rFonts w:cs="Arial"/>
          <w:color w:val="000000" w:themeColor="text1"/>
          <w:sz w:val="20"/>
          <w:szCs w:val="20"/>
        </w:rPr>
        <w:t xml:space="preserve">and </w:t>
      </w:r>
      <w:r w:rsidRPr="001B3DE8">
        <w:rPr>
          <w:rFonts w:cs="Arial"/>
          <w:b/>
          <w:color w:val="000000" w:themeColor="text1"/>
          <w:sz w:val="20"/>
          <w:szCs w:val="20"/>
        </w:rPr>
        <w:t>Download Bandwidth</w:t>
      </w:r>
      <w:r w:rsidRPr="001B3DE8">
        <w:rPr>
          <w:rFonts w:cs="Arial"/>
          <w:color w:val="000000" w:themeColor="text1"/>
          <w:sz w:val="20"/>
          <w:szCs w:val="20"/>
        </w:rPr>
        <w:t xml:space="preserve"> attributes associated with a particular level of services.</w:t>
      </w:r>
    </w:p>
    <w:p w14:paraId="193C0206" w14:textId="36AC3F75" w:rsidR="00707A9C" w:rsidRPr="001B3DE8" w:rsidRDefault="00707A9C" w:rsidP="00917A5F">
      <w:pPr>
        <w:pStyle w:val="ListParagraph"/>
        <w:numPr>
          <w:ilvl w:val="0"/>
          <w:numId w:val="30"/>
        </w:numPr>
        <w:shd w:val="clear" w:color="auto" w:fill="FFFFFF"/>
        <w:spacing w:before="200" w:after="200" w:line="276" w:lineRule="auto"/>
        <w:ind w:left="425" w:hanging="425"/>
        <w:contextualSpacing w:val="0"/>
        <w:rPr>
          <w:rFonts w:ascii="Arial" w:hAnsi="Arial" w:cs="Arial"/>
          <w:color w:val="000000" w:themeColor="text1"/>
          <w:sz w:val="20"/>
          <w:szCs w:val="20"/>
          <w:lang w:val="en-US" w:eastAsia="sv-SE"/>
        </w:rPr>
      </w:pPr>
      <w:r w:rsidRPr="001B3DE8">
        <w:rPr>
          <w:rFonts w:ascii="Arial" w:hAnsi="Arial" w:cs="Arial"/>
          <w:color w:val="000000" w:themeColor="text1"/>
          <w:sz w:val="20"/>
          <w:szCs w:val="20"/>
          <w:lang w:val="en-US" w:eastAsia="sv-SE"/>
        </w:rPr>
        <w:t xml:space="preserve">Select the </w:t>
      </w:r>
      <w:r w:rsidRPr="001B3DE8">
        <w:rPr>
          <w:rFonts w:ascii="Arial" w:hAnsi="Arial" w:cs="Arial"/>
          <w:b/>
          <w:color w:val="000000" w:themeColor="text1"/>
          <w:sz w:val="20"/>
          <w:szCs w:val="20"/>
          <w:lang w:val="en-US" w:eastAsia="sv-SE"/>
        </w:rPr>
        <w:t>Upload Bandwidth</w:t>
      </w:r>
      <w:r w:rsidRPr="001B3DE8">
        <w:rPr>
          <w:rFonts w:ascii="Arial" w:hAnsi="Arial" w:cs="Arial"/>
          <w:color w:val="000000" w:themeColor="text1"/>
          <w:sz w:val="20"/>
          <w:szCs w:val="20"/>
          <w:lang w:val="en-US" w:eastAsia="sv-SE"/>
        </w:rPr>
        <w:t xml:space="preserve"> attribute associated with the </w:t>
      </w:r>
      <w:r w:rsidRPr="001B3DE8">
        <w:rPr>
          <w:rFonts w:ascii="Arial" w:hAnsi="Arial" w:cs="Arial"/>
          <w:b/>
          <w:color w:val="000000" w:themeColor="text1"/>
          <w:sz w:val="20"/>
          <w:szCs w:val="20"/>
          <w:lang w:val="en-US" w:eastAsia="sv-SE"/>
        </w:rPr>
        <w:t xml:space="preserve">Light Internet Access </w:t>
      </w:r>
      <w:r w:rsidRPr="001B3DE8">
        <w:rPr>
          <w:rFonts w:ascii="Arial" w:hAnsi="Arial" w:cs="Arial"/>
          <w:color w:val="000000" w:themeColor="text1"/>
          <w:sz w:val="20"/>
          <w:szCs w:val="20"/>
          <w:lang w:val="en-US" w:eastAsia="sv-SE"/>
        </w:rPr>
        <w:t xml:space="preserve">item. Select the </w:t>
      </w:r>
      <w:r w:rsidRPr="001B3DE8">
        <w:rPr>
          <w:rFonts w:ascii="Arial" w:hAnsi="Arial" w:cs="Arial"/>
          <w:b/>
          <w:color w:val="000000" w:themeColor="text1"/>
          <w:sz w:val="20"/>
          <w:szCs w:val="20"/>
          <w:lang w:val="en-US" w:eastAsia="sv-SE"/>
        </w:rPr>
        <w:t>Restriction</w:t>
      </w:r>
      <w:r w:rsidR="00C86B89">
        <w:rPr>
          <w:rFonts w:ascii="Arial" w:hAnsi="Arial" w:cs="Arial"/>
          <w:b/>
          <w:color w:val="000000" w:themeColor="text1"/>
          <w:sz w:val="20"/>
          <w:szCs w:val="20"/>
          <w:lang w:val="en-US" w:eastAsia="sv-SE"/>
        </w:rPr>
        <w:t>s</w:t>
      </w:r>
      <w:r w:rsidR="00C86B89">
        <w:rPr>
          <w:rFonts w:ascii="Arial" w:hAnsi="Arial" w:cs="Arial"/>
          <w:color w:val="000000" w:themeColor="text1"/>
          <w:sz w:val="20"/>
          <w:szCs w:val="20"/>
          <w:lang w:val="en-US" w:eastAsia="sv-SE"/>
        </w:rPr>
        <w:t xml:space="preserve"> </w:t>
      </w:r>
      <w:r w:rsidRPr="001B3DE8">
        <w:rPr>
          <w:rFonts w:ascii="Arial" w:hAnsi="Arial" w:cs="Arial"/>
          <w:color w:val="000000" w:themeColor="text1"/>
          <w:sz w:val="20"/>
          <w:szCs w:val="20"/>
          <w:lang w:val="en-US" w:eastAsia="sv-SE"/>
        </w:rPr>
        <w:t xml:space="preserve">tab in the </w:t>
      </w:r>
      <w:r w:rsidRPr="001B3DE8">
        <w:rPr>
          <w:rFonts w:ascii="Arial" w:hAnsi="Arial" w:cs="Arial"/>
          <w:b/>
          <w:color w:val="000000" w:themeColor="text1"/>
          <w:sz w:val="20"/>
          <w:szCs w:val="20"/>
          <w:lang w:val="en-US" w:eastAsia="sv-SE"/>
        </w:rPr>
        <w:t>Attribute Detail</w:t>
      </w:r>
      <w:r w:rsidRPr="001B3DE8">
        <w:rPr>
          <w:rFonts w:ascii="Arial" w:hAnsi="Arial" w:cs="Arial"/>
          <w:color w:val="000000" w:themeColor="text1"/>
          <w:sz w:val="20"/>
          <w:szCs w:val="20"/>
          <w:lang w:val="en-US" w:eastAsia="sv-SE"/>
        </w:rPr>
        <w:t xml:space="preserve"> panel, </w:t>
      </w:r>
      <w:r w:rsidR="00C86B89" w:rsidRPr="001B3DE8">
        <w:rPr>
          <w:rFonts w:ascii="Arial" w:hAnsi="Arial" w:cs="Arial"/>
          <w:color w:val="000000" w:themeColor="text1"/>
          <w:sz w:val="20"/>
          <w:szCs w:val="20"/>
          <w:lang w:val="en-US" w:eastAsia="sv-SE"/>
        </w:rPr>
        <w:t>and then</w:t>
      </w:r>
      <w:r w:rsidRPr="001B3DE8">
        <w:rPr>
          <w:rFonts w:ascii="Arial" w:hAnsi="Arial" w:cs="Arial"/>
          <w:color w:val="000000" w:themeColor="text1"/>
          <w:sz w:val="20"/>
          <w:szCs w:val="20"/>
          <w:lang w:val="en-US" w:eastAsia="sv-SE"/>
        </w:rPr>
        <w:t xml:space="preserve"> click </w:t>
      </w:r>
      <w:r w:rsidR="00F233DF">
        <w:rPr>
          <w:rFonts w:ascii="Arial" w:hAnsi="Arial" w:cs="Arial"/>
          <w:color w:val="000000" w:themeColor="text1"/>
          <w:sz w:val="20"/>
          <w:szCs w:val="20"/>
          <w:lang w:val="en-US" w:eastAsia="sv-SE"/>
        </w:rPr>
        <w:t>New.</w:t>
      </w:r>
    </w:p>
    <w:p w14:paraId="193C0207" w14:textId="57D80C66" w:rsidR="00707A9C" w:rsidRPr="001B3DE8" w:rsidRDefault="00B30A3E" w:rsidP="00707A9C">
      <w:pPr>
        <w:pStyle w:val="ListParagraph"/>
        <w:shd w:val="clear" w:color="auto" w:fill="FFFFFF"/>
        <w:spacing w:before="300" w:after="300" w:line="276" w:lineRule="auto"/>
        <w:ind w:left="0"/>
        <w:contextualSpacing w:val="0"/>
        <w:jc w:val="center"/>
        <w:rPr>
          <w:rFonts w:ascii="Arial" w:hAnsi="Arial" w:cs="Arial"/>
          <w:color w:val="000000" w:themeColor="text1"/>
          <w:sz w:val="20"/>
          <w:szCs w:val="20"/>
          <w:lang w:val="en-US" w:eastAsia="sv-SE"/>
        </w:rPr>
      </w:pPr>
      <w:r>
        <w:rPr>
          <w:rFonts w:ascii="Arial" w:hAnsi="Arial" w:cs="Arial"/>
          <w:noProof/>
          <w:color w:val="000000" w:themeColor="text1"/>
          <w:sz w:val="20"/>
          <w:szCs w:val="20"/>
          <w:lang w:val="en-US" w:eastAsia="en-US"/>
        </w:rPr>
        <w:drawing>
          <wp:inline distT="0" distB="0" distL="0" distR="0" wp14:anchorId="01D590A7" wp14:editId="736B38E7">
            <wp:extent cx="3892748" cy="2797620"/>
            <wp:effectExtent l="19050" t="19050" r="12700" b="22225"/>
            <wp:docPr id="27934" name="Picture 2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92997" cy="2797799"/>
                    </a:xfrm>
                    <a:prstGeom prst="rect">
                      <a:avLst/>
                    </a:prstGeom>
                    <a:noFill/>
                    <a:ln>
                      <a:solidFill>
                        <a:schemeClr val="accent1"/>
                      </a:solidFill>
                    </a:ln>
                  </pic:spPr>
                </pic:pic>
              </a:graphicData>
            </a:graphic>
          </wp:inline>
        </w:drawing>
      </w:r>
    </w:p>
    <w:p w14:paraId="193C0208" w14:textId="77777777" w:rsidR="00707A9C" w:rsidRPr="001B3DE8" w:rsidRDefault="001158BD" w:rsidP="00917A5F">
      <w:pPr>
        <w:pStyle w:val="ListParagraph"/>
        <w:numPr>
          <w:ilvl w:val="0"/>
          <w:numId w:val="30"/>
        </w:numPr>
        <w:shd w:val="clear" w:color="auto" w:fill="FFFFFF"/>
        <w:spacing w:before="200" w:after="100" w:line="276" w:lineRule="auto"/>
        <w:ind w:left="425" w:hanging="425"/>
        <w:contextualSpacing w:val="0"/>
        <w:rPr>
          <w:rFonts w:ascii="Arial" w:hAnsi="Arial" w:cs="Arial"/>
          <w:color w:val="000000" w:themeColor="text1"/>
          <w:sz w:val="20"/>
          <w:szCs w:val="20"/>
          <w:lang w:val="en-US" w:eastAsia="sv-SE"/>
        </w:rPr>
      </w:pPr>
      <w:r w:rsidRPr="001B3DE8">
        <w:rPr>
          <w:rFonts w:ascii="Arial" w:hAnsi="Arial" w:cs="Arial"/>
          <w:color w:val="000000" w:themeColor="text1"/>
          <w:sz w:val="20"/>
          <w:szCs w:val="20"/>
          <w:lang w:val="en-US" w:eastAsia="sv-SE"/>
        </w:rPr>
        <w:t>F</w:t>
      </w:r>
      <w:r w:rsidR="00452841" w:rsidRPr="001B3DE8">
        <w:rPr>
          <w:rFonts w:ascii="Arial" w:hAnsi="Arial" w:cs="Arial"/>
          <w:color w:val="000000" w:themeColor="text1"/>
          <w:sz w:val="20"/>
          <w:szCs w:val="20"/>
          <w:lang w:val="en-US" w:eastAsia="sv-SE"/>
        </w:rPr>
        <w:t xml:space="preserve">ill in </w:t>
      </w:r>
      <w:r w:rsidRPr="001B3DE8">
        <w:rPr>
          <w:rFonts w:ascii="Arial" w:hAnsi="Arial" w:cs="Arial"/>
          <w:color w:val="000000" w:themeColor="text1"/>
          <w:sz w:val="20"/>
          <w:szCs w:val="20"/>
          <w:lang w:val="en-US" w:eastAsia="sv-SE"/>
        </w:rPr>
        <w:t xml:space="preserve">the </w:t>
      </w:r>
      <w:r w:rsidR="00452841" w:rsidRPr="001B3DE8">
        <w:rPr>
          <w:rFonts w:ascii="Arial" w:hAnsi="Arial" w:cs="Arial"/>
          <w:color w:val="000000" w:themeColor="text1"/>
          <w:sz w:val="20"/>
          <w:szCs w:val="20"/>
          <w:lang w:val="en-US" w:eastAsia="sv-SE"/>
        </w:rPr>
        <w:t xml:space="preserve">fields </w:t>
      </w:r>
      <w:r w:rsidRPr="001B3DE8">
        <w:rPr>
          <w:rFonts w:ascii="Arial" w:hAnsi="Arial" w:cs="Arial"/>
          <w:color w:val="000000" w:themeColor="text1"/>
          <w:sz w:val="20"/>
          <w:szCs w:val="20"/>
          <w:lang w:val="en-US" w:eastAsia="sv-SE"/>
        </w:rPr>
        <w:t xml:space="preserve">in the resulting </w:t>
      </w:r>
      <w:r w:rsidRPr="001B3DE8">
        <w:rPr>
          <w:rFonts w:ascii="Arial" w:hAnsi="Arial" w:cs="Arial"/>
          <w:b/>
          <w:color w:val="000000" w:themeColor="text1"/>
          <w:sz w:val="20"/>
          <w:szCs w:val="20"/>
          <w:lang w:val="en-US" w:eastAsia="sv-SE"/>
        </w:rPr>
        <w:t xml:space="preserve">Detail </w:t>
      </w:r>
      <w:r w:rsidRPr="001B3DE8">
        <w:rPr>
          <w:rFonts w:ascii="Arial" w:hAnsi="Arial" w:cs="Arial"/>
          <w:color w:val="000000" w:themeColor="text1"/>
          <w:sz w:val="20"/>
          <w:szCs w:val="20"/>
          <w:lang w:val="en-US" w:eastAsia="sv-SE"/>
        </w:rPr>
        <w:t xml:space="preserve">window </w:t>
      </w:r>
      <w:r w:rsidR="00452841" w:rsidRPr="001B3DE8">
        <w:rPr>
          <w:rFonts w:ascii="Arial" w:hAnsi="Arial" w:cs="Arial"/>
          <w:color w:val="000000" w:themeColor="text1"/>
          <w:sz w:val="20"/>
          <w:szCs w:val="20"/>
          <w:lang w:val="en-US" w:eastAsia="sv-SE"/>
        </w:rPr>
        <w:t>as follows:</w:t>
      </w:r>
    </w:p>
    <w:p w14:paraId="193C0209" w14:textId="77777777" w:rsidR="00C13869" w:rsidRPr="001B3DE8" w:rsidRDefault="00C13869" w:rsidP="00C13869">
      <w:pPr>
        <w:shd w:val="clear" w:color="auto" w:fill="FFFFFF"/>
        <w:spacing w:before="200" w:after="100" w:line="276" w:lineRule="auto"/>
        <w:rPr>
          <w:rFonts w:cs="Arial"/>
          <w:color w:val="000000" w:themeColor="text1"/>
          <w:sz w:val="20"/>
          <w:szCs w:val="20"/>
        </w:rPr>
      </w:pPr>
    </w:p>
    <w:tbl>
      <w:tblPr>
        <w:tblStyle w:val="TableGrid"/>
        <w:tblpPr w:leftFromText="180" w:rightFromText="180" w:vertAnchor="text" w:horzAnchor="margin" w:tblpXSpec="center" w:tblpY="204"/>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235"/>
        <w:gridCol w:w="6520"/>
      </w:tblGrid>
      <w:tr w:rsidR="00E95F93" w:rsidRPr="001B3DE8" w14:paraId="193C020C" w14:textId="77777777" w:rsidTr="00BF7E19">
        <w:trPr>
          <w:trHeight w:val="340"/>
        </w:trPr>
        <w:tc>
          <w:tcPr>
            <w:tcW w:w="2235" w:type="dxa"/>
            <w:tcBorders>
              <w:top w:val="single" w:sz="12" w:space="0" w:color="auto"/>
              <w:bottom w:val="single" w:sz="4" w:space="0" w:color="auto"/>
            </w:tcBorders>
            <w:shd w:val="clear" w:color="auto" w:fill="BFBFBF"/>
            <w:vAlign w:val="center"/>
          </w:tcPr>
          <w:p w14:paraId="193C020A" w14:textId="77777777" w:rsidR="00E95F93" w:rsidRPr="001B3DE8" w:rsidRDefault="00E95F93" w:rsidP="00EE2B5D">
            <w:pPr>
              <w:pStyle w:val="1NIMTrgMainText"/>
              <w:spacing w:before="0" w:after="0" w:line="240" w:lineRule="auto"/>
              <w:rPr>
                <w:b/>
                <w:color w:val="000000"/>
              </w:rPr>
            </w:pPr>
            <w:r w:rsidRPr="001B3DE8">
              <w:rPr>
                <w:b/>
                <w:color w:val="000000"/>
              </w:rPr>
              <w:t>Name</w:t>
            </w:r>
          </w:p>
        </w:tc>
        <w:tc>
          <w:tcPr>
            <w:tcW w:w="6520" w:type="dxa"/>
            <w:tcBorders>
              <w:top w:val="single" w:sz="12" w:space="0" w:color="auto"/>
              <w:bottom w:val="single" w:sz="4" w:space="0" w:color="auto"/>
              <w:right w:val="single" w:sz="12" w:space="0" w:color="auto"/>
            </w:tcBorders>
            <w:vAlign w:val="center"/>
          </w:tcPr>
          <w:p w14:paraId="193C020B" w14:textId="77777777" w:rsidR="00E95F93" w:rsidRPr="001B3DE8" w:rsidRDefault="00E95F93" w:rsidP="00754238">
            <w:pPr>
              <w:pStyle w:val="1NIMTrgMainText"/>
              <w:spacing w:before="0" w:after="0" w:line="240" w:lineRule="auto"/>
              <w:rPr>
                <w:color w:val="000000"/>
              </w:rPr>
            </w:pPr>
            <w:r w:rsidRPr="001B3DE8">
              <w:rPr>
                <w:color w:val="000000"/>
              </w:rPr>
              <w:t>‘light</w:t>
            </w:r>
            <w:r w:rsidR="00754238">
              <w:rPr>
                <w:color w:val="000000"/>
              </w:rPr>
              <w:t>Upload</w:t>
            </w:r>
            <w:r w:rsidRPr="001B3DE8">
              <w:rPr>
                <w:color w:val="000000"/>
              </w:rPr>
              <w:t>’</w:t>
            </w:r>
          </w:p>
        </w:tc>
      </w:tr>
      <w:tr w:rsidR="00E95F93" w:rsidRPr="001B3DE8" w14:paraId="193C020F" w14:textId="77777777" w:rsidTr="00BF7E19">
        <w:trPr>
          <w:trHeight w:val="340"/>
        </w:trPr>
        <w:tc>
          <w:tcPr>
            <w:tcW w:w="2235" w:type="dxa"/>
            <w:tcBorders>
              <w:top w:val="single" w:sz="4" w:space="0" w:color="auto"/>
              <w:bottom w:val="single" w:sz="4" w:space="0" w:color="auto"/>
            </w:tcBorders>
            <w:shd w:val="clear" w:color="auto" w:fill="BFBFBF"/>
            <w:vAlign w:val="center"/>
          </w:tcPr>
          <w:p w14:paraId="193C020D" w14:textId="77777777" w:rsidR="00E95F93" w:rsidRPr="001B3DE8" w:rsidRDefault="00E95F93" w:rsidP="00EE2B5D">
            <w:pPr>
              <w:pStyle w:val="1NIMTrgMainText"/>
              <w:spacing w:before="0" w:after="0" w:line="240" w:lineRule="auto"/>
              <w:rPr>
                <w:b/>
                <w:color w:val="000000"/>
              </w:rPr>
            </w:pPr>
            <w:r w:rsidRPr="001B3DE8">
              <w:rPr>
                <w:b/>
                <w:color w:val="000000"/>
              </w:rPr>
              <w:t>Status</w:t>
            </w:r>
          </w:p>
        </w:tc>
        <w:tc>
          <w:tcPr>
            <w:tcW w:w="6520" w:type="dxa"/>
            <w:tcBorders>
              <w:top w:val="single" w:sz="4" w:space="0" w:color="auto"/>
              <w:bottom w:val="single" w:sz="4" w:space="0" w:color="auto"/>
              <w:right w:val="single" w:sz="12" w:space="0" w:color="auto"/>
            </w:tcBorders>
            <w:vAlign w:val="center"/>
          </w:tcPr>
          <w:p w14:paraId="193C020E" w14:textId="77777777" w:rsidR="00E95F93" w:rsidRPr="001B3DE8" w:rsidRDefault="00E95F93" w:rsidP="00EE2B5D">
            <w:pPr>
              <w:pStyle w:val="1NIMTrgMainText"/>
              <w:spacing w:before="0" w:after="0" w:line="240" w:lineRule="auto"/>
              <w:rPr>
                <w:color w:val="000000"/>
              </w:rPr>
            </w:pPr>
            <w:r w:rsidRPr="001B3DE8">
              <w:rPr>
                <w:color w:val="000000"/>
              </w:rPr>
              <w:t>‘Definition’</w:t>
            </w:r>
          </w:p>
        </w:tc>
      </w:tr>
      <w:tr w:rsidR="00E95F93" w:rsidRPr="001B3DE8" w14:paraId="193C0212" w14:textId="77777777" w:rsidTr="00BF7E19">
        <w:trPr>
          <w:trHeight w:val="340"/>
        </w:trPr>
        <w:tc>
          <w:tcPr>
            <w:tcW w:w="2235" w:type="dxa"/>
            <w:tcBorders>
              <w:top w:val="single" w:sz="4" w:space="0" w:color="auto"/>
              <w:bottom w:val="single" w:sz="4" w:space="0" w:color="auto"/>
            </w:tcBorders>
            <w:shd w:val="clear" w:color="auto" w:fill="BFBFBF"/>
            <w:vAlign w:val="center"/>
          </w:tcPr>
          <w:p w14:paraId="193C0210" w14:textId="77777777" w:rsidR="00E95F93" w:rsidRPr="001B3DE8" w:rsidRDefault="00E95F93" w:rsidP="00EE2B5D">
            <w:pPr>
              <w:pStyle w:val="1NIMTrgMainText"/>
              <w:spacing w:before="0" w:after="0" w:line="240" w:lineRule="auto"/>
              <w:rPr>
                <w:b/>
                <w:color w:val="000000"/>
              </w:rPr>
            </w:pPr>
            <w:r w:rsidRPr="001B3DE8">
              <w:rPr>
                <w:b/>
                <w:color w:val="000000"/>
              </w:rPr>
              <w:t>Start Date</w:t>
            </w:r>
          </w:p>
        </w:tc>
        <w:tc>
          <w:tcPr>
            <w:tcW w:w="6520" w:type="dxa"/>
            <w:tcBorders>
              <w:top w:val="single" w:sz="4" w:space="0" w:color="auto"/>
              <w:bottom w:val="single" w:sz="4" w:space="0" w:color="auto"/>
              <w:right w:val="single" w:sz="12" w:space="0" w:color="auto"/>
            </w:tcBorders>
            <w:vAlign w:val="center"/>
          </w:tcPr>
          <w:p w14:paraId="193C0211" w14:textId="77777777" w:rsidR="00E95F93" w:rsidRPr="001B3DE8" w:rsidRDefault="00E95F93" w:rsidP="00EE2B5D">
            <w:pPr>
              <w:pStyle w:val="1NIMTrgMainText"/>
              <w:spacing w:before="0" w:after="0" w:line="240" w:lineRule="auto"/>
              <w:rPr>
                <w:color w:val="000000"/>
              </w:rPr>
            </w:pPr>
            <w:r w:rsidRPr="001B3DE8">
              <w:rPr>
                <w:color w:val="000000"/>
              </w:rPr>
              <w:t>[Today’s date]</w:t>
            </w:r>
          </w:p>
        </w:tc>
      </w:tr>
      <w:tr w:rsidR="00E95F93" w:rsidRPr="001B3DE8" w14:paraId="193C0215" w14:textId="77777777" w:rsidTr="00BF7E19">
        <w:trPr>
          <w:trHeight w:val="340"/>
        </w:trPr>
        <w:tc>
          <w:tcPr>
            <w:tcW w:w="2235" w:type="dxa"/>
            <w:tcBorders>
              <w:top w:val="single" w:sz="4" w:space="0" w:color="auto"/>
              <w:bottom w:val="single" w:sz="4" w:space="0" w:color="auto"/>
            </w:tcBorders>
            <w:shd w:val="clear" w:color="auto" w:fill="BFBFBF"/>
            <w:vAlign w:val="center"/>
          </w:tcPr>
          <w:p w14:paraId="193C0213" w14:textId="77777777" w:rsidR="00E95F93" w:rsidRPr="001B3DE8" w:rsidRDefault="00E95F93" w:rsidP="00EE2B5D">
            <w:pPr>
              <w:pStyle w:val="1NIMTrgMainText"/>
              <w:spacing w:before="0" w:after="0" w:line="240" w:lineRule="auto"/>
              <w:rPr>
                <w:b/>
                <w:color w:val="000000"/>
              </w:rPr>
            </w:pPr>
            <w:r w:rsidRPr="001B3DE8">
              <w:rPr>
                <w:b/>
                <w:color w:val="000000"/>
              </w:rPr>
              <w:t>End Date</w:t>
            </w:r>
          </w:p>
        </w:tc>
        <w:tc>
          <w:tcPr>
            <w:tcW w:w="6520" w:type="dxa"/>
            <w:tcBorders>
              <w:top w:val="single" w:sz="4" w:space="0" w:color="auto"/>
              <w:bottom w:val="single" w:sz="4" w:space="0" w:color="auto"/>
              <w:right w:val="single" w:sz="12" w:space="0" w:color="auto"/>
            </w:tcBorders>
            <w:vAlign w:val="center"/>
          </w:tcPr>
          <w:p w14:paraId="193C0214" w14:textId="77777777" w:rsidR="00E95F93" w:rsidRPr="001B3DE8" w:rsidRDefault="00E95F93" w:rsidP="00EE2B5D">
            <w:pPr>
              <w:pStyle w:val="1NIMTrgMainText"/>
              <w:spacing w:before="0" w:after="0" w:line="240" w:lineRule="auto"/>
              <w:rPr>
                <w:color w:val="000000"/>
              </w:rPr>
            </w:pPr>
            <w:r w:rsidRPr="001B3DE8">
              <w:rPr>
                <w:color w:val="000000"/>
              </w:rPr>
              <w:t>[One year from today]</w:t>
            </w:r>
          </w:p>
        </w:tc>
      </w:tr>
      <w:tr w:rsidR="00E95F93" w:rsidRPr="001B3DE8" w14:paraId="193C0218" w14:textId="77777777" w:rsidTr="00BF7E19">
        <w:trPr>
          <w:trHeight w:val="340"/>
        </w:trPr>
        <w:tc>
          <w:tcPr>
            <w:tcW w:w="2235" w:type="dxa"/>
            <w:tcBorders>
              <w:top w:val="single" w:sz="4" w:space="0" w:color="auto"/>
              <w:bottom w:val="single" w:sz="4" w:space="0" w:color="auto"/>
            </w:tcBorders>
            <w:shd w:val="clear" w:color="auto" w:fill="BFBFBF"/>
            <w:vAlign w:val="center"/>
          </w:tcPr>
          <w:p w14:paraId="193C0216" w14:textId="77777777" w:rsidR="00E95F93" w:rsidRPr="001B3DE8" w:rsidRDefault="00E95F93" w:rsidP="00EE2B5D">
            <w:pPr>
              <w:pStyle w:val="1NIMTrgMainText"/>
              <w:spacing w:before="0" w:after="0" w:line="240" w:lineRule="auto"/>
              <w:rPr>
                <w:b/>
                <w:color w:val="000000"/>
              </w:rPr>
            </w:pPr>
            <w:r w:rsidRPr="001B3DE8">
              <w:rPr>
                <w:b/>
                <w:color w:val="000000"/>
              </w:rPr>
              <w:t>Cancel</w:t>
            </w:r>
          </w:p>
        </w:tc>
        <w:tc>
          <w:tcPr>
            <w:tcW w:w="6520" w:type="dxa"/>
            <w:tcBorders>
              <w:top w:val="single" w:sz="4" w:space="0" w:color="auto"/>
              <w:bottom w:val="single" w:sz="4" w:space="0" w:color="auto"/>
              <w:right w:val="single" w:sz="12" w:space="0" w:color="auto"/>
            </w:tcBorders>
            <w:vAlign w:val="center"/>
          </w:tcPr>
          <w:p w14:paraId="193C0217" w14:textId="77777777" w:rsidR="00E95F93" w:rsidRPr="001B3DE8" w:rsidRDefault="00E95F93" w:rsidP="00EE2B5D">
            <w:pPr>
              <w:pStyle w:val="1NIMTrgMainText"/>
              <w:spacing w:before="0" w:after="0" w:line="240" w:lineRule="auto"/>
              <w:rPr>
                <w:color w:val="000000"/>
              </w:rPr>
            </w:pPr>
            <w:r w:rsidRPr="001B3DE8">
              <w:rPr>
                <w:color w:val="000000"/>
              </w:rPr>
              <w:t>N/A (leave blank)</w:t>
            </w:r>
          </w:p>
        </w:tc>
      </w:tr>
      <w:tr w:rsidR="00E95F93" w:rsidRPr="001B3DE8" w14:paraId="193C021B" w14:textId="77777777" w:rsidTr="00BF7E19">
        <w:trPr>
          <w:trHeight w:val="340"/>
        </w:trPr>
        <w:tc>
          <w:tcPr>
            <w:tcW w:w="2235" w:type="dxa"/>
            <w:tcBorders>
              <w:top w:val="single" w:sz="4" w:space="0" w:color="auto"/>
              <w:bottom w:val="single" w:sz="4" w:space="0" w:color="auto"/>
            </w:tcBorders>
            <w:shd w:val="clear" w:color="auto" w:fill="BFBFBF"/>
            <w:vAlign w:val="center"/>
          </w:tcPr>
          <w:p w14:paraId="193C0219" w14:textId="77777777" w:rsidR="00E95F93" w:rsidRPr="001B3DE8" w:rsidRDefault="00E95F93" w:rsidP="00EE2B5D">
            <w:pPr>
              <w:pStyle w:val="1NIMTrgMainText"/>
              <w:spacing w:before="0" w:after="0" w:line="240" w:lineRule="auto"/>
              <w:rPr>
                <w:b/>
                <w:color w:val="000000"/>
              </w:rPr>
            </w:pPr>
            <w:r w:rsidRPr="001B3DE8">
              <w:rPr>
                <w:b/>
                <w:color w:val="000000"/>
              </w:rPr>
              <w:t>Sequence</w:t>
            </w:r>
          </w:p>
        </w:tc>
        <w:tc>
          <w:tcPr>
            <w:tcW w:w="6520" w:type="dxa"/>
            <w:tcBorders>
              <w:top w:val="single" w:sz="4" w:space="0" w:color="auto"/>
              <w:bottom w:val="single" w:sz="4" w:space="0" w:color="auto"/>
              <w:right w:val="single" w:sz="12" w:space="0" w:color="auto"/>
            </w:tcBorders>
            <w:vAlign w:val="center"/>
          </w:tcPr>
          <w:p w14:paraId="193C021A" w14:textId="77777777" w:rsidR="00E95F93" w:rsidRPr="001B3DE8" w:rsidRDefault="00E95F93" w:rsidP="00EE2B5D">
            <w:pPr>
              <w:pStyle w:val="1NIMTrgMainText"/>
              <w:spacing w:before="0" w:after="0" w:line="240" w:lineRule="auto"/>
              <w:rPr>
                <w:color w:val="000000"/>
              </w:rPr>
            </w:pPr>
            <w:r w:rsidRPr="001B3DE8">
              <w:rPr>
                <w:color w:val="000000"/>
              </w:rPr>
              <w:t>N/A (leave blank)</w:t>
            </w:r>
          </w:p>
        </w:tc>
      </w:tr>
      <w:tr w:rsidR="00E95F93" w:rsidRPr="001B3DE8" w14:paraId="193C021F" w14:textId="77777777" w:rsidTr="00E44B86">
        <w:trPr>
          <w:trHeight w:val="567"/>
        </w:trPr>
        <w:tc>
          <w:tcPr>
            <w:tcW w:w="2235" w:type="dxa"/>
            <w:tcBorders>
              <w:top w:val="single" w:sz="4" w:space="0" w:color="auto"/>
              <w:bottom w:val="single" w:sz="4" w:space="0" w:color="auto"/>
            </w:tcBorders>
            <w:shd w:val="clear" w:color="auto" w:fill="BFBFBF"/>
            <w:vAlign w:val="center"/>
          </w:tcPr>
          <w:p w14:paraId="193C021C" w14:textId="77777777" w:rsidR="00E95F93" w:rsidRPr="001B3DE8" w:rsidRDefault="00E95F93" w:rsidP="00EE2B5D">
            <w:pPr>
              <w:pStyle w:val="1NIMTrgMainText"/>
              <w:spacing w:before="0" w:after="0" w:line="240" w:lineRule="auto"/>
              <w:rPr>
                <w:b/>
                <w:color w:val="000000"/>
              </w:rPr>
            </w:pPr>
            <w:r w:rsidRPr="001B3DE8">
              <w:rPr>
                <w:b/>
                <w:color w:val="000000"/>
              </w:rPr>
              <w:t>Immutable</w:t>
            </w:r>
          </w:p>
        </w:tc>
        <w:tc>
          <w:tcPr>
            <w:tcW w:w="6520" w:type="dxa"/>
            <w:tcBorders>
              <w:top w:val="single" w:sz="4" w:space="0" w:color="auto"/>
              <w:bottom w:val="single" w:sz="4" w:space="0" w:color="auto"/>
              <w:right w:val="single" w:sz="12" w:space="0" w:color="auto"/>
            </w:tcBorders>
            <w:vAlign w:val="center"/>
          </w:tcPr>
          <w:p w14:paraId="193C021D" w14:textId="77777777" w:rsidR="00E95F93" w:rsidRPr="001B3DE8" w:rsidRDefault="00E95F93" w:rsidP="00EE2B5D">
            <w:pPr>
              <w:pStyle w:val="1NIMTrgMainText"/>
              <w:spacing w:before="0" w:after="40" w:line="240" w:lineRule="auto"/>
              <w:rPr>
                <w:color w:val="000000"/>
              </w:rPr>
            </w:pPr>
            <w:r w:rsidRPr="001B3DE8">
              <w:rPr>
                <w:color w:val="000000"/>
              </w:rPr>
              <w:t>N/A (leave blank)</w:t>
            </w:r>
          </w:p>
          <w:p w14:paraId="193C021E" w14:textId="77777777" w:rsidR="00E95F93" w:rsidRPr="001B3DE8" w:rsidRDefault="00E44B86" w:rsidP="00E44B86">
            <w:pPr>
              <w:pStyle w:val="1NIMTrgMainText"/>
              <w:tabs>
                <w:tab w:val="clear" w:pos="1247"/>
              </w:tabs>
              <w:spacing w:before="0" w:after="0" w:line="240" w:lineRule="auto"/>
              <w:rPr>
                <w:i/>
                <w:color w:val="000000"/>
              </w:rPr>
            </w:pPr>
            <w:r w:rsidRPr="001B3DE8">
              <w:rPr>
                <w:i/>
                <w:color w:val="000000"/>
              </w:rPr>
              <w:t xml:space="preserve">Unchecked </w:t>
            </w:r>
            <w:r w:rsidR="00E95F93" w:rsidRPr="001B3DE8">
              <w:rPr>
                <w:i/>
                <w:color w:val="000000"/>
              </w:rPr>
              <w:t>means tha</w:t>
            </w:r>
            <w:r w:rsidRPr="001B3DE8">
              <w:rPr>
                <w:i/>
                <w:color w:val="000000"/>
              </w:rPr>
              <w:t xml:space="preserve">t the </w:t>
            </w:r>
            <w:r w:rsidR="00E95F93" w:rsidRPr="001B3DE8">
              <w:rPr>
                <w:i/>
                <w:color w:val="000000"/>
              </w:rPr>
              <w:t>item attribute can be modified at runtime</w:t>
            </w:r>
          </w:p>
        </w:tc>
      </w:tr>
      <w:tr w:rsidR="00E95F93" w:rsidRPr="001B3DE8" w14:paraId="193C0223" w14:textId="77777777" w:rsidTr="00E44B86">
        <w:trPr>
          <w:trHeight w:val="567"/>
        </w:trPr>
        <w:tc>
          <w:tcPr>
            <w:tcW w:w="2235" w:type="dxa"/>
            <w:tcBorders>
              <w:top w:val="single" w:sz="4" w:space="0" w:color="auto"/>
              <w:bottom w:val="single" w:sz="4" w:space="0" w:color="auto"/>
            </w:tcBorders>
            <w:shd w:val="clear" w:color="auto" w:fill="BFBFBF"/>
            <w:vAlign w:val="center"/>
          </w:tcPr>
          <w:p w14:paraId="193C0220" w14:textId="77777777" w:rsidR="00E95F93" w:rsidRPr="001B3DE8" w:rsidRDefault="00E95F93" w:rsidP="00EE2B5D">
            <w:pPr>
              <w:pStyle w:val="1NIMTrgMainText"/>
              <w:spacing w:before="0" w:after="0" w:line="240" w:lineRule="auto"/>
              <w:rPr>
                <w:b/>
                <w:color w:val="000000"/>
              </w:rPr>
            </w:pPr>
            <w:r w:rsidRPr="001B3DE8">
              <w:rPr>
                <w:b/>
                <w:color w:val="000000"/>
              </w:rPr>
              <w:t>isNull</w:t>
            </w:r>
          </w:p>
        </w:tc>
        <w:tc>
          <w:tcPr>
            <w:tcW w:w="6520" w:type="dxa"/>
            <w:tcBorders>
              <w:top w:val="single" w:sz="4" w:space="0" w:color="auto"/>
              <w:bottom w:val="single" w:sz="4" w:space="0" w:color="auto"/>
              <w:right w:val="single" w:sz="12" w:space="0" w:color="auto"/>
            </w:tcBorders>
            <w:vAlign w:val="center"/>
          </w:tcPr>
          <w:p w14:paraId="193C0221" w14:textId="77777777" w:rsidR="00E95F93" w:rsidRPr="001B3DE8" w:rsidRDefault="00E95F93" w:rsidP="00EE2B5D">
            <w:pPr>
              <w:pStyle w:val="1NIMTrgMainText"/>
              <w:spacing w:before="0" w:after="40" w:line="240" w:lineRule="auto"/>
              <w:rPr>
                <w:color w:val="000000"/>
              </w:rPr>
            </w:pPr>
            <w:r w:rsidRPr="001B3DE8">
              <w:rPr>
                <w:color w:val="000000"/>
              </w:rPr>
              <w:t>N/A (leave blank)</w:t>
            </w:r>
          </w:p>
          <w:p w14:paraId="193C0222" w14:textId="77777777" w:rsidR="00E95F93" w:rsidRPr="001B3DE8" w:rsidRDefault="00E95F93" w:rsidP="00EE2B5D">
            <w:pPr>
              <w:pStyle w:val="1NIMTrgMainText"/>
              <w:tabs>
                <w:tab w:val="clear" w:pos="1247"/>
              </w:tabs>
              <w:spacing w:before="0" w:after="0" w:line="240" w:lineRule="auto"/>
              <w:rPr>
                <w:i/>
                <w:color w:val="000000"/>
              </w:rPr>
            </w:pPr>
            <w:r w:rsidRPr="001B3DE8">
              <w:rPr>
                <w:i/>
                <w:color w:val="000000"/>
              </w:rPr>
              <w:t>I</w:t>
            </w:r>
            <w:r w:rsidR="00BF7E19" w:rsidRPr="001B3DE8">
              <w:rPr>
                <w:i/>
                <w:color w:val="000000"/>
              </w:rPr>
              <w:t xml:space="preserve">f left unchecked, </w:t>
            </w:r>
            <w:r w:rsidRPr="001B3DE8">
              <w:rPr>
                <w:i/>
                <w:color w:val="000000"/>
              </w:rPr>
              <w:t xml:space="preserve">a ‘null’ value is not allowed. If checked, it </w:t>
            </w:r>
            <w:r w:rsidRPr="001B3DE8">
              <w:rPr>
                <w:i/>
                <w:color w:val="000000"/>
                <w:u w:val="single"/>
              </w:rPr>
              <w:t>is</w:t>
            </w:r>
            <w:r w:rsidRPr="001B3DE8">
              <w:rPr>
                <w:i/>
                <w:color w:val="000000"/>
              </w:rPr>
              <w:t xml:space="preserve"> allowed</w:t>
            </w:r>
          </w:p>
        </w:tc>
      </w:tr>
      <w:tr w:rsidR="00E95F93" w:rsidRPr="001B3DE8" w14:paraId="193C0227" w14:textId="77777777" w:rsidTr="00BF7E19">
        <w:trPr>
          <w:trHeight w:val="1247"/>
        </w:trPr>
        <w:tc>
          <w:tcPr>
            <w:tcW w:w="2235" w:type="dxa"/>
            <w:tcBorders>
              <w:top w:val="single" w:sz="4" w:space="0" w:color="auto"/>
              <w:bottom w:val="single" w:sz="4" w:space="0" w:color="auto"/>
            </w:tcBorders>
            <w:shd w:val="clear" w:color="auto" w:fill="BFBFBF"/>
            <w:vAlign w:val="center"/>
          </w:tcPr>
          <w:p w14:paraId="193C0224" w14:textId="77777777" w:rsidR="00E95F93" w:rsidRPr="001B3DE8" w:rsidRDefault="00E95F93" w:rsidP="00EE2B5D">
            <w:pPr>
              <w:pStyle w:val="1NIMTrgMainText"/>
              <w:spacing w:before="0" w:after="0" w:line="240" w:lineRule="auto"/>
              <w:rPr>
                <w:b/>
                <w:color w:val="000000"/>
              </w:rPr>
            </w:pPr>
            <w:r w:rsidRPr="001B3DE8">
              <w:rPr>
                <w:b/>
                <w:color w:val="000000"/>
              </w:rPr>
              <w:t>Association Type</w:t>
            </w:r>
          </w:p>
        </w:tc>
        <w:tc>
          <w:tcPr>
            <w:tcW w:w="6520" w:type="dxa"/>
            <w:tcBorders>
              <w:top w:val="single" w:sz="4" w:space="0" w:color="auto"/>
              <w:bottom w:val="single" w:sz="4" w:space="0" w:color="auto"/>
              <w:right w:val="single" w:sz="12" w:space="0" w:color="auto"/>
            </w:tcBorders>
            <w:vAlign w:val="center"/>
          </w:tcPr>
          <w:p w14:paraId="193C0225" w14:textId="77777777" w:rsidR="00E95F93" w:rsidRPr="001B3DE8" w:rsidRDefault="00E95F93" w:rsidP="00EE2B5D">
            <w:pPr>
              <w:pStyle w:val="1NIMTrgMainText"/>
              <w:spacing w:before="0" w:after="40" w:line="240" w:lineRule="auto"/>
              <w:rPr>
                <w:color w:val="000000"/>
              </w:rPr>
            </w:pPr>
            <w:r w:rsidRPr="001B3DE8">
              <w:rPr>
                <w:color w:val="000000"/>
              </w:rPr>
              <w:t>N/A (leave blank)</w:t>
            </w:r>
          </w:p>
          <w:p w14:paraId="193C0226" w14:textId="77777777" w:rsidR="00E95F93" w:rsidRPr="001B3DE8" w:rsidRDefault="00BF7E19" w:rsidP="00BF7E19">
            <w:pPr>
              <w:rPr>
                <w:i/>
                <w:color w:val="000000"/>
                <w:sz w:val="20"/>
              </w:rPr>
            </w:pPr>
            <w:r w:rsidRPr="001B3DE8">
              <w:rPr>
                <w:i/>
                <w:color w:val="000000"/>
                <w:sz w:val="20"/>
              </w:rPr>
              <w:t xml:space="preserve">Similar to the </w:t>
            </w:r>
            <w:r w:rsidRPr="001B3DE8">
              <w:rPr>
                <w:b/>
                <w:i/>
                <w:color w:val="000000"/>
                <w:sz w:val="20"/>
              </w:rPr>
              <w:t>association type</w:t>
            </w:r>
            <w:r w:rsidRPr="001B3DE8">
              <w:rPr>
                <w:i/>
                <w:color w:val="000000"/>
                <w:sz w:val="20"/>
              </w:rPr>
              <w:t xml:space="preserve"> field used for </w:t>
            </w:r>
            <w:r w:rsidRPr="001B3DE8">
              <w:rPr>
                <w:b/>
                <w:i/>
                <w:color w:val="000000"/>
                <w:sz w:val="20"/>
              </w:rPr>
              <w:t>items</w:t>
            </w:r>
            <w:r w:rsidRPr="001B3DE8">
              <w:rPr>
                <w:i/>
                <w:color w:val="000000"/>
                <w:sz w:val="20"/>
              </w:rPr>
              <w:t xml:space="preserve"> and their attributes. Restrictions are related to attributes too, and that relation can have an association type specified for it. This can be created by going to the Association Types area in the Catalog Designer menu</w:t>
            </w:r>
          </w:p>
        </w:tc>
      </w:tr>
      <w:tr w:rsidR="00E95F93" w:rsidRPr="001B3DE8" w14:paraId="193C022A" w14:textId="77777777" w:rsidTr="00BF7E19">
        <w:trPr>
          <w:trHeight w:val="340"/>
        </w:trPr>
        <w:tc>
          <w:tcPr>
            <w:tcW w:w="2235" w:type="dxa"/>
            <w:tcBorders>
              <w:top w:val="single" w:sz="4" w:space="0" w:color="auto"/>
              <w:bottom w:val="single" w:sz="4" w:space="0" w:color="auto"/>
            </w:tcBorders>
            <w:shd w:val="clear" w:color="auto" w:fill="BFBFBF"/>
            <w:vAlign w:val="center"/>
          </w:tcPr>
          <w:p w14:paraId="193C0228" w14:textId="77777777" w:rsidR="00E95F93" w:rsidRPr="001B3DE8" w:rsidRDefault="00E95F93" w:rsidP="00EE2B5D">
            <w:pPr>
              <w:pStyle w:val="1NIMTrgMainText"/>
              <w:spacing w:before="0" w:after="0" w:line="240" w:lineRule="auto"/>
              <w:rPr>
                <w:b/>
                <w:color w:val="000000"/>
              </w:rPr>
            </w:pPr>
            <w:r w:rsidRPr="001B3DE8">
              <w:rPr>
                <w:b/>
                <w:color w:val="000000"/>
              </w:rPr>
              <w:t>Project</w:t>
            </w:r>
          </w:p>
        </w:tc>
        <w:tc>
          <w:tcPr>
            <w:tcW w:w="6520" w:type="dxa"/>
            <w:tcBorders>
              <w:top w:val="single" w:sz="4" w:space="0" w:color="auto"/>
              <w:bottom w:val="single" w:sz="4" w:space="0" w:color="auto"/>
              <w:right w:val="single" w:sz="12" w:space="0" w:color="auto"/>
            </w:tcBorders>
            <w:vAlign w:val="center"/>
          </w:tcPr>
          <w:p w14:paraId="193C0229" w14:textId="77777777" w:rsidR="00E95F93" w:rsidRPr="001B3DE8" w:rsidRDefault="00E95F93" w:rsidP="00EE2B5D">
            <w:pPr>
              <w:pStyle w:val="1NIMTrgMainText"/>
              <w:spacing w:before="0" w:after="0" w:line="240" w:lineRule="auto"/>
              <w:rPr>
                <w:color w:val="000000"/>
              </w:rPr>
            </w:pPr>
            <w:r w:rsidRPr="001B3DE8">
              <w:rPr>
                <w:color w:val="000000"/>
              </w:rPr>
              <w:t>‘Project: High Speed Internet’</w:t>
            </w:r>
          </w:p>
        </w:tc>
      </w:tr>
      <w:tr w:rsidR="00E95F93" w:rsidRPr="001B3DE8" w14:paraId="193C022D" w14:textId="77777777" w:rsidTr="00BF7E19">
        <w:trPr>
          <w:trHeight w:val="340"/>
        </w:trPr>
        <w:tc>
          <w:tcPr>
            <w:tcW w:w="2235" w:type="dxa"/>
            <w:tcBorders>
              <w:top w:val="single" w:sz="4" w:space="0" w:color="auto"/>
              <w:bottom w:val="single" w:sz="4" w:space="0" w:color="auto"/>
            </w:tcBorders>
            <w:shd w:val="clear" w:color="auto" w:fill="BFBFBF"/>
            <w:vAlign w:val="center"/>
          </w:tcPr>
          <w:p w14:paraId="193C022B" w14:textId="77777777" w:rsidR="00E95F93" w:rsidRPr="001B3DE8" w:rsidRDefault="00E95F93" w:rsidP="00EE2B5D">
            <w:pPr>
              <w:pStyle w:val="1NIMTrgMainText"/>
              <w:spacing w:before="0" w:after="0" w:line="240" w:lineRule="auto"/>
              <w:rPr>
                <w:b/>
                <w:color w:val="000000"/>
              </w:rPr>
            </w:pPr>
            <w:r w:rsidRPr="001B3DE8">
              <w:rPr>
                <w:b/>
                <w:color w:val="000000"/>
              </w:rPr>
              <w:t>Default Value Rule</w:t>
            </w:r>
          </w:p>
        </w:tc>
        <w:tc>
          <w:tcPr>
            <w:tcW w:w="6520" w:type="dxa"/>
            <w:tcBorders>
              <w:top w:val="single" w:sz="4" w:space="0" w:color="auto"/>
              <w:bottom w:val="single" w:sz="4" w:space="0" w:color="auto"/>
              <w:right w:val="single" w:sz="12" w:space="0" w:color="auto"/>
            </w:tcBorders>
            <w:vAlign w:val="center"/>
          </w:tcPr>
          <w:p w14:paraId="193C022C" w14:textId="77777777" w:rsidR="00E95F93" w:rsidRPr="001B3DE8" w:rsidRDefault="00E95F93" w:rsidP="00EE2B5D">
            <w:pPr>
              <w:pStyle w:val="1NIMTrgMainText"/>
              <w:spacing w:before="0" w:after="0" w:line="240" w:lineRule="auto"/>
              <w:rPr>
                <w:color w:val="000000"/>
              </w:rPr>
            </w:pPr>
            <w:r w:rsidRPr="001B3DE8">
              <w:rPr>
                <w:color w:val="000000"/>
              </w:rPr>
              <w:t>N/A (leave blank)</w:t>
            </w:r>
          </w:p>
        </w:tc>
      </w:tr>
      <w:tr w:rsidR="00E95F93" w:rsidRPr="001B3DE8" w14:paraId="193C0230" w14:textId="77777777" w:rsidTr="00BF7E19">
        <w:trPr>
          <w:trHeight w:val="340"/>
        </w:trPr>
        <w:tc>
          <w:tcPr>
            <w:tcW w:w="2235" w:type="dxa"/>
            <w:tcBorders>
              <w:top w:val="single" w:sz="4" w:space="0" w:color="auto"/>
              <w:bottom w:val="single" w:sz="12" w:space="0" w:color="auto"/>
            </w:tcBorders>
            <w:shd w:val="clear" w:color="auto" w:fill="BFBFBF"/>
            <w:vAlign w:val="center"/>
          </w:tcPr>
          <w:p w14:paraId="193C022E" w14:textId="77777777" w:rsidR="00E95F93" w:rsidRPr="001B3DE8" w:rsidRDefault="00E95F93" w:rsidP="00EE2B5D">
            <w:pPr>
              <w:pStyle w:val="1NIMTrgMainText"/>
              <w:spacing w:before="0" w:after="0" w:line="240" w:lineRule="auto"/>
              <w:rPr>
                <w:b/>
                <w:color w:val="000000"/>
              </w:rPr>
            </w:pPr>
            <w:r w:rsidRPr="001B3DE8">
              <w:rPr>
                <w:b/>
                <w:color w:val="000000"/>
              </w:rPr>
              <w:t>Default Value</w:t>
            </w:r>
          </w:p>
        </w:tc>
        <w:tc>
          <w:tcPr>
            <w:tcW w:w="6520" w:type="dxa"/>
            <w:tcBorders>
              <w:top w:val="single" w:sz="4" w:space="0" w:color="auto"/>
              <w:bottom w:val="single" w:sz="12" w:space="0" w:color="auto"/>
              <w:right w:val="single" w:sz="12" w:space="0" w:color="auto"/>
            </w:tcBorders>
            <w:vAlign w:val="center"/>
          </w:tcPr>
          <w:p w14:paraId="193C022F" w14:textId="77777777" w:rsidR="00E95F93" w:rsidRPr="001B3DE8" w:rsidRDefault="00E95F93" w:rsidP="00EE2B5D">
            <w:pPr>
              <w:pStyle w:val="1NIMTrgMainText"/>
              <w:spacing w:before="0" w:after="0" w:line="240" w:lineRule="auto"/>
              <w:rPr>
                <w:color w:val="000000"/>
              </w:rPr>
            </w:pPr>
            <w:r w:rsidRPr="001B3DE8">
              <w:rPr>
                <w:color w:val="000000"/>
              </w:rPr>
              <w:t>N/A (leave blank)</w:t>
            </w:r>
          </w:p>
        </w:tc>
      </w:tr>
    </w:tbl>
    <w:p w14:paraId="193C0236" w14:textId="1FB3B8F0" w:rsidR="00D43805" w:rsidRPr="001B3DE8" w:rsidRDefault="00D43805" w:rsidP="004233F5">
      <w:pPr>
        <w:pStyle w:val="ListParagraph"/>
        <w:shd w:val="clear" w:color="auto" w:fill="FFFFFF"/>
        <w:spacing w:before="300" w:after="300" w:line="276" w:lineRule="auto"/>
        <w:ind w:left="0"/>
        <w:contextualSpacing w:val="0"/>
        <w:jc w:val="center"/>
        <w:rPr>
          <w:rFonts w:ascii="Arial" w:hAnsi="Arial" w:cs="Arial"/>
          <w:color w:val="000000" w:themeColor="text1"/>
          <w:sz w:val="20"/>
          <w:szCs w:val="20"/>
          <w:lang w:val="en-US" w:eastAsia="sv-SE"/>
        </w:rPr>
      </w:pPr>
    </w:p>
    <w:p w14:paraId="06021F41" w14:textId="0D699DEC" w:rsidR="00017778" w:rsidRPr="004E5C1E" w:rsidRDefault="00017778" w:rsidP="00917A5F">
      <w:pPr>
        <w:pStyle w:val="ListParagraph"/>
        <w:numPr>
          <w:ilvl w:val="0"/>
          <w:numId w:val="30"/>
        </w:numPr>
        <w:shd w:val="clear" w:color="auto" w:fill="FFFFFF"/>
        <w:spacing w:before="200" w:after="200" w:line="276" w:lineRule="auto"/>
        <w:ind w:left="426" w:hanging="426"/>
        <w:contextualSpacing w:val="0"/>
        <w:rPr>
          <w:rFonts w:ascii="Arial" w:hAnsi="Arial" w:cs="Arial"/>
          <w:color w:val="000000" w:themeColor="text1"/>
          <w:sz w:val="20"/>
          <w:szCs w:val="20"/>
          <w:lang w:val="en-US" w:eastAsia="sv-SE"/>
          <w:rPrChange w:id="917" w:author="Claire Carbone" w:date="2015-01-08T14:37:00Z">
            <w:rPr>
              <w:rFonts w:ascii="Arial" w:hAnsi="Arial" w:cs="Arial"/>
              <w:color w:val="000000" w:themeColor="text1"/>
              <w:sz w:val="20"/>
              <w:szCs w:val="20"/>
              <w:highlight w:val="yellow"/>
              <w:lang w:val="en-US" w:eastAsia="sv-SE"/>
            </w:rPr>
          </w:rPrChange>
        </w:rPr>
      </w:pPr>
      <w:r w:rsidRPr="004E5C1E">
        <w:rPr>
          <w:rFonts w:ascii="Arial" w:hAnsi="Arial" w:cs="Arial"/>
          <w:color w:val="000000" w:themeColor="text1"/>
          <w:sz w:val="20"/>
          <w:szCs w:val="20"/>
          <w:lang w:val="en-US" w:eastAsia="sv-SE"/>
          <w:rPrChange w:id="918" w:author="Claire Carbone" w:date="2015-01-08T14:37:00Z">
            <w:rPr>
              <w:rFonts w:ascii="Arial" w:hAnsi="Arial" w:cs="Arial"/>
              <w:color w:val="000000" w:themeColor="text1"/>
              <w:sz w:val="20"/>
              <w:szCs w:val="20"/>
              <w:highlight w:val="yellow"/>
              <w:lang w:val="en-US" w:eastAsia="sv-SE"/>
            </w:rPr>
          </w:rPrChange>
        </w:rPr>
        <w:t>In addition you must specify what values are applicable to this item attribute.  You do this b</w:t>
      </w:r>
      <w:ins w:id="919" w:author="Claire Carbone" w:date="2015-01-08T14:37:00Z">
        <w:r w:rsidR="004E5C1E">
          <w:rPr>
            <w:rFonts w:ascii="Arial" w:hAnsi="Arial" w:cs="Arial"/>
            <w:color w:val="000000" w:themeColor="text1"/>
            <w:sz w:val="20"/>
            <w:szCs w:val="20"/>
            <w:lang w:val="en-US" w:eastAsia="sv-SE"/>
          </w:rPr>
          <w:t>y</w:t>
        </w:r>
      </w:ins>
      <w:r w:rsidRPr="004E5C1E">
        <w:rPr>
          <w:rFonts w:ascii="Arial" w:hAnsi="Arial" w:cs="Arial"/>
          <w:color w:val="000000" w:themeColor="text1"/>
          <w:sz w:val="20"/>
          <w:szCs w:val="20"/>
          <w:lang w:val="en-US" w:eastAsia="sv-SE"/>
          <w:rPrChange w:id="920" w:author="Claire Carbone" w:date="2015-01-08T14:37:00Z">
            <w:rPr>
              <w:rFonts w:ascii="Arial" w:hAnsi="Arial" w:cs="Arial"/>
              <w:color w:val="000000" w:themeColor="text1"/>
              <w:sz w:val="20"/>
              <w:szCs w:val="20"/>
              <w:highlight w:val="yellow"/>
              <w:lang w:val="en-US" w:eastAsia="sv-SE"/>
            </w:rPr>
          </w:rPrChange>
        </w:rPr>
        <w:t xml:space="preserve"> </w:t>
      </w:r>
      <w:del w:id="921" w:author="Claire Carbone" w:date="2015-01-08T14:37:00Z">
        <w:r w:rsidRPr="004E5C1E" w:rsidDel="004E5C1E">
          <w:rPr>
            <w:rFonts w:ascii="Arial" w:hAnsi="Arial" w:cs="Arial"/>
            <w:color w:val="000000" w:themeColor="text1"/>
            <w:sz w:val="20"/>
            <w:szCs w:val="20"/>
            <w:lang w:val="en-US" w:eastAsia="sv-SE"/>
            <w:rPrChange w:id="922" w:author="Claire Carbone" w:date="2015-01-08T14:37:00Z">
              <w:rPr>
                <w:rFonts w:ascii="Arial" w:hAnsi="Arial" w:cs="Arial"/>
                <w:color w:val="000000" w:themeColor="text1"/>
                <w:sz w:val="20"/>
                <w:szCs w:val="20"/>
                <w:highlight w:val="yellow"/>
                <w:lang w:val="en-US" w:eastAsia="sv-SE"/>
              </w:rPr>
            </w:rPrChange>
          </w:rPr>
          <w:delText xml:space="preserve">clicking </w:delText>
        </w:r>
      </w:del>
      <w:ins w:id="923" w:author="Claire Carbone" w:date="2015-01-08T14:37:00Z">
        <w:r w:rsidR="004E5C1E">
          <w:rPr>
            <w:rFonts w:ascii="Arial" w:hAnsi="Arial" w:cs="Arial"/>
            <w:color w:val="000000" w:themeColor="text1"/>
            <w:sz w:val="20"/>
            <w:szCs w:val="20"/>
            <w:lang w:val="en-US" w:eastAsia="sv-SE"/>
          </w:rPr>
          <w:t>selecting from the Select Default Value drop-down list</w:t>
        </w:r>
      </w:ins>
      <w:ins w:id="924" w:author="Claire Carbone" w:date="2015-01-08T14:38:00Z">
        <w:r w:rsidR="004E5C1E">
          <w:rPr>
            <w:rFonts w:ascii="Arial" w:hAnsi="Arial" w:cs="Arial"/>
            <w:color w:val="000000" w:themeColor="text1"/>
            <w:sz w:val="20"/>
            <w:szCs w:val="20"/>
            <w:lang w:val="en-US" w:eastAsia="sv-SE"/>
          </w:rPr>
          <w:t xml:space="preserve">.  </w:t>
        </w:r>
      </w:ins>
      <w:del w:id="925" w:author="Claire Carbone" w:date="2015-01-08T14:38:00Z">
        <w:r w:rsidRPr="004E5C1E" w:rsidDel="004E5C1E">
          <w:rPr>
            <w:rFonts w:ascii="Arial" w:hAnsi="Arial" w:cs="Arial"/>
            <w:color w:val="000000" w:themeColor="text1"/>
            <w:sz w:val="20"/>
            <w:szCs w:val="20"/>
            <w:lang w:val="en-US" w:eastAsia="sv-SE"/>
            <w:rPrChange w:id="926" w:author="Claire Carbone" w:date="2015-01-08T14:37:00Z">
              <w:rPr>
                <w:rFonts w:ascii="Arial" w:hAnsi="Arial" w:cs="Arial"/>
                <w:color w:val="000000" w:themeColor="text1"/>
                <w:sz w:val="20"/>
                <w:szCs w:val="20"/>
                <w:highlight w:val="yellow"/>
                <w:lang w:val="en-US" w:eastAsia="sv-SE"/>
              </w:rPr>
            </w:rPrChange>
          </w:rPr>
          <w:delText xml:space="preserve">the … button next to default value.  </w:delText>
        </w:r>
      </w:del>
      <w:r w:rsidRPr="004E5C1E">
        <w:rPr>
          <w:rFonts w:ascii="Arial" w:hAnsi="Arial" w:cs="Arial"/>
          <w:color w:val="000000" w:themeColor="text1"/>
          <w:sz w:val="20"/>
          <w:szCs w:val="20"/>
          <w:lang w:val="en-US" w:eastAsia="sv-SE"/>
          <w:rPrChange w:id="927" w:author="Claire Carbone" w:date="2015-01-08T14:37:00Z">
            <w:rPr>
              <w:rFonts w:ascii="Arial" w:hAnsi="Arial" w:cs="Arial"/>
              <w:color w:val="000000" w:themeColor="text1"/>
              <w:sz w:val="20"/>
              <w:szCs w:val="20"/>
              <w:highlight w:val="yellow"/>
              <w:lang w:val="en-US" w:eastAsia="sv-SE"/>
            </w:rPr>
          </w:rPrChange>
        </w:rPr>
        <w:t>Select 2Mb/s and the Click Save:</w:t>
      </w:r>
    </w:p>
    <w:p w14:paraId="64DF2B10" w14:textId="4893C319" w:rsidR="00017778" w:rsidRDefault="004E5C1E" w:rsidP="00965412">
      <w:pPr>
        <w:pStyle w:val="ListParagraph"/>
        <w:shd w:val="clear" w:color="auto" w:fill="FFFFFF"/>
        <w:spacing w:before="200" w:after="200" w:line="276" w:lineRule="auto"/>
        <w:ind w:left="426"/>
        <w:contextualSpacing w:val="0"/>
        <w:rPr>
          <w:rFonts w:ascii="Arial" w:hAnsi="Arial" w:cs="Arial"/>
          <w:color w:val="000000" w:themeColor="text1"/>
          <w:sz w:val="20"/>
          <w:szCs w:val="20"/>
          <w:highlight w:val="yellow"/>
          <w:lang w:val="en-US" w:eastAsia="sv-SE"/>
        </w:rPr>
      </w:pPr>
      <w:ins w:id="928" w:author="Claire Carbone" w:date="2015-01-08T14:40:00Z">
        <w:r>
          <w:rPr>
            <w:rFonts w:ascii="Arial" w:hAnsi="Arial" w:cs="Arial"/>
            <w:noProof/>
            <w:color w:val="000000" w:themeColor="text1"/>
            <w:sz w:val="20"/>
            <w:szCs w:val="20"/>
            <w:lang w:val="en-US" w:eastAsia="en-US"/>
          </w:rPr>
          <w:drawing>
            <wp:inline distT="0" distB="0" distL="0" distR="0" wp14:anchorId="3E980C73" wp14:editId="0A851062">
              <wp:extent cx="4444725" cy="3865418"/>
              <wp:effectExtent l="19050" t="19050" r="13335" b="20955"/>
              <wp:docPr id="27797" name="Picture 2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52356" cy="3872054"/>
                      </a:xfrm>
                      <a:prstGeom prst="rect">
                        <a:avLst/>
                      </a:prstGeom>
                      <a:noFill/>
                      <a:ln>
                        <a:solidFill>
                          <a:schemeClr val="accent1"/>
                        </a:solidFill>
                      </a:ln>
                    </pic:spPr>
                  </pic:pic>
                </a:graphicData>
              </a:graphic>
            </wp:inline>
          </w:drawing>
        </w:r>
      </w:ins>
      <w:del w:id="929" w:author="Claire Carbone" w:date="2015-01-08T14:38:00Z">
        <w:r w:rsidR="00017778" w:rsidDel="004E5C1E">
          <w:rPr>
            <w:rFonts w:ascii="Arial" w:hAnsi="Arial" w:cs="Arial"/>
            <w:noProof/>
            <w:color w:val="000000" w:themeColor="text1"/>
            <w:sz w:val="20"/>
            <w:szCs w:val="20"/>
            <w:lang w:val="en-US" w:eastAsia="en-US"/>
          </w:rPr>
          <w:drawing>
            <wp:inline distT="0" distB="0" distL="0" distR="0" wp14:anchorId="166CBE50" wp14:editId="44927C82">
              <wp:extent cx="4641137" cy="3460623"/>
              <wp:effectExtent l="19050" t="19050" r="26670" b="26035"/>
              <wp:docPr id="27935" name="Picture 27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41198" cy="3460668"/>
                      </a:xfrm>
                      <a:prstGeom prst="rect">
                        <a:avLst/>
                      </a:prstGeom>
                      <a:noFill/>
                      <a:ln>
                        <a:solidFill>
                          <a:schemeClr val="accent1"/>
                        </a:solidFill>
                      </a:ln>
                    </pic:spPr>
                  </pic:pic>
                </a:graphicData>
              </a:graphic>
            </wp:inline>
          </w:drawing>
        </w:r>
      </w:del>
    </w:p>
    <w:p w14:paraId="193C023D" w14:textId="77777777" w:rsidR="00B6497B" w:rsidRPr="004E5C1E" w:rsidRDefault="00B6497B" w:rsidP="001158BD">
      <w:pPr>
        <w:shd w:val="clear" w:color="auto" w:fill="FFFFFF"/>
        <w:spacing w:before="200" w:after="200" w:line="276" w:lineRule="auto"/>
        <w:rPr>
          <w:rFonts w:cs="Arial"/>
          <w:color w:val="000000" w:themeColor="text1"/>
          <w:sz w:val="20"/>
          <w:szCs w:val="20"/>
          <w:rPrChange w:id="930" w:author="Claire Carbone" w:date="2015-01-08T14:40:00Z">
            <w:rPr>
              <w:rFonts w:cs="Arial"/>
              <w:color w:val="000000" w:themeColor="text1"/>
              <w:sz w:val="20"/>
              <w:szCs w:val="20"/>
              <w:highlight w:val="yellow"/>
            </w:rPr>
          </w:rPrChange>
        </w:rPr>
      </w:pPr>
      <w:r w:rsidRPr="004E5C1E">
        <w:rPr>
          <w:rFonts w:cs="Arial"/>
          <w:color w:val="000000" w:themeColor="text1"/>
          <w:sz w:val="20"/>
          <w:szCs w:val="20"/>
          <w:rPrChange w:id="931" w:author="Claire Carbone" w:date="2015-01-08T14:40:00Z">
            <w:rPr>
              <w:rFonts w:cs="Arial"/>
              <w:color w:val="000000" w:themeColor="text1"/>
              <w:sz w:val="20"/>
              <w:szCs w:val="20"/>
              <w:highlight w:val="yellow"/>
            </w:rPr>
          </w:rPrChange>
        </w:rPr>
        <w:t xml:space="preserve">Now </w:t>
      </w:r>
      <w:r w:rsidR="001158BD" w:rsidRPr="004E5C1E">
        <w:rPr>
          <w:rFonts w:cs="Arial"/>
          <w:color w:val="000000" w:themeColor="text1"/>
          <w:sz w:val="20"/>
          <w:szCs w:val="20"/>
          <w:rPrChange w:id="932" w:author="Claire Carbone" w:date="2015-01-08T14:40:00Z">
            <w:rPr>
              <w:rFonts w:cs="Arial"/>
              <w:color w:val="000000" w:themeColor="text1"/>
              <w:sz w:val="20"/>
              <w:szCs w:val="20"/>
              <w:highlight w:val="yellow"/>
            </w:rPr>
          </w:rPrChange>
        </w:rPr>
        <w:t xml:space="preserve">we will </w:t>
      </w:r>
      <w:r w:rsidRPr="004E5C1E">
        <w:rPr>
          <w:rFonts w:cs="Arial"/>
          <w:color w:val="000000" w:themeColor="text1"/>
          <w:sz w:val="20"/>
          <w:szCs w:val="20"/>
          <w:rPrChange w:id="933" w:author="Claire Carbone" w:date="2015-01-08T14:40:00Z">
            <w:rPr>
              <w:rFonts w:cs="Arial"/>
              <w:color w:val="000000" w:themeColor="text1"/>
              <w:sz w:val="20"/>
              <w:szCs w:val="20"/>
              <w:highlight w:val="yellow"/>
            </w:rPr>
          </w:rPrChange>
        </w:rPr>
        <w:t xml:space="preserve">create a similar restriction for the </w:t>
      </w:r>
      <w:r w:rsidRPr="004E5C1E">
        <w:rPr>
          <w:rFonts w:cs="Arial"/>
          <w:b/>
          <w:color w:val="000000" w:themeColor="text1"/>
          <w:sz w:val="20"/>
          <w:szCs w:val="20"/>
          <w:rPrChange w:id="934" w:author="Claire Carbone" w:date="2015-01-08T14:40:00Z">
            <w:rPr>
              <w:rFonts w:cs="Arial"/>
              <w:b/>
              <w:color w:val="000000" w:themeColor="text1"/>
              <w:sz w:val="20"/>
              <w:szCs w:val="20"/>
              <w:highlight w:val="yellow"/>
            </w:rPr>
          </w:rPrChange>
        </w:rPr>
        <w:t>Download Bandwidth</w:t>
      </w:r>
      <w:r w:rsidRPr="004E5C1E">
        <w:rPr>
          <w:rFonts w:cs="Arial"/>
          <w:color w:val="000000" w:themeColor="text1"/>
          <w:sz w:val="20"/>
          <w:szCs w:val="20"/>
          <w:rPrChange w:id="935" w:author="Claire Carbone" w:date="2015-01-08T14:40:00Z">
            <w:rPr>
              <w:rFonts w:cs="Arial"/>
              <w:color w:val="000000" w:themeColor="text1"/>
              <w:sz w:val="20"/>
              <w:szCs w:val="20"/>
              <w:highlight w:val="yellow"/>
            </w:rPr>
          </w:rPrChange>
        </w:rPr>
        <w:t xml:space="preserve">, using the given bandwidths of </w:t>
      </w:r>
      <w:r w:rsidRPr="004E5C1E">
        <w:rPr>
          <w:rFonts w:cs="Arial"/>
          <w:b/>
          <w:color w:val="000000" w:themeColor="text1"/>
          <w:sz w:val="20"/>
          <w:szCs w:val="20"/>
          <w:rPrChange w:id="936" w:author="Claire Carbone" w:date="2015-01-08T14:40:00Z">
            <w:rPr>
              <w:rFonts w:cs="Arial"/>
              <w:b/>
              <w:color w:val="000000" w:themeColor="text1"/>
              <w:sz w:val="20"/>
              <w:szCs w:val="20"/>
              <w:highlight w:val="yellow"/>
            </w:rPr>
          </w:rPrChange>
        </w:rPr>
        <w:t>4mbps</w:t>
      </w:r>
      <w:del w:id="937" w:author="Claire Carbone" w:date="2015-01-08T14:55:00Z">
        <w:r w:rsidRPr="004E5C1E" w:rsidDel="009F498B">
          <w:rPr>
            <w:rFonts w:cs="Arial"/>
            <w:color w:val="000000" w:themeColor="text1"/>
            <w:sz w:val="20"/>
            <w:szCs w:val="20"/>
            <w:rPrChange w:id="938" w:author="Claire Carbone" w:date="2015-01-08T14:40:00Z">
              <w:rPr>
                <w:rFonts w:cs="Arial"/>
                <w:color w:val="000000" w:themeColor="text1"/>
                <w:sz w:val="20"/>
                <w:szCs w:val="20"/>
                <w:highlight w:val="yellow"/>
              </w:rPr>
            </w:rPrChange>
          </w:rPr>
          <w:delText xml:space="preserve"> and </w:delText>
        </w:r>
        <w:r w:rsidRPr="004E5C1E" w:rsidDel="009F498B">
          <w:rPr>
            <w:rFonts w:cs="Arial"/>
            <w:b/>
            <w:color w:val="000000" w:themeColor="text1"/>
            <w:sz w:val="20"/>
            <w:szCs w:val="20"/>
            <w:rPrChange w:id="939" w:author="Claire Carbone" w:date="2015-01-08T14:40:00Z">
              <w:rPr>
                <w:rFonts w:cs="Arial"/>
                <w:b/>
                <w:color w:val="000000" w:themeColor="text1"/>
                <w:sz w:val="20"/>
                <w:szCs w:val="20"/>
                <w:highlight w:val="yellow"/>
              </w:rPr>
            </w:rPrChange>
          </w:rPr>
          <w:delText>8mbps</w:delText>
        </w:r>
      </w:del>
      <w:r w:rsidRPr="004E5C1E">
        <w:rPr>
          <w:rFonts w:cs="Arial"/>
          <w:color w:val="000000" w:themeColor="text1"/>
          <w:sz w:val="20"/>
          <w:szCs w:val="20"/>
          <w:rPrChange w:id="940" w:author="Claire Carbone" w:date="2015-01-08T14:40:00Z">
            <w:rPr>
              <w:rFonts w:cs="Arial"/>
              <w:color w:val="000000" w:themeColor="text1"/>
              <w:sz w:val="20"/>
              <w:szCs w:val="20"/>
              <w:highlight w:val="yellow"/>
            </w:rPr>
          </w:rPrChange>
        </w:rPr>
        <w:t>.</w:t>
      </w:r>
    </w:p>
    <w:p w14:paraId="193C023F" w14:textId="77777777" w:rsidR="001158BD" w:rsidRPr="009F498B" w:rsidRDefault="001158BD" w:rsidP="00917A5F">
      <w:pPr>
        <w:pStyle w:val="ListParagraph"/>
        <w:numPr>
          <w:ilvl w:val="0"/>
          <w:numId w:val="30"/>
        </w:numPr>
        <w:shd w:val="clear" w:color="auto" w:fill="FFFFFF"/>
        <w:spacing w:before="200" w:after="200" w:line="276" w:lineRule="auto"/>
        <w:ind w:left="425" w:hanging="425"/>
        <w:contextualSpacing w:val="0"/>
        <w:rPr>
          <w:rFonts w:ascii="Arial" w:hAnsi="Arial" w:cs="Arial"/>
          <w:color w:val="000000" w:themeColor="text1"/>
          <w:sz w:val="20"/>
          <w:szCs w:val="20"/>
          <w:lang w:val="en-US" w:eastAsia="sv-SE"/>
          <w:rPrChange w:id="941" w:author="Claire Carbone" w:date="2015-01-08T14:56:00Z">
            <w:rPr>
              <w:rFonts w:ascii="Arial" w:hAnsi="Arial" w:cs="Arial"/>
              <w:color w:val="000000" w:themeColor="text1"/>
              <w:sz w:val="20"/>
              <w:szCs w:val="20"/>
              <w:highlight w:val="yellow"/>
              <w:lang w:val="en-US" w:eastAsia="sv-SE"/>
            </w:rPr>
          </w:rPrChange>
        </w:rPr>
      </w:pPr>
      <w:r w:rsidRPr="009F498B">
        <w:rPr>
          <w:rFonts w:ascii="Arial" w:hAnsi="Arial" w:cs="Arial"/>
          <w:color w:val="000000" w:themeColor="text1"/>
          <w:sz w:val="20"/>
          <w:szCs w:val="20"/>
          <w:lang w:val="en-US" w:eastAsia="sv-SE"/>
          <w:rPrChange w:id="942" w:author="Claire Carbone" w:date="2015-01-08T14:56:00Z">
            <w:rPr>
              <w:rFonts w:ascii="Arial" w:hAnsi="Arial" w:cs="Arial"/>
              <w:color w:val="000000" w:themeColor="text1"/>
              <w:sz w:val="20"/>
              <w:szCs w:val="20"/>
              <w:highlight w:val="yellow"/>
              <w:lang w:val="en-US" w:eastAsia="sv-SE"/>
            </w:rPr>
          </w:rPrChange>
        </w:rPr>
        <w:t xml:space="preserve">Click on the </w:t>
      </w:r>
      <w:r w:rsidRPr="009F498B">
        <w:rPr>
          <w:rFonts w:ascii="Arial" w:hAnsi="Arial" w:cs="Arial"/>
          <w:b/>
          <w:color w:val="000000" w:themeColor="text1"/>
          <w:sz w:val="20"/>
          <w:szCs w:val="20"/>
          <w:lang w:val="en-US" w:eastAsia="sv-SE"/>
          <w:rPrChange w:id="943" w:author="Claire Carbone" w:date="2015-01-08T14:56:00Z">
            <w:rPr>
              <w:rFonts w:ascii="Arial" w:hAnsi="Arial" w:cs="Arial"/>
              <w:b/>
              <w:color w:val="000000" w:themeColor="text1"/>
              <w:sz w:val="20"/>
              <w:szCs w:val="20"/>
              <w:highlight w:val="yellow"/>
              <w:lang w:val="en-US" w:eastAsia="sv-SE"/>
            </w:rPr>
          </w:rPrChange>
        </w:rPr>
        <w:t xml:space="preserve">Download Bandwidth </w:t>
      </w:r>
      <w:r w:rsidRPr="009F498B">
        <w:rPr>
          <w:rFonts w:ascii="Arial" w:hAnsi="Arial" w:cs="Arial"/>
          <w:color w:val="000000" w:themeColor="text1"/>
          <w:sz w:val="20"/>
          <w:szCs w:val="20"/>
          <w:lang w:val="en-US" w:eastAsia="sv-SE"/>
          <w:rPrChange w:id="944" w:author="Claire Carbone" w:date="2015-01-08T14:56:00Z">
            <w:rPr>
              <w:rFonts w:ascii="Arial" w:hAnsi="Arial" w:cs="Arial"/>
              <w:color w:val="000000" w:themeColor="text1"/>
              <w:sz w:val="20"/>
              <w:szCs w:val="20"/>
              <w:highlight w:val="yellow"/>
              <w:lang w:val="en-US" w:eastAsia="sv-SE"/>
            </w:rPr>
          </w:rPrChange>
        </w:rPr>
        <w:t>attribute</w:t>
      </w:r>
      <w:r w:rsidRPr="009F498B">
        <w:rPr>
          <w:rFonts w:ascii="Arial" w:hAnsi="Arial" w:cs="Arial"/>
          <w:b/>
          <w:color w:val="000000" w:themeColor="text1"/>
          <w:sz w:val="20"/>
          <w:szCs w:val="20"/>
          <w:lang w:val="en-US" w:eastAsia="sv-SE"/>
          <w:rPrChange w:id="945" w:author="Claire Carbone" w:date="2015-01-08T14:56:00Z">
            <w:rPr>
              <w:rFonts w:ascii="Arial" w:hAnsi="Arial" w:cs="Arial"/>
              <w:b/>
              <w:color w:val="000000" w:themeColor="text1"/>
              <w:sz w:val="20"/>
              <w:szCs w:val="20"/>
              <w:highlight w:val="yellow"/>
              <w:lang w:val="en-US" w:eastAsia="sv-SE"/>
            </w:rPr>
          </w:rPrChange>
        </w:rPr>
        <w:t xml:space="preserve"> </w:t>
      </w:r>
      <w:r w:rsidRPr="009F498B">
        <w:rPr>
          <w:rFonts w:ascii="Arial" w:hAnsi="Arial" w:cs="Arial"/>
          <w:color w:val="000000" w:themeColor="text1"/>
          <w:sz w:val="20"/>
          <w:szCs w:val="20"/>
          <w:lang w:val="en-US" w:eastAsia="sv-SE"/>
          <w:rPrChange w:id="946" w:author="Claire Carbone" w:date="2015-01-08T14:56:00Z">
            <w:rPr>
              <w:rFonts w:ascii="Arial" w:hAnsi="Arial" w:cs="Arial"/>
              <w:color w:val="000000" w:themeColor="text1"/>
              <w:sz w:val="20"/>
              <w:szCs w:val="20"/>
              <w:highlight w:val="yellow"/>
              <w:lang w:val="en-US" w:eastAsia="sv-SE"/>
            </w:rPr>
          </w:rPrChange>
        </w:rPr>
        <w:t xml:space="preserve">under the </w:t>
      </w:r>
      <w:r w:rsidRPr="009F498B">
        <w:rPr>
          <w:rFonts w:ascii="Arial" w:hAnsi="Arial" w:cs="Arial"/>
          <w:b/>
          <w:color w:val="000000" w:themeColor="text1"/>
          <w:sz w:val="20"/>
          <w:szCs w:val="20"/>
          <w:lang w:val="en-US" w:eastAsia="sv-SE"/>
          <w:rPrChange w:id="947" w:author="Claire Carbone" w:date="2015-01-08T14:56:00Z">
            <w:rPr>
              <w:rFonts w:ascii="Arial" w:hAnsi="Arial" w:cs="Arial"/>
              <w:b/>
              <w:color w:val="000000" w:themeColor="text1"/>
              <w:sz w:val="20"/>
              <w:szCs w:val="20"/>
              <w:highlight w:val="yellow"/>
              <w:lang w:val="en-US" w:eastAsia="sv-SE"/>
            </w:rPr>
          </w:rPrChange>
        </w:rPr>
        <w:t xml:space="preserve">Light Internet Access </w:t>
      </w:r>
      <w:r w:rsidRPr="009F498B">
        <w:rPr>
          <w:rFonts w:ascii="Arial" w:hAnsi="Arial" w:cs="Arial"/>
          <w:color w:val="000000" w:themeColor="text1"/>
          <w:sz w:val="20"/>
          <w:szCs w:val="20"/>
          <w:lang w:val="en-US" w:eastAsia="sv-SE"/>
          <w:rPrChange w:id="948" w:author="Claire Carbone" w:date="2015-01-08T14:56:00Z">
            <w:rPr>
              <w:rFonts w:ascii="Arial" w:hAnsi="Arial" w:cs="Arial"/>
              <w:color w:val="000000" w:themeColor="text1"/>
              <w:sz w:val="20"/>
              <w:szCs w:val="20"/>
              <w:highlight w:val="yellow"/>
              <w:lang w:val="en-US" w:eastAsia="sv-SE"/>
            </w:rPr>
          </w:rPrChange>
        </w:rPr>
        <w:t xml:space="preserve">component item, and once more click </w:t>
      </w:r>
      <w:r w:rsidRPr="009F498B">
        <w:rPr>
          <w:rFonts w:ascii="Arial" w:hAnsi="Arial" w:cs="Arial"/>
          <w:b/>
          <w:color w:val="000000" w:themeColor="text1"/>
          <w:sz w:val="20"/>
          <w:szCs w:val="20"/>
          <w:lang w:val="en-US" w:eastAsia="sv-SE"/>
          <w:rPrChange w:id="949" w:author="Claire Carbone" w:date="2015-01-08T14:56:00Z">
            <w:rPr>
              <w:rFonts w:ascii="Arial" w:hAnsi="Arial" w:cs="Arial"/>
              <w:b/>
              <w:color w:val="000000" w:themeColor="text1"/>
              <w:sz w:val="20"/>
              <w:szCs w:val="20"/>
              <w:highlight w:val="yellow"/>
              <w:lang w:val="en-US" w:eastAsia="sv-SE"/>
            </w:rPr>
          </w:rPrChange>
        </w:rPr>
        <w:t>Add</w:t>
      </w:r>
      <w:r w:rsidRPr="009F498B">
        <w:rPr>
          <w:rFonts w:ascii="Arial" w:hAnsi="Arial" w:cs="Arial"/>
          <w:color w:val="000000" w:themeColor="text1"/>
          <w:sz w:val="20"/>
          <w:szCs w:val="20"/>
          <w:lang w:val="en-US" w:eastAsia="sv-SE"/>
          <w:rPrChange w:id="950" w:author="Claire Carbone" w:date="2015-01-08T14:56:00Z">
            <w:rPr>
              <w:rFonts w:ascii="Arial" w:hAnsi="Arial" w:cs="Arial"/>
              <w:color w:val="000000" w:themeColor="text1"/>
              <w:sz w:val="20"/>
              <w:szCs w:val="20"/>
              <w:highlight w:val="yellow"/>
              <w:lang w:val="en-US" w:eastAsia="sv-SE"/>
            </w:rPr>
          </w:rPrChange>
        </w:rPr>
        <w:t xml:space="preserve"> to add a restriction.</w:t>
      </w:r>
    </w:p>
    <w:p w14:paraId="193C0240" w14:textId="1A34A82D" w:rsidR="001158BD" w:rsidRPr="009F498B" w:rsidRDefault="001158BD" w:rsidP="00917A5F">
      <w:pPr>
        <w:pStyle w:val="ListParagraph"/>
        <w:numPr>
          <w:ilvl w:val="0"/>
          <w:numId w:val="30"/>
        </w:numPr>
        <w:shd w:val="clear" w:color="auto" w:fill="FFFFFF"/>
        <w:spacing w:before="200" w:after="200" w:line="276" w:lineRule="auto"/>
        <w:ind w:left="425" w:hanging="425"/>
        <w:contextualSpacing w:val="0"/>
        <w:rPr>
          <w:rFonts w:ascii="Arial" w:hAnsi="Arial" w:cs="Arial"/>
          <w:color w:val="000000" w:themeColor="text1"/>
          <w:sz w:val="20"/>
          <w:szCs w:val="20"/>
          <w:lang w:val="en-US" w:eastAsia="sv-SE"/>
          <w:rPrChange w:id="951" w:author="Claire Carbone" w:date="2015-01-08T14:56:00Z">
            <w:rPr>
              <w:rFonts w:ascii="Arial" w:hAnsi="Arial" w:cs="Arial"/>
              <w:color w:val="000000" w:themeColor="text1"/>
              <w:sz w:val="20"/>
              <w:szCs w:val="20"/>
              <w:highlight w:val="yellow"/>
              <w:lang w:val="en-US" w:eastAsia="sv-SE"/>
            </w:rPr>
          </w:rPrChange>
        </w:rPr>
      </w:pPr>
      <w:r w:rsidRPr="009F498B">
        <w:rPr>
          <w:rFonts w:ascii="Arial" w:hAnsi="Arial" w:cs="Arial"/>
          <w:color w:val="000000" w:themeColor="text1"/>
          <w:sz w:val="20"/>
          <w:szCs w:val="20"/>
          <w:lang w:val="en-US" w:eastAsia="sv-SE"/>
          <w:rPrChange w:id="952" w:author="Claire Carbone" w:date="2015-01-08T14:56:00Z">
            <w:rPr>
              <w:rFonts w:ascii="Arial" w:hAnsi="Arial" w:cs="Arial"/>
              <w:color w:val="000000" w:themeColor="text1"/>
              <w:sz w:val="20"/>
              <w:szCs w:val="20"/>
              <w:highlight w:val="yellow"/>
              <w:lang w:val="en-US" w:eastAsia="sv-SE"/>
            </w:rPr>
          </w:rPrChange>
        </w:rPr>
        <w:t xml:space="preserve">In the resulting </w:t>
      </w:r>
      <w:r w:rsidRPr="009F498B">
        <w:rPr>
          <w:rFonts w:ascii="Arial" w:hAnsi="Arial" w:cs="Arial"/>
          <w:b/>
          <w:color w:val="000000" w:themeColor="text1"/>
          <w:sz w:val="20"/>
          <w:szCs w:val="20"/>
          <w:lang w:val="en-US" w:eastAsia="sv-SE"/>
          <w:rPrChange w:id="953" w:author="Claire Carbone" w:date="2015-01-08T14:56:00Z">
            <w:rPr>
              <w:rFonts w:ascii="Arial" w:hAnsi="Arial" w:cs="Arial"/>
              <w:b/>
              <w:color w:val="000000" w:themeColor="text1"/>
              <w:sz w:val="20"/>
              <w:szCs w:val="20"/>
              <w:highlight w:val="yellow"/>
              <w:lang w:val="en-US" w:eastAsia="sv-SE"/>
            </w:rPr>
          </w:rPrChange>
        </w:rPr>
        <w:t>Detail</w:t>
      </w:r>
      <w:r w:rsidRPr="009F498B">
        <w:rPr>
          <w:rFonts w:ascii="Arial" w:hAnsi="Arial" w:cs="Arial"/>
          <w:color w:val="000000" w:themeColor="text1"/>
          <w:sz w:val="20"/>
          <w:szCs w:val="20"/>
          <w:lang w:val="en-US" w:eastAsia="sv-SE"/>
          <w:rPrChange w:id="954" w:author="Claire Carbone" w:date="2015-01-08T14:56:00Z">
            <w:rPr>
              <w:rFonts w:ascii="Arial" w:hAnsi="Arial" w:cs="Arial"/>
              <w:color w:val="000000" w:themeColor="text1"/>
              <w:sz w:val="20"/>
              <w:szCs w:val="20"/>
              <w:highlight w:val="yellow"/>
              <w:lang w:val="en-US" w:eastAsia="sv-SE"/>
            </w:rPr>
          </w:rPrChange>
        </w:rPr>
        <w:t xml:space="preserve"> panel fill out the attribute fields as before, </w:t>
      </w:r>
      <w:del w:id="955" w:author="Claire Carbone" w:date="2015-01-08T14:56:00Z">
        <w:r w:rsidR="00275923" w:rsidRPr="009F498B" w:rsidDel="009F498B">
          <w:rPr>
            <w:rFonts w:ascii="Arial" w:hAnsi="Arial" w:cs="Arial"/>
            <w:color w:val="000000" w:themeColor="text1"/>
            <w:sz w:val="20"/>
            <w:szCs w:val="20"/>
            <w:lang w:val="en-US" w:eastAsia="sv-SE"/>
            <w:rPrChange w:id="956" w:author="Claire Carbone" w:date="2015-01-08T14:56:00Z">
              <w:rPr>
                <w:rFonts w:ascii="Arial" w:hAnsi="Arial" w:cs="Arial"/>
                <w:color w:val="000000" w:themeColor="text1"/>
                <w:sz w:val="20"/>
                <w:szCs w:val="20"/>
                <w:highlight w:val="yellow"/>
                <w:lang w:val="en-US" w:eastAsia="sv-SE"/>
              </w:rPr>
            </w:rPrChange>
          </w:rPr>
          <w:delText xml:space="preserve">click on ... </w:delText>
        </w:r>
      </w:del>
      <w:r w:rsidR="00275923" w:rsidRPr="009F498B">
        <w:rPr>
          <w:rFonts w:ascii="Arial" w:hAnsi="Arial" w:cs="Arial"/>
          <w:color w:val="000000" w:themeColor="text1"/>
          <w:sz w:val="20"/>
          <w:szCs w:val="20"/>
          <w:lang w:val="en-US" w:eastAsia="sv-SE"/>
          <w:rPrChange w:id="957" w:author="Claire Carbone" w:date="2015-01-08T14:56:00Z">
            <w:rPr>
              <w:rFonts w:ascii="Arial" w:hAnsi="Arial" w:cs="Arial"/>
              <w:color w:val="000000" w:themeColor="text1"/>
              <w:sz w:val="20"/>
              <w:szCs w:val="20"/>
              <w:highlight w:val="yellow"/>
              <w:lang w:val="en-US" w:eastAsia="sv-SE"/>
            </w:rPr>
          </w:rPrChange>
        </w:rPr>
        <w:t xml:space="preserve">and select </w:t>
      </w:r>
      <w:r w:rsidR="00275923" w:rsidRPr="009F498B">
        <w:rPr>
          <w:rFonts w:ascii="Arial" w:hAnsi="Arial" w:cs="Arial"/>
          <w:b/>
          <w:color w:val="000000" w:themeColor="text1"/>
          <w:sz w:val="20"/>
          <w:szCs w:val="20"/>
          <w:lang w:val="en-US" w:eastAsia="sv-SE"/>
          <w:rPrChange w:id="958" w:author="Claire Carbone" w:date="2015-01-08T14:56:00Z">
            <w:rPr>
              <w:rFonts w:ascii="Arial" w:hAnsi="Arial" w:cs="Arial"/>
              <w:b/>
              <w:color w:val="000000" w:themeColor="text1"/>
              <w:sz w:val="20"/>
              <w:szCs w:val="20"/>
              <w:highlight w:val="yellow"/>
              <w:lang w:val="en-US" w:eastAsia="sv-SE"/>
            </w:rPr>
          </w:rPrChange>
        </w:rPr>
        <w:t>4mbps</w:t>
      </w:r>
      <w:del w:id="959" w:author="Claire Carbone" w:date="2015-01-08T14:56:00Z">
        <w:r w:rsidR="00275923" w:rsidRPr="009F498B" w:rsidDel="009F498B">
          <w:rPr>
            <w:rFonts w:ascii="Arial" w:hAnsi="Arial" w:cs="Arial"/>
            <w:color w:val="000000" w:themeColor="text1"/>
            <w:sz w:val="20"/>
            <w:szCs w:val="20"/>
            <w:lang w:val="en-US" w:eastAsia="sv-SE"/>
            <w:rPrChange w:id="960" w:author="Claire Carbone" w:date="2015-01-08T14:56:00Z">
              <w:rPr>
                <w:rFonts w:ascii="Arial" w:hAnsi="Arial" w:cs="Arial"/>
                <w:color w:val="000000" w:themeColor="text1"/>
                <w:sz w:val="20"/>
                <w:szCs w:val="20"/>
                <w:highlight w:val="yellow"/>
                <w:lang w:val="en-US" w:eastAsia="sv-SE"/>
              </w:rPr>
            </w:rPrChange>
          </w:rPr>
          <w:delText xml:space="preserve"> and </w:delText>
        </w:r>
        <w:r w:rsidR="00275923" w:rsidRPr="009F498B" w:rsidDel="009F498B">
          <w:rPr>
            <w:rFonts w:ascii="Arial" w:hAnsi="Arial" w:cs="Arial"/>
            <w:b/>
            <w:color w:val="000000" w:themeColor="text1"/>
            <w:sz w:val="20"/>
            <w:szCs w:val="20"/>
            <w:lang w:val="en-US" w:eastAsia="sv-SE"/>
            <w:rPrChange w:id="961" w:author="Claire Carbone" w:date="2015-01-08T14:56:00Z">
              <w:rPr>
                <w:rFonts w:ascii="Arial" w:hAnsi="Arial" w:cs="Arial"/>
                <w:b/>
                <w:color w:val="000000" w:themeColor="text1"/>
                <w:sz w:val="20"/>
                <w:szCs w:val="20"/>
                <w:highlight w:val="yellow"/>
                <w:lang w:val="en-US" w:eastAsia="sv-SE"/>
              </w:rPr>
            </w:rPrChange>
          </w:rPr>
          <w:delText>8mbps</w:delText>
        </w:r>
        <w:r w:rsidR="00275923" w:rsidRPr="009F498B" w:rsidDel="009F498B">
          <w:rPr>
            <w:rFonts w:ascii="Arial" w:hAnsi="Arial" w:cs="Arial"/>
            <w:color w:val="000000" w:themeColor="text1"/>
            <w:sz w:val="20"/>
            <w:szCs w:val="20"/>
            <w:lang w:val="en-US" w:eastAsia="sv-SE"/>
            <w:rPrChange w:id="962" w:author="Claire Carbone" w:date="2015-01-08T14:56:00Z">
              <w:rPr>
                <w:rFonts w:ascii="Arial" w:hAnsi="Arial" w:cs="Arial"/>
                <w:color w:val="000000" w:themeColor="text1"/>
                <w:sz w:val="20"/>
                <w:szCs w:val="20"/>
                <w:highlight w:val="yellow"/>
                <w:lang w:val="en-US" w:eastAsia="sv-SE"/>
              </w:rPr>
            </w:rPrChange>
          </w:rPr>
          <w:delText xml:space="preserve"> </w:delText>
        </w:r>
      </w:del>
      <w:r w:rsidRPr="009F498B">
        <w:rPr>
          <w:rFonts w:ascii="Arial" w:hAnsi="Arial" w:cs="Arial"/>
          <w:color w:val="000000" w:themeColor="text1"/>
          <w:sz w:val="20"/>
          <w:szCs w:val="20"/>
          <w:lang w:val="en-US" w:eastAsia="sv-SE"/>
          <w:rPrChange w:id="963" w:author="Claire Carbone" w:date="2015-01-08T14:56:00Z">
            <w:rPr>
              <w:rFonts w:ascii="Arial" w:hAnsi="Arial" w:cs="Arial"/>
              <w:color w:val="000000" w:themeColor="text1"/>
              <w:sz w:val="20"/>
              <w:szCs w:val="20"/>
              <w:highlight w:val="yellow"/>
              <w:lang w:val="en-US" w:eastAsia="sv-SE"/>
            </w:rPr>
          </w:rPrChange>
        </w:rPr>
        <w:t>.</w:t>
      </w:r>
    </w:p>
    <w:p w14:paraId="24B0237D" w14:textId="7B69D3B1" w:rsidR="00275923" w:rsidRPr="001B3DE8" w:rsidRDefault="009F498B" w:rsidP="00965412">
      <w:pPr>
        <w:pStyle w:val="ListParagraph"/>
        <w:shd w:val="clear" w:color="auto" w:fill="FFFFFF"/>
        <w:spacing w:before="200" w:after="200" w:line="276" w:lineRule="auto"/>
        <w:ind w:left="425"/>
        <w:contextualSpacing w:val="0"/>
        <w:rPr>
          <w:rFonts w:ascii="Arial" w:hAnsi="Arial" w:cs="Arial"/>
          <w:color w:val="000000" w:themeColor="text1"/>
          <w:sz w:val="20"/>
          <w:szCs w:val="20"/>
          <w:lang w:val="en-US" w:eastAsia="sv-SE"/>
        </w:rPr>
      </w:pPr>
      <w:ins w:id="964" w:author="Claire Carbone" w:date="2015-01-08T14:59:00Z">
        <w:r>
          <w:rPr>
            <w:rFonts w:ascii="Arial" w:hAnsi="Arial" w:cs="Arial"/>
            <w:noProof/>
            <w:color w:val="000000" w:themeColor="text1"/>
            <w:sz w:val="20"/>
            <w:szCs w:val="20"/>
            <w:lang w:val="en-US" w:eastAsia="en-US"/>
          </w:rPr>
          <w:drawing>
            <wp:inline distT="0" distB="0" distL="0" distR="0" wp14:anchorId="421EE453" wp14:editId="1F65DF8D">
              <wp:extent cx="2821319" cy="3006436"/>
              <wp:effectExtent l="19050" t="19050" r="17145" b="22860"/>
              <wp:docPr id="27798" name="Picture 2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21403" cy="3006525"/>
                      </a:xfrm>
                      <a:prstGeom prst="rect">
                        <a:avLst/>
                      </a:prstGeom>
                      <a:noFill/>
                      <a:ln>
                        <a:solidFill>
                          <a:schemeClr val="accent1"/>
                        </a:solidFill>
                      </a:ln>
                    </pic:spPr>
                  </pic:pic>
                </a:graphicData>
              </a:graphic>
            </wp:inline>
          </w:drawing>
        </w:r>
      </w:ins>
      <w:del w:id="965" w:author="Claire Carbone" w:date="2015-01-08T14:58:00Z">
        <w:r w:rsidR="00275923" w:rsidDel="009F498B">
          <w:rPr>
            <w:rFonts w:ascii="Arial" w:hAnsi="Arial" w:cs="Arial"/>
            <w:noProof/>
            <w:color w:val="000000" w:themeColor="text1"/>
            <w:sz w:val="20"/>
            <w:szCs w:val="20"/>
            <w:lang w:val="en-US" w:eastAsia="en-US"/>
          </w:rPr>
          <w:drawing>
            <wp:inline distT="0" distB="0" distL="0" distR="0" wp14:anchorId="5568F43E" wp14:editId="1F73A48D">
              <wp:extent cx="4435217" cy="2789504"/>
              <wp:effectExtent l="19050" t="19050" r="22860" b="11430"/>
              <wp:docPr id="27936" name="Picture 2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39757" cy="2792359"/>
                      </a:xfrm>
                      <a:prstGeom prst="rect">
                        <a:avLst/>
                      </a:prstGeom>
                      <a:noFill/>
                      <a:ln>
                        <a:solidFill>
                          <a:schemeClr val="accent1"/>
                        </a:solidFill>
                      </a:ln>
                    </pic:spPr>
                  </pic:pic>
                </a:graphicData>
              </a:graphic>
            </wp:inline>
          </w:drawing>
        </w:r>
      </w:del>
    </w:p>
    <w:p w14:paraId="193C0245" w14:textId="77777777" w:rsidR="00BA10EE" w:rsidRPr="001B3DE8" w:rsidRDefault="00BA10EE" w:rsidP="00917A5F">
      <w:pPr>
        <w:pStyle w:val="ListParagraph"/>
        <w:numPr>
          <w:ilvl w:val="0"/>
          <w:numId w:val="30"/>
        </w:numPr>
        <w:shd w:val="clear" w:color="auto" w:fill="FFFFFF"/>
        <w:spacing w:before="200" w:after="200" w:line="276" w:lineRule="auto"/>
        <w:ind w:left="425" w:hanging="425"/>
        <w:contextualSpacing w:val="0"/>
        <w:rPr>
          <w:rFonts w:ascii="Arial" w:hAnsi="Arial" w:cs="Arial"/>
          <w:color w:val="000000" w:themeColor="text1"/>
          <w:sz w:val="20"/>
          <w:szCs w:val="20"/>
          <w:lang w:val="en-US" w:eastAsia="sv-SE"/>
        </w:rPr>
      </w:pPr>
      <w:r w:rsidRPr="001B3DE8">
        <w:rPr>
          <w:rFonts w:ascii="Arial" w:hAnsi="Arial" w:cs="Arial"/>
          <w:color w:val="000000" w:themeColor="text1"/>
          <w:sz w:val="20"/>
          <w:szCs w:val="20"/>
          <w:lang w:val="en-US" w:eastAsia="sv-SE"/>
        </w:rPr>
        <w:t xml:space="preserve">Repeat the process described above to restrict the </w:t>
      </w:r>
      <w:r w:rsidRPr="001B3DE8">
        <w:rPr>
          <w:rFonts w:ascii="Arial" w:hAnsi="Arial" w:cs="Arial"/>
          <w:b/>
          <w:color w:val="000000" w:themeColor="text1"/>
          <w:sz w:val="20"/>
          <w:szCs w:val="20"/>
          <w:lang w:val="en-US" w:eastAsia="sv-SE"/>
        </w:rPr>
        <w:t>Upload Bandwidth</w:t>
      </w:r>
      <w:r w:rsidRPr="001B3DE8">
        <w:rPr>
          <w:rFonts w:ascii="Arial" w:hAnsi="Arial" w:cs="Arial"/>
          <w:color w:val="000000" w:themeColor="text1"/>
          <w:sz w:val="20"/>
          <w:szCs w:val="20"/>
          <w:lang w:val="en-US" w:eastAsia="sv-SE"/>
        </w:rPr>
        <w:t xml:space="preserve"> and </w:t>
      </w:r>
      <w:r w:rsidRPr="001B3DE8">
        <w:rPr>
          <w:rFonts w:ascii="Arial" w:hAnsi="Arial" w:cs="Arial"/>
          <w:b/>
          <w:color w:val="000000" w:themeColor="text1"/>
          <w:sz w:val="20"/>
          <w:szCs w:val="20"/>
          <w:lang w:val="en-US" w:eastAsia="sv-SE"/>
        </w:rPr>
        <w:t>Download Bandwidth</w:t>
      </w:r>
      <w:r w:rsidRPr="001B3DE8">
        <w:rPr>
          <w:rFonts w:ascii="Arial" w:hAnsi="Arial" w:cs="Arial"/>
          <w:color w:val="000000" w:themeColor="text1"/>
          <w:sz w:val="20"/>
          <w:szCs w:val="20"/>
          <w:lang w:val="en-US" w:eastAsia="sv-SE"/>
        </w:rPr>
        <w:t xml:space="preserve"> attribute values for the </w:t>
      </w:r>
      <w:r w:rsidRPr="001B3DE8">
        <w:rPr>
          <w:rFonts w:ascii="Arial" w:hAnsi="Arial" w:cs="Arial"/>
          <w:b/>
          <w:color w:val="000000" w:themeColor="text1"/>
          <w:sz w:val="20"/>
          <w:szCs w:val="20"/>
          <w:lang w:val="en-US" w:eastAsia="sv-SE"/>
        </w:rPr>
        <w:t xml:space="preserve">Regular Internet Access </w:t>
      </w:r>
      <w:r w:rsidRPr="001B3DE8">
        <w:rPr>
          <w:rFonts w:ascii="Arial" w:hAnsi="Arial" w:cs="Arial"/>
          <w:color w:val="000000" w:themeColor="text1"/>
          <w:sz w:val="20"/>
          <w:szCs w:val="20"/>
          <w:lang w:val="en-US" w:eastAsia="sv-SE"/>
        </w:rPr>
        <w:t xml:space="preserve">and </w:t>
      </w:r>
      <w:r w:rsidRPr="001B3DE8">
        <w:rPr>
          <w:rFonts w:ascii="Arial" w:hAnsi="Arial" w:cs="Arial"/>
          <w:b/>
          <w:color w:val="000000" w:themeColor="text1"/>
          <w:sz w:val="20"/>
          <w:szCs w:val="20"/>
          <w:lang w:val="en-US" w:eastAsia="sv-SE"/>
        </w:rPr>
        <w:t>Heavy Internet Access</w:t>
      </w:r>
      <w:r w:rsidRPr="001B3DE8">
        <w:rPr>
          <w:rFonts w:ascii="Arial" w:hAnsi="Arial" w:cs="Arial"/>
          <w:color w:val="000000" w:themeColor="text1"/>
          <w:sz w:val="20"/>
          <w:szCs w:val="20"/>
          <w:lang w:val="en-US" w:eastAsia="sv-SE"/>
        </w:rPr>
        <w:t xml:space="preserve"> component items, giving the restrictions </w:t>
      </w:r>
      <w:r w:rsidRPr="001B3DE8">
        <w:rPr>
          <w:rFonts w:ascii="Arial" w:hAnsi="Arial" w:cs="Arial"/>
          <w:b/>
          <w:color w:val="000000" w:themeColor="text1"/>
          <w:sz w:val="20"/>
          <w:szCs w:val="20"/>
          <w:lang w:val="en-US" w:eastAsia="sv-SE"/>
        </w:rPr>
        <w:t>Names</w:t>
      </w:r>
      <w:r w:rsidRPr="001B3DE8">
        <w:rPr>
          <w:rFonts w:ascii="Arial" w:hAnsi="Arial" w:cs="Arial"/>
          <w:color w:val="000000" w:themeColor="text1"/>
          <w:sz w:val="20"/>
          <w:szCs w:val="20"/>
          <w:lang w:val="en-US" w:eastAsia="sv-SE"/>
        </w:rPr>
        <w:t xml:space="preserve"> as follows:</w:t>
      </w:r>
    </w:p>
    <w:p w14:paraId="193C0246" w14:textId="77777777" w:rsidR="00BA10EE" w:rsidRPr="001B3DE8" w:rsidRDefault="00BA10EE" w:rsidP="00917A5F">
      <w:pPr>
        <w:pStyle w:val="1NIMTrgMainText"/>
        <w:numPr>
          <w:ilvl w:val="0"/>
          <w:numId w:val="31"/>
        </w:numPr>
        <w:tabs>
          <w:tab w:val="clear" w:pos="1247"/>
        </w:tabs>
        <w:spacing w:before="0" w:after="0"/>
        <w:ind w:left="993" w:hanging="284"/>
        <w:rPr>
          <w:color w:val="000000" w:themeColor="text1"/>
        </w:rPr>
      </w:pPr>
      <w:r w:rsidRPr="001B3DE8">
        <w:rPr>
          <w:color w:val="000000" w:themeColor="text1"/>
        </w:rPr>
        <w:t>regular</w:t>
      </w:r>
      <w:r w:rsidR="005E5885" w:rsidRPr="001B3DE8">
        <w:rPr>
          <w:color w:val="000000" w:themeColor="text1"/>
        </w:rPr>
        <w:t>Up</w:t>
      </w:r>
      <w:r w:rsidRPr="001B3DE8">
        <w:rPr>
          <w:color w:val="000000" w:themeColor="text1"/>
        </w:rPr>
        <w:t>load</w:t>
      </w:r>
    </w:p>
    <w:p w14:paraId="193C0247" w14:textId="77777777" w:rsidR="005E5885" w:rsidRPr="001B3DE8" w:rsidRDefault="005E5885" w:rsidP="00917A5F">
      <w:pPr>
        <w:pStyle w:val="1NIMTrgMainText"/>
        <w:numPr>
          <w:ilvl w:val="0"/>
          <w:numId w:val="31"/>
        </w:numPr>
        <w:tabs>
          <w:tab w:val="clear" w:pos="1247"/>
        </w:tabs>
        <w:spacing w:before="0" w:after="0"/>
        <w:ind w:left="993" w:hanging="284"/>
        <w:rPr>
          <w:color w:val="000000" w:themeColor="text1"/>
        </w:rPr>
      </w:pPr>
      <w:r w:rsidRPr="001B3DE8">
        <w:rPr>
          <w:color w:val="000000" w:themeColor="text1"/>
        </w:rPr>
        <w:t>regularDownload</w:t>
      </w:r>
    </w:p>
    <w:p w14:paraId="193C0248" w14:textId="77777777" w:rsidR="005E5885" w:rsidRPr="001B3DE8" w:rsidRDefault="005E5885" w:rsidP="00917A5F">
      <w:pPr>
        <w:pStyle w:val="1NIMTrgMainText"/>
        <w:numPr>
          <w:ilvl w:val="0"/>
          <w:numId w:val="31"/>
        </w:numPr>
        <w:tabs>
          <w:tab w:val="clear" w:pos="1247"/>
        </w:tabs>
        <w:spacing w:before="0" w:after="0"/>
        <w:ind w:left="993" w:hanging="284"/>
        <w:rPr>
          <w:color w:val="000000" w:themeColor="text1"/>
        </w:rPr>
      </w:pPr>
      <w:r w:rsidRPr="001B3DE8">
        <w:rPr>
          <w:color w:val="000000" w:themeColor="text1"/>
        </w:rPr>
        <w:t>heavyUpload</w:t>
      </w:r>
    </w:p>
    <w:p w14:paraId="193C0249" w14:textId="77777777" w:rsidR="005E5885" w:rsidRPr="001B3DE8" w:rsidRDefault="005E5885" w:rsidP="00917A5F">
      <w:pPr>
        <w:pStyle w:val="1NIMTrgMainText"/>
        <w:numPr>
          <w:ilvl w:val="0"/>
          <w:numId w:val="31"/>
        </w:numPr>
        <w:tabs>
          <w:tab w:val="clear" w:pos="1247"/>
        </w:tabs>
        <w:spacing w:before="0"/>
        <w:ind w:left="993" w:hanging="284"/>
        <w:rPr>
          <w:color w:val="000000" w:themeColor="text1"/>
        </w:rPr>
      </w:pPr>
      <w:r w:rsidRPr="001B3DE8">
        <w:rPr>
          <w:color w:val="000000" w:themeColor="text1"/>
        </w:rPr>
        <w:t>heavyDownload</w:t>
      </w:r>
    </w:p>
    <w:p w14:paraId="193C024B" w14:textId="5707DDA0" w:rsidR="00BA10EE" w:rsidRPr="001B3DE8" w:rsidRDefault="00BA10EE" w:rsidP="005E5885">
      <w:pPr>
        <w:pStyle w:val="ListParagraph"/>
        <w:shd w:val="clear" w:color="auto" w:fill="FFFFFF"/>
        <w:spacing w:before="200" w:after="200" w:line="276" w:lineRule="auto"/>
        <w:ind w:left="0"/>
        <w:contextualSpacing w:val="0"/>
        <w:jc w:val="center"/>
        <w:rPr>
          <w:rFonts w:ascii="Arial" w:hAnsi="Arial" w:cs="Arial"/>
          <w:color w:val="000000" w:themeColor="text1"/>
          <w:sz w:val="20"/>
          <w:szCs w:val="20"/>
          <w:lang w:val="en-US" w:eastAsia="sv-SE"/>
        </w:rPr>
      </w:pPr>
    </w:p>
    <w:p w14:paraId="193C024C" w14:textId="77777777" w:rsidR="00F50E05" w:rsidRPr="001B3DE8" w:rsidRDefault="00F50E05" w:rsidP="00F50E05">
      <w:pPr>
        <w:pStyle w:val="Heading2"/>
        <w:tabs>
          <w:tab w:val="clear" w:pos="1701"/>
        </w:tabs>
        <w:spacing w:line="276" w:lineRule="auto"/>
        <w:ind w:left="851" w:hanging="851"/>
        <w:rPr>
          <w:color w:val="000000" w:themeColor="text1"/>
        </w:rPr>
      </w:pPr>
      <w:bookmarkStart w:id="966" w:name="_Toc409617008"/>
      <w:r w:rsidRPr="001B3DE8">
        <w:rPr>
          <w:color w:val="000000" w:themeColor="text1"/>
        </w:rPr>
        <w:t xml:space="preserve">Exercise 6: </w:t>
      </w:r>
      <w:r w:rsidR="008A2752" w:rsidRPr="001B3DE8">
        <w:rPr>
          <w:color w:val="000000" w:themeColor="text1"/>
        </w:rPr>
        <w:t>Item relations and groups</w:t>
      </w:r>
      <w:bookmarkEnd w:id="966"/>
    </w:p>
    <w:p w14:paraId="193C024D" w14:textId="77777777" w:rsidR="00382527" w:rsidRPr="001B3DE8" w:rsidRDefault="00382527" w:rsidP="00382527">
      <w:pPr>
        <w:spacing w:before="240" w:after="200" w:line="276" w:lineRule="auto"/>
        <w:rPr>
          <w:rFonts w:cs="Arial"/>
          <w:color w:val="000000" w:themeColor="text1"/>
          <w:sz w:val="20"/>
          <w:szCs w:val="20"/>
        </w:rPr>
      </w:pPr>
      <w:r w:rsidRPr="001B3DE8">
        <w:rPr>
          <w:rFonts w:cs="Arial"/>
          <w:color w:val="000000" w:themeColor="text1"/>
          <w:sz w:val="20"/>
          <w:szCs w:val="20"/>
        </w:rPr>
        <w:t>Items can be related to other items in any way the user wants. There are a couple of predefined relationships in Catalog Manager (i.e. ‘</w:t>
      </w:r>
      <w:r w:rsidRPr="001B3DE8">
        <w:rPr>
          <w:rFonts w:cs="Arial"/>
          <w:i/>
          <w:color w:val="000000" w:themeColor="text1"/>
          <w:sz w:val="20"/>
          <w:szCs w:val="20"/>
        </w:rPr>
        <w:t>association types</w:t>
      </w:r>
      <w:r w:rsidRPr="001B3DE8">
        <w:rPr>
          <w:rFonts w:cs="Arial"/>
          <w:color w:val="000000" w:themeColor="text1"/>
          <w:sz w:val="20"/>
          <w:szCs w:val="20"/>
        </w:rPr>
        <w:t>’), but it is possible to add or create any kind of association type that is required.</w:t>
      </w:r>
    </w:p>
    <w:p w14:paraId="193C024E" w14:textId="77777777" w:rsidR="001911A4" w:rsidRPr="001B3DE8" w:rsidRDefault="001911A4" w:rsidP="00382527">
      <w:pPr>
        <w:spacing w:before="240" w:after="200" w:line="276" w:lineRule="auto"/>
        <w:rPr>
          <w:rFonts w:cs="Arial"/>
          <w:color w:val="000000" w:themeColor="text1"/>
          <w:sz w:val="20"/>
          <w:szCs w:val="20"/>
        </w:rPr>
      </w:pPr>
      <w:r w:rsidRPr="001B3DE8">
        <w:rPr>
          <w:rFonts w:cs="Arial"/>
          <w:color w:val="000000" w:themeColor="text1"/>
          <w:sz w:val="20"/>
          <w:szCs w:val="20"/>
        </w:rPr>
        <w:t>As part of this exercise you will be creating a ‘</w:t>
      </w:r>
      <w:r w:rsidRPr="001B3DE8">
        <w:rPr>
          <w:rFonts w:cs="Arial"/>
          <w:i/>
          <w:color w:val="000000" w:themeColor="text1"/>
          <w:sz w:val="20"/>
          <w:szCs w:val="20"/>
        </w:rPr>
        <w:t>product</w:t>
      </w:r>
      <w:r w:rsidRPr="001B3DE8">
        <w:rPr>
          <w:rFonts w:cs="Arial"/>
          <w:color w:val="000000" w:themeColor="text1"/>
          <w:sz w:val="20"/>
          <w:szCs w:val="20"/>
        </w:rPr>
        <w:t>’ item. Remember that this type of item is ‘orderable’, and users who are browsing or searching the catalog will see such items returned.</w:t>
      </w:r>
    </w:p>
    <w:p w14:paraId="193C024F" w14:textId="77777777" w:rsidR="00F50E05" w:rsidRPr="001B3DE8" w:rsidRDefault="00C54433" w:rsidP="00F50E05">
      <w:pPr>
        <w:pStyle w:val="Heading3"/>
        <w:tabs>
          <w:tab w:val="clear" w:pos="1701"/>
        </w:tabs>
        <w:spacing w:line="276" w:lineRule="auto"/>
        <w:ind w:left="851" w:hanging="851"/>
        <w:rPr>
          <w:b w:val="0"/>
          <w:color w:val="000000" w:themeColor="text1"/>
        </w:rPr>
      </w:pPr>
      <w:bookmarkStart w:id="967" w:name="_Toc409617009"/>
      <w:r w:rsidRPr="001B3DE8">
        <w:rPr>
          <w:b w:val="0"/>
          <w:color w:val="000000" w:themeColor="text1"/>
        </w:rPr>
        <w:t>Create association type and relate items</w:t>
      </w:r>
      <w:bookmarkEnd w:id="967"/>
    </w:p>
    <w:p w14:paraId="193C0250" w14:textId="6B77F1BE" w:rsidR="009970C0" w:rsidRPr="001B3DE8" w:rsidRDefault="006153AB" w:rsidP="009970C0">
      <w:pPr>
        <w:shd w:val="clear" w:color="auto" w:fill="FFFFFF"/>
        <w:spacing w:before="200" w:after="200" w:line="276" w:lineRule="auto"/>
        <w:rPr>
          <w:rFonts w:cs="Arial"/>
          <w:color w:val="000000" w:themeColor="text1"/>
          <w:sz w:val="20"/>
          <w:szCs w:val="20"/>
        </w:rPr>
      </w:pPr>
      <w:r w:rsidRPr="001B3DE8">
        <w:rPr>
          <w:rFonts w:cs="Arial"/>
          <w:color w:val="000000" w:themeColor="text1"/>
          <w:sz w:val="20"/>
          <w:szCs w:val="20"/>
        </w:rPr>
        <w:t xml:space="preserve">In this section we create </w:t>
      </w:r>
      <w:del w:id="968" w:author="Claire Carbone" w:date="2015-01-08T15:05:00Z">
        <w:r w:rsidRPr="001B3DE8" w:rsidDel="00B70CFD">
          <w:rPr>
            <w:rFonts w:cs="Arial"/>
            <w:color w:val="000000" w:themeColor="text1"/>
            <w:sz w:val="20"/>
            <w:szCs w:val="20"/>
          </w:rPr>
          <w:delText>a new ‘product’ item called ‘</w:delText>
        </w:r>
        <w:r w:rsidRPr="001B3DE8" w:rsidDel="00B70CFD">
          <w:rPr>
            <w:rFonts w:cs="Arial"/>
            <w:b/>
            <w:color w:val="000000" w:themeColor="text1"/>
            <w:sz w:val="20"/>
            <w:szCs w:val="20"/>
          </w:rPr>
          <w:delText>Very High Speed Internet</w:delText>
        </w:r>
        <w:r w:rsidR="00E241BF" w:rsidDel="00B70CFD">
          <w:rPr>
            <w:rFonts w:cs="Arial"/>
            <w:color w:val="000000" w:themeColor="text1"/>
            <w:sz w:val="20"/>
            <w:szCs w:val="20"/>
          </w:rPr>
          <w:delText>’</w:delText>
        </w:r>
        <w:r w:rsidRPr="001B3DE8" w:rsidDel="00B70CFD">
          <w:rPr>
            <w:rFonts w:cs="Arial"/>
            <w:color w:val="000000" w:themeColor="text1"/>
            <w:sz w:val="20"/>
            <w:szCs w:val="20"/>
          </w:rPr>
          <w:delText xml:space="preserve"> and relate</w:delText>
        </w:r>
      </w:del>
      <w:proofErr w:type="gramStart"/>
      <w:ins w:id="969" w:author="Claire Carbone" w:date="2015-01-08T15:05:00Z">
        <w:r w:rsidR="00B70CFD" w:rsidRPr="001B3DE8">
          <w:rPr>
            <w:rFonts w:cs="Arial"/>
            <w:color w:val="000000" w:themeColor="text1"/>
            <w:sz w:val="20"/>
            <w:szCs w:val="20"/>
          </w:rPr>
          <w:t>a new ‘product’ item called ‘</w:t>
        </w:r>
        <w:r w:rsidR="00B70CFD" w:rsidRPr="001B3DE8">
          <w:rPr>
            <w:rFonts w:cs="Arial"/>
            <w:b/>
            <w:color w:val="000000" w:themeColor="text1"/>
            <w:sz w:val="20"/>
            <w:szCs w:val="20"/>
          </w:rPr>
          <w:t>Very High Speed Internet</w:t>
        </w:r>
        <w:r w:rsidR="00B70CFD">
          <w:rPr>
            <w:rFonts w:cs="Arial"/>
            <w:color w:val="000000" w:themeColor="text1"/>
            <w:sz w:val="20"/>
            <w:szCs w:val="20"/>
          </w:rPr>
          <w:t>’</w:t>
        </w:r>
        <w:r w:rsidR="00B70CFD" w:rsidRPr="001B3DE8">
          <w:rPr>
            <w:rFonts w:cs="Arial"/>
            <w:color w:val="000000" w:themeColor="text1"/>
            <w:sz w:val="20"/>
            <w:szCs w:val="20"/>
          </w:rPr>
          <w:t xml:space="preserve"> and relate</w:t>
        </w:r>
      </w:ins>
      <w:proofErr w:type="gramEnd"/>
      <w:r w:rsidRPr="001B3DE8">
        <w:rPr>
          <w:rFonts w:cs="Arial"/>
          <w:color w:val="000000" w:themeColor="text1"/>
          <w:sz w:val="20"/>
          <w:szCs w:val="20"/>
        </w:rPr>
        <w:t xml:space="preserve"> it to three component items in the system. This is done by creating an ‘</w:t>
      </w:r>
      <w:r w:rsidRPr="001B3DE8">
        <w:rPr>
          <w:rFonts w:cs="Arial"/>
          <w:b/>
          <w:color w:val="000000" w:themeColor="text1"/>
          <w:sz w:val="20"/>
          <w:szCs w:val="20"/>
        </w:rPr>
        <w:t>association type</w:t>
      </w:r>
      <w:r w:rsidRPr="001B3DE8">
        <w:rPr>
          <w:rFonts w:cs="Arial"/>
          <w:color w:val="000000" w:themeColor="text1"/>
          <w:sz w:val="20"/>
          <w:szCs w:val="20"/>
        </w:rPr>
        <w:t>’.</w:t>
      </w:r>
    </w:p>
    <w:p w14:paraId="193C0251" w14:textId="77777777" w:rsidR="00291BC8" w:rsidRPr="001B3DE8" w:rsidRDefault="00F3349F" w:rsidP="00291BC8">
      <w:pPr>
        <w:pStyle w:val="1NIMTrgMainText"/>
        <w:spacing w:before="200"/>
        <w:rPr>
          <w:color w:val="000000" w:themeColor="text1"/>
        </w:rPr>
      </w:pPr>
      <w:r>
        <w:rPr>
          <w:color w:val="000000" w:themeColor="text1"/>
        </w:rPr>
        <w:t>Our</w:t>
      </w:r>
      <w:r w:rsidR="00291BC8" w:rsidRPr="001B3DE8">
        <w:rPr>
          <w:color w:val="000000" w:themeColor="text1"/>
        </w:rPr>
        <w:t xml:space="preserve"> first steps, then, will be to create the new </w:t>
      </w:r>
      <w:r w:rsidR="00291BC8" w:rsidRPr="001B3DE8">
        <w:rPr>
          <w:b/>
          <w:color w:val="000000" w:themeColor="text1"/>
        </w:rPr>
        <w:t>product</w:t>
      </w:r>
      <w:r w:rsidR="00291BC8" w:rsidRPr="001B3DE8">
        <w:rPr>
          <w:color w:val="000000" w:themeColor="text1"/>
        </w:rPr>
        <w:t xml:space="preserve"> item that will be related to the three component items created in Exercise 5: </w:t>
      </w:r>
      <w:r w:rsidR="00291BC8" w:rsidRPr="001B3DE8">
        <w:rPr>
          <w:b/>
          <w:color w:val="000000" w:themeColor="text1"/>
        </w:rPr>
        <w:t>Light Internet Access</w:t>
      </w:r>
      <w:r w:rsidR="00291BC8" w:rsidRPr="001B3DE8">
        <w:rPr>
          <w:color w:val="000000" w:themeColor="text1"/>
        </w:rPr>
        <w:t xml:space="preserve">, </w:t>
      </w:r>
      <w:r w:rsidR="00291BC8" w:rsidRPr="001B3DE8">
        <w:rPr>
          <w:b/>
          <w:color w:val="000000" w:themeColor="text1"/>
        </w:rPr>
        <w:t>Regular Internet Access</w:t>
      </w:r>
      <w:r w:rsidR="00291BC8" w:rsidRPr="001B3DE8">
        <w:rPr>
          <w:color w:val="000000" w:themeColor="text1"/>
        </w:rPr>
        <w:t xml:space="preserve"> and </w:t>
      </w:r>
      <w:r w:rsidR="00291BC8" w:rsidRPr="001B3DE8">
        <w:rPr>
          <w:b/>
          <w:color w:val="000000" w:themeColor="text1"/>
        </w:rPr>
        <w:t>Heavy Internet Access</w:t>
      </w:r>
      <w:r w:rsidR="00291BC8" w:rsidRPr="001B3DE8">
        <w:rPr>
          <w:color w:val="000000" w:themeColor="text1"/>
        </w:rPr>
        <w:t>.</w:t>
      </w:r>
    </w:p>
    <w:p w14:paraId="193C0252" w14:textId="77777777" w:rsidR="00F50E05" w:rsidRPr="001B3DE8" w:rsidRDefault="00E75D02" w:rsidP="00917A5F">
      <w:pPr>
        <w:pStyle w:val="1NIMTrgMainText"/>
        <w:numPr>
          <w:ilvl w:val="0"/>
          <w:numId w:val="32"/>
        </w:numPr>
        <w:spacing w:before="200"/>
        <w:ind w:left="426" w:hanging="426"/>
        <w:rPr>
          <w:color w:val="000000" w:themeColor="text1"/>
        </w:rPr>
      </w:pPr>
      <w:r w:rsidRPr="001B3DE8">
        <w:rPr>
          <w:color w:val="000000" w:themeColor="text1"/>
        </w:rPr>
        <w:t>C</w:t>
      </w:r>
      <w:r w:rsidR="006153AB" w:rsidRPr="001B3DE8">
        <w:rPr>
          <w:color w:val="000000" w:themeColor="text1"/>
        </w:rPr>
        <w:t xml:space="preserve">heck that your project is open </w:t>
      </w:r>
      <w:r w:rsidRPr="001B3DE8">
        <w:rPr>
          <w:color w:val="000000" w:themeColor="text1"/>
        </w:rPr>
        <w:t>and visible in the Catalog Designer toolbar area at the top of the screen.</w:t>
      </w:r>
    </w:p>
    <w:p w14:paraId="193C0253" w14:textId="78BF4A8B" w:rsidR="00E75D02" w:rsidRPr="001B3DE8" w:rsidRDefault="00E75D02" w:rsidP="00917A5F">
      <w:pPr>
        <w:pStyle w:val="1NIMTrgMainText"/>
        <w:numPr>
          <w:ilvl w:val="0"/>
          <w:numId w:val="32"/>
        </w:numPr>
        <w:spacing w:before="200"/>
        <w:ind w:left="426" w:hanging="426"/>
        <w:rPr>
          <w:color w:val="000000" w:themeColor="text1"/>
        </w:rPr>
      </w:pPr>
      <w:r w:rsidRPr="001B3DE8">
        <w:rPr>
          <w:color w:val="000000" w:themeColor="text1"/>
        </w:rPr>
        <w:t xml:space="preserve">Go to </w:t>
      </w:r>
      <w:del w:id="970" w:author="Claire Carbone" w:date="2015-01-08T15:06:00Z">
        <w:r w:rsidRPr="001B3DE8" w:rsidDel="00B70CFD">
          <w:rPr>
            <w:i/>
            <w:color w:val="000000" w:themeColor="text1"/>
          </w:rPr>
          <w:delText>Catalog Designer</w:delText>
        </w:r>
      </w:del>
      <w:ins w:id="971" w:author="Claire Carbone" w:date="2015-01-08T15:06:00Z">
        <w:r w:rsidR="00B70CFD">
          <w:rPr>
            <w:i/>
            <w:color w:val="000000" w:themeColor="text1"/>
          </w:rPr>
          <w:t>Product</w:t>
        </w:r>
      </w:ins>
      <w:r w:rsidRPr="001B3DE8">
        <w:rPr>
          <w:i/>
          <w:color w:val="000000" w:themeColor="text1"/>
        </w:rPr>
        <w:t xml:space="preserve"> &gt; Item</w:t>
      </w:r>
      <w:ins w:id="972" w:author="Claire Carbone" w:date="2015-01-08T15:06:00Z">
        <w:r w:rsidR="00B70CFD">
          <w:rPr>
            <w:i/>
            <w:color w:val="000000" w:themeColor="text1"/>
          </w:rPr>
          <w:t xml:space="preserve"> in Quick Start Menu</w:t>
        </w:r>
      </w:ins>
      <w:del w:id="973" w:author="Claire Carbone" w:date="2015-01-08T15:06:00Z">
        <w:r w:rsidRPr="001B3DE8" w:rsidDel="00B70CFD">
          <w:rPr>
            <w:i/>
            <w:color w:val="000000" w:themeColor="text1"/>
          </w:rPr>
          <w:delText>s</w:delText>
        </w:r>
      </w:del>
      <w:r w:rsidRPr="001B3DE8">
        <w:rPr>
          <w:color w:val="000000" w:themeColor="text1"/>
        </w:rPr>
        <w:t>.</w:t>
      </w:r>
    </w:p>
    <w:p w14:paraId="193C0254" w14:textId="26D029C1" w:rsidR="006153AB" w:rsidRPr="001B3DE8" w:rsidRDefault="00E75D02" w:rsidP="00917A5F">
      <w:pPr>
        <w:pStyle w:val="1NIMTrgMainText"/>
        <w:numPr>
          <w:ilvl w:val="0"/>
          <w:numId w:val="32"/>
        </w:numPr>
        <w:spacing w:before="200"/>
        <w:ind w:left="426" w:hanging="426"/>
        <w:rPr>
          <w:color w:val="000000" w:themeColor="text1"/>
        </w:rPr>
      </w:pPr>
      <w:r w:rsidRPr="001B3DE8">
        <w:rPr>
          <w:color w:val="000000" w:themeColor="text1"/>
        </w:rPr>
        <w:t xml:space="preserve">As before, </w:t>
      </w:r>
      <w:r w:rsidR="00FD1C52">
        <w:rPr>
          <w:color w:val="000000" w:themeColor="text1"/>
        </w:rPr>
        <w:t>select New for</w:t>
      </w:r>
      <w:r w:rsidRPr="001B3DE8">
        <w:rPr>
          <w:color w:val="000000" w:themeColor="text1"/>
        </w:rPr>
        <w:t xml:space="preserve"> adding a new item, then enter field values in the </w:t>
      </w:r>
      <w:r w:rsidRPr="001B3DE8">
        <w:rPr>
          <w:b/>
          <w:color w:val="000000" w:themeColor="text1"/>
        </w:rPr>
        <w:t xml:space="preserve">Item Detail </w:t>
      </w:r>
      <w:r w:rsidRPr="001B3DE8">
        <w:rPr>
          <w:color w:val="000000" w:themeColor="text1"/>
        </w:rPr>
        <w:t xml:space="preserve">panel as </w:t>
      </w:r>
      <w:r w:rsidR="00DF25D3" w:rsidRPr="001B3DE8">
        <w:rPr>
          <w:color w:val="000000" w:themeColor="text1"/>
        </w:rPr>
        <w:t>shown in the table below</w:t>
      </w:r>
      <w:r w:rsidRPr="001B3DE8">
        <w:rPr>
          <w:color w:val="000000" w:themeColor="text1"/>
        </w:rPr>
        <w:t>:</w:t>
      </w:r>
    </w:p>
    <w:tbl>
      <w:tblPr>
        <w:tblStyle w:val="TableGrid"/>
        <w:tblpPr w:leftFromText="180" w:rightFromText="180" w:vertAnchor="text" w:horzAnchor="margin" w:tblpXSpec="center" w:tblpY="97"/>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903"/>
        <w:gridCol w:w="2982"/>
      </w:tblGrid>
      <w:tr w:rsidR="00A453C5" w:rsidRPr="001B3DE8" w14:paraId="193C0257" w14:textId="77777777" w:rsidTr="00A453C5">
        <w:trPr>
          <w:trHeight w:val="340"/>
        </w:trPr>
        <w:tc>
          <w:tcPr>
            <w:tcW w:w="1903" w:type="dxa"/>
            <w:tcBorders>
              <w:top w:val="single" w:sz="12" w:space="0" w:color="auto"/>
              <w:bottom w:val="single" w:sz="4" w:space="0" w:color="auto"/>
            </w:tcBorders>
            <w:shd w:val="clear" w:color="auto" w:fill="BFBFBF" w:themeFill="background1" w:themeFillShade="BF"/>
            <w:vAlign w:val="center"/>
          </w:tcPr>
          <w:p w14:paraId="193C0255" w14:textId="77777777" w:rsidR="00A453C5" w:rsidRPr="001B3DE8" w:rsidRDefault="00A453C5" w:rsidP="00A453C5">
            <w:pPr>
              <w:pStyle w:val="1NIMTrgMainText"/>
              <w:spacing w:before="0" w:after="0" w:line="240" w:lineRule="auto"/>
              <w:rPr>
                <w:b/>
                <w:color w:val="000000" w:themeColor="text1"/>
              </w:rPr>
            </w:pPr>
            <w:r w:rsidRPr="001B3DE8">
              <w:rPr>
                <w:b/>
                <w:color w:val="000000" w:themeColor="text1"/>
              </w:rPr>
              <w:t>Item Type</w:t>
            </w:r>
          </w:p>
        </w:tc>
        <w:tc>
          <w:tcPr>
            <w:tcW w:w="2982" w:type="dxa"/>
            <w:tcBorders>
              <w:top w:val="single" w:sz="12" w:space="0" w:color="auto"/>
              <w:bottom w:val="single" w:sz="4" w:space="0" w:color="auto"/>
              <w:right w:val="single" w:sz="12" w:space="0" w:color="auto"/>
            </w:tcBorders>
            <w:vAlign w:val="center"/>
          </w:tcPr>
          <w:p w14:paraId="193C0256" w14:textId="5D9BC17D" w:rsidR="00A453C5" w:rsidRPr="001B3DE8" w:rsidRDefault="00A453C5" w:rsidP="00A453C5">
            <w:pPr>
              <w:pStyle w:val="1NIMTrgMainText"/>
              <w:spacing w:before="0" w:after="0" w:line="240" w:lineRule="auto"/>
              <w:rPr>
                <w:color w:val="000000" w:themeColor="text1"/>
              </w:rPr>
            </w:pPr>
            <w:r w:rsidRPr="001B3DE8">
              <w:rPr>
                <w:color w:val="000000" w:themeColor="text1"/>
              </w:rPr>
              <w:t>‘Product</w:t>
            </w:r>
            <w:ins w:id="974" w:author="Claire Carbone" w:date="2015-01-08T15:07:00Z">
              <w:r w:rsidR="00B70CFD">
                <w:rPr>
                  <w:color w:val="000000" w:themeColor="text1"/>
                </w:rPr>
                <w:t xml:space="preserve"> Specification</w:t>
              </w:r>
            </w:ins>
            <w:r w:rsidRPr="001B3DE8">
              <w:rPr>
                <w:color w:val="000000" w:themeColor="text1"/>
              </w:rPr>
              <w:t>’</w:t>
            </w:r>
          </w:p>
        </w:tc>
      </w:tr>
      <w:tr w:rsidR="00A453C5" w:rsidRPr="001B3DE8" w14:paraId="193C025A" w14:textId="77777777" w:rsidTr="00A453C5">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258" w14:textId="77777777" w:rsidR="00A453C5" w:rsidRPr="001B3DE8" w:rsidRDefault="00A453C5" w:rsidP="00A453C5">
            <w:pPr>
              <w:pStyle w:val="1NIMTrgMainText"/>
              <w:spacing w:before="0" w:after="0" w:line="240" w:lineRule="auto"/>
              <w:rPr>
                <w:b/>
                <w:color w:val="000000" w:themeColor="text1"/>
              </w:rPr>
            </w:pPr>
            <w:r w:rsidRPr="001B3DE8">
              <w:rPr>
                <w:b/>
                <w:color w:val="000000" w:themeColor="text1"/>
              </w:rPr>
              <w:t>Status</w:t>
            </w:r>
          </w:p>
        </w:tc>
        <w:tc>
          <w:tcPr>
            <w:tcW w:w="2982" w:type="dxa"/>
            <w:tcBorders>
              <w:top w:val="single" w:sz="4" w:space="0" w:color="auto"/>
              <w:bottom w:val="single" w:sz="4" w:space="0" w:color="auto"/>
              <w:right w:val="single" w:sz="12" w:space="0" w:color="auto"/>
            </w:tcBorders>
            <w:vAlign w:val="center"/>
          </w:tcPr>
          <w:p w14:paraId="193C0259" w14:textId="77777777" w:rsidR="00A453C5" w:rsidRPr="001B3DE8" w:rsidRDefault="00A453C5" w:rsidP="00A453C5">
            <w:pPr>
              <w:pStyle w:val="1NIMTrgMainText"/>
              <w:spacing w:before="0" w:after="0" w:line="240" w:lineRule="auto"/>
              <w:rPr>
                <w:color w:val="000000" w:themeColor="text1"/>
              </w:rPr>
            </w:pPr>
            <w:r w:rsidRPr="001B3DE8">
              <w:rPr>
                <w:color w:val="000000" w:themeColor="text1"/>
              </w:rPr>
              <w:t>‘Definition’</w:t>
            </w:r>
          </w:p>
        </w:tc>
      </w:tr>
      <w:tr w:rsidR="00A453C5" w:rsidRPr="001B3DE8" w14:paraId="193C025D" w14:textId="77777777" w:rsidTr="00A453C5">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25B" w14:textId="77777777" w:rsidR="00A453C5" w:rsidRPr="001B3DE8" w:rsidRDefault="00A453C5" w:rsidP="00A453C5">
            <w:pPr>
              <w:pStyle w:val="1NIMTrgMainText"/>
              <w:spacing w:before="0" w:after="0" w:line="240" w:lineRule="auto"/>
              <w:rPr>
                <w:b/>
                <w:color w:val="000000" w:themeColor="text1"/>
              </w:rPr>
            </w:pPr>
            <w:r w:rsidRPr="001B3DE8">
              <w:rPr>
                <w:b/>
                <w:color w:val="000000" w:themeColor="text1"/>
              </w:rPr>
              <w:t>Code</w:t>
            </w:r>
          </w:p>
        </w:tc>
        <w:tc>
          <w:tcPr>
            <w:tcW w:w="2982" w:type="dxa"/>
            <w:tcBorders>
              <w:top w:val="single" w:sz="4" w:space="0" w:color="auto"/>
              <w:bottom w:val="single" w:sz="4" w:space="0" w:color="auto"/>
              <w:right w:val="single" w:sz="12" w:space="0" w:color="auto"/>
            </w:tcBorders>
            <w:vAlign w:val="center"/>
          </w:tcPr>
          <w:p w14:paraId="193C025C" w14:textId="77777777" w:rsidR="00A453C5" w:rsidRPr="001B3DE8" w:rsidRDefault="00A453C5" w:rsidP="00A453C5">
            <w:pPr>
              <w:pStyle w:val="1NIMTrgMainText"/>
              <w:spacing w:before="0" w:after="0" w:line="240" w:lineRule="auto"/>
              <w:rPr>
                <w:color w:val="000000" w:themeColor="text1"/>
              </w:rPr>
            </w:pPr>
            <w:r w:rsidRPr="001B3DE8">
              <w:rPr>
                <w:color w:val="000000" w:themeColor="text1"/>
              </w:rPr>
              <w:t>‘veryHighSpeedInternet’</w:t>
            </w:r>
          </w:p>
        </w:tc>
      </w:tr>
      <w:tr w:rsidR="00A453C5" w:rsidRPr="001B3DE8" w14:paraId="193C0260" w14:textId="77777777" w:rsidTr="00A453C5">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25E" w14:textId="77777777" w:rsidR="00A453C5" w:rsidRPr="001B3DE8" w:rsidRDefault="00A453C5" w:rsidP="00A453C5">
            <w:pPr>
              <w:pStyle w:val="1NIMTrgMainText"/>
              <w:spacing w:before="0" w:after="0" w:line="240" w:lineRule="auto"/>
              <w:rPr>
                <w:b/>
                <w:color w:val="000000" w:themeColor="text1"/>
              </w:rPr>
            </w:pPr>
            <w:r w:rsidRPr="001B3DE8">
              <w:rPr>
                <w:b/>
                <w:color w:val="000000" w:themeColor="text1"/>
              </w:rPr>
              <w:t>Orderable</w:t>
            </w:r>
          </w:p>
        </w:tc>
        <w:tc>
          <w:tcPr>
            <w:tcW w:w="2982" w:type="dxa"/>
            <w:tcBorders>
              <w:top w:val="single" w:sz="4" w:space="0" w:color="auto"/>
              <w:bottom w:val="single" w:sz="4" w:space="0" w:color="auto"/>
              <w:right w:val="single" w:sz="12" w:space="0" w:color="auto"/>
            </w:tcBorders>
            <w:vAlign w:val="center"/>
          </w:tcPr>
          <w:p w14:paraId="193C025F" w14:textId="77777777" w:rsidR="00A453C5" w:rsidRPr="001B3DE8" w:rsidRDefault="00A453C5" w:rsidP="00A453C5">
            <w:pPr>
              <w:pStyle w:val="1NIMTrgMainText"/>
              <w:spacing w:before="0" w:after="0" w:line="240" w:lineRule="auto"/>
              <w:rPr>
                <w:color w:val="000000" w:themeColor="text1"/>
              </w:rPr>
            </w:pPr>
            <w:r w:rsidRPr="001B3DE8">
              <w:rPr>
                <w:color w:val="000000" w:themeColor="text1"/>
              </w:rPr>
              <w:t>Yes (check box)</w:t>
            </w:r>
          </w:p>
        </w:tc>
      </w:tr>
      <w:tr w:rsidR="00A453C5" w:rsidRPr="001B3DE8" w14:paraId="193C0263" w14:textId="77777777" w:rsidTr="00A453C5">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261" w14:textId="77777777" w:rsidR="00A453C5" w:rsidRPr="001B3DE8" w:rsidRDefault="00A453C5" w:rsidP="00A453C5">
            <w:pPr>
              <w:pStyle w:val="1NIMTrgMainText"/>
              <w:spacing w:before="0" w:after="0" w:line="240" w:lineRule="auto"/>
              <w:rPr>
                <w:b/>
                <w:color w:val="000000" w:themeColor="text1"/>
              </w:rPr>
            </w:pPr>
            <w:r w:rsidRPr="001B3DE8">
              <w:rPr>
                <w:b/>
                <w:color w:val="000000" w:themeColor="text1"/>
              </w:rPr>
              <w:t>Name</w:t>
            </w:r>
          </w:p>
        </w:tc>
        <w:tc>
          <w:tcPr>
            <w:tcW w:w="2982" w:type="dxa"/>
            <w:tcBorders>
              <w:top w:val="single" w:sz="4" w:space="0" w:color="auto"/>
              <w:bottom w:val="single" w:sz="4" w:space="0" w:color="auto"/>
              <w:right w:val="single" w:sz="12" w:space="0" w:color="auto"/>
            </w:tcBorders>
            <w:vAlign w:val="center"/>
          </w:tcPr>
          <w:p w14:paraId="193C0262" w14:textId="77777777" w:rsidR="00A453C5" w:rsidRPr="001B3DE8" w:rsidRDefault="00A453C5" w:rsidP="00A453C5">
            <w:pPr>
              <w:pStyle w:val="1NIMTrgMainText"/>
              <w:spacing w:before="0" w:after="0" w:line="240" w:lineRule="auto"/>
              <w:rPr>
                <w:color w:val="000000" w:themeColor="text1"/>
              </w:rPr>
            </w:pPr>
            <w:r w:rsidRPr="001B3DE8">
              <w:rPr>
                <w:color w:val="000000" w:themeColor="text1"/>
              </w:rPr>
              <w:t>‘Very High Speed Internet’</w:t>
            </w:r>
          </w:p>
        </w:tc>
      </w:tr>
      <w:tr w:rsidR="00A453C5" w:rsidRPr="001B3DE8" w14:paraId="193C0266" w14:textId="77777777" w:rsidTr="00A453C5">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264" w14:textId="77777777" w:rsidR="00A453C5" w:rsidRPr="001B3DE8" w:rsidRDefault="00A453C5" w:rsidP="00A453C5">
            <w:pPr>
              <w:pStyle w:val="1NIMTrgMainText"/>
              <w:spacing w:before="0" w:after="0" w:line="240" w:lineRule="auto"/>
              <w:rPr>
                <w:b/>
                <w:color w:val="000000" w:themeColor="text1"/>
              </w:rPr>
            </w:pPr>
            <w:r w:rsidRPr="001B3DE8">
              <w:rPr>
                <w:b/>
                <w:color w:val="000000" w:themeColor="text1"/>
              </w:rPr>
              <w:t>Label</w:t>
            </w:r>
          </w:p>
        </w:tc>
        <w:tc>
          <w:tcPr>
            <w:tcW w:w="2982" w:type="dxa"/>
            <w:tcBorders>
              <w:top w:val="single" w:sz="4" w:space="0" w:color="auto"/>
              <w:bottom w:val="single" w:sz="4" w:space="0" w:color="auto"/>
              <w:right w:val="single" w:sz="12" w:space="0" w:color="auto"/>
            </w:tcBorders>
            <w:vAlign w:val="center"/>
          </w:tcPr>
          <w:p w14:paraId="193C0265" w14:textId="77777777" w:rsidR="00A453C5" w:rsidRPr="001B3DE8" w:rsidRDefault="00A453C5" w:rsidP="00A453C5">
            <w:pPr>
              <w:pStyle w:val="1NIMTrgMainText"/>
              <w:spacing w:before="0" w:after="0" w:line="240" w:lineRule="auto"/>
              <w:rPr>
                <w:color w:val="000000" w:themeColor="text1"/>
              </w:rPr>
            </w:pPr>
            <w:r w:rsidRPr="001B3DE8">
              <w:rPr>
                <w:color w:val="000000" w:themeColor="text1"/>
              </w:rPr>
              <w:t>‘Very High Speed Internet’</w:t>
            </w:r>
          </w:p>
        </w:tc>
      </w:tr>
      <w:tr w:rsidR="00A453C5" w:rsidRPr="001B3DE8" w14:paraId="193C0269" w14:textId="77777777" w:rsidTr="00A453C5">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267" w14:textId="77777777" w:rsidR="00A453C5" w:rsidRPr="001B3DE8" w:rsidRDefault="00A453C5" w:rsidP="00A453C5">
            <w:pPr>
              <w:pStyle w:val="1NIMTrgMainText"/>
              <w:spacing w:before="0" w:after="0" w:line="240" w:lineRule="auto"/>
              <w:rPr>
                <w:b/>
                <w:color w:val="000000" w:themeColor="text1"/>
              </w:rPr>
            </w:pPr>
            <w:r w:rsidRPr="001B3DE8">
              <w:rPr>
                <w:b/>
                <w:color w:val="000000" w:themeColor="text1"/>
              </w:rPr>
              <w:t>Description</w:t>
            </w:r>
          </w:p>
        </w:tc>
        <w:tc>
          <w:tcPr>
            <w:tcW w:w="2982" w:type="dxa"/>
            <w:tcBorders>
              <w:top w:val="single" w:sz="4" w:space="0" w:color="auto"/>
              <w:bottom w:val="single" w:sz="4" w:space="0" w:color="auto"/>
              <w:right w:val="single" w:sz="12" w:space="0" w:color="auto"/>
            </w:tcBorders>
            <w:vAlign w:val="center"/>
          </w:tcPr>
          <w:p w14:paraId="193C0268" w14:textId="77777777" w:rsidR="00A453C5" w:rsidRPr="001B3DE8" w:rsidRDefault="00A453C5" w:rsidP="00A453C5">
            <w:pPr>
              <w:pStyle w:val="1NIMTrgMainText"/>
              <w:spacing w:before="0" w:after="0" w:line="240" w:lineRule="auto"/>
              <w:rPr>
                <w:color w:val="000000" w:themeColor="text1"/>
              </w:rPr>
            </w:pPr>
            <w:r w:rsidRPr="001B3DE8">
              <w:rPr>
                <w:color w:val="000000" w:themeColor="text1"/>
              </w:rPr>
              <w:t>N/A (leave blank)</w:t>
            </w:r>
          </w:p>
        </w:tc>
      </w:tr>
      <w:tr w:rsidR="00A453C5" w:rsidRPr="001B3DE8" w14:paraId="193C026C" w14:textId="77777777" w:rsidTr="00A453C5">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26A" w14:textId="77777777" w:rsidR="00A453C5" w:rsidRPr="001B3DE8" w:rsidRDefault="00A453C5" w:rsidP="00A453C5">
            <w:pPr>
              <w:pStyle w:val="1NIMTrgMainText"/>
              <w:spacing w:before="0" w:after="0" w:line="240" w:lineRule="auto"/>
              <w:rPr>
                <w:b/>
                <w:color w:val="000000" w:themeColor="text1"/>
              </w:rPr>
            </w:pPr>
            <w:r w:rsidRPr="001B3DE8">
              <w:rPr>
                <w:b/>
                <w:color w:val="000000" w:themeColor="text1"/>
              </w:rPr>
              <w:t>Start Date</w:t>
            </w:r>
          </w:p>
        </w:tc>
        <w:tc>
          <w:tcPr>
            <w:tcW w:w="2982" w:type="dxa"/>
            <w:tcBorders>
              <w:top w:val="single" w:sz="4" w:space="0" w:color="auto"/>
              <w:bottom w:val="single" w:sz="4" w:space="0" w:color="auto"/>
              <w:right w:val="single" w:sz="12" w:space="0" w:color="auto"/>
            </w:tcBorders>
            <w:vAlign w:val="center"/>
          </w:tcPr>
          <w:p w14:paraId="193C026B" w14:textId="77777777" w:rsidR="00A453C5" w:rsidRPr="001B3DE8" w:rsidRDefault="00A453C5" w:rsidP="00A453C5">
            <w:pPr>
              <w:pStyle w:val="1NIMTrgMainText"/>
              <w:spacing w:before="0" w:after="0" w:line="240" w:lineRule="auto"/>
              <w:rPr>
                <w:color w:val="000000" w:themeColor="text1"/>
              </w:rPr>
            </w:pPr>
            <w:r w:rsidRPr="001B3DE8">
              <w:rPr>
                <w:color w:val="000000" w:themeColor="text1"/>
              </w:rPr>
              <w:t>[Today]</w:t>
            </w:r>
          </w:p>
        </w:tc>
      </w:tr>
      <w:tr w:rsidR="00A453C5" w:rsidRPr="001B3DE8" w14:paraId="193C026F" w14:textId="77777777" w:rsidTr="00A453C5">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26D" w14:textId="77777777" w:rsidR="00A453C5" w:rsidRPr="001B3DE8" w:rsidRDefault="00A453C5" w:rsidP="00A453C5">
            <w:pPr>
              <w:pStyle w:val="1NIMTrgMainText"/>
              <w:spacing w:before="0" w:after="0" w:line="240" w:lineRule="auto"/>
              <w:rPr>
                <w:b/>
                <w:color w:val="000000" w:themeColor="text1"/>
              </w:rPr>
            </w:pPr>
            <w:r w:rsidRPr="001B3DE8">
              <w:rPr>
                <w:b/>
                <w:color w:val="000000" w:themeColor="text1"/>
              </w:rPr>
              <w:t>End Date</w:t>
            </w:r>
          </w:p>
        </w:tc>
        <w:tc>
          <w:tcPr>
            <w:tcW w:w="2982" w:type="dxa"/>
            <w:tcBorders>
              <w:top w:val="single" w:sz="4" w:space="0" w:color="auto"/>
              <w:bottom w:val="single" w:sz="4" w:space="0" w:color="auto"/>
              <w:right w:val="single" w:sz="12" w:space="0" w:color="auto"/>
            </w:tcBorders>
            <w:vAlign w:val="center"/>
          </w:tcPr>
          <w:p w14:paraId="193C026E" w14:textId="77777777" w:rsidR="00A453C5" w:rsidRPr="001B3DE8" w:rsidRDefault="00A453C5" w:rsidP="00A453C5">
            <w:pPr>
              <w:pStyle w:val="1NIMTrgMainText"/>
              <w:spacing w:before="0" w:after="0" w:line="240" w:lineRule="auto"/>
              <w:rPr>
                <w:color w:val="000000" w:themeColor="text1"/>
              </w:rPr>
            </w:pPr>
            <w:r w:rsidRPr="001B3DE8">
              <w:rPr>
                <w:color w:val="000000" w:themeColor="text1"/>
              </w:rPr>
              <w:t>[One year from today]</w:t>
            </w:r>
          </w:p>
        </w:tc>
      </w:tr>
      <w:tr w:rsidR="00A453C5" w:rsidRPr="001B3DE8" w14:paraId="193C0272" w14:textId="77777777" w:rsidTr="00A453C5">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270" w14:textId="77777777" w:rsidR="00A453C5" w:rsidRPr="001B3DE8" w:rsidRDefault="00A453C5" w:rsidP="00A453C5">
            <w:pPr>
              <w:pStyle w:val="1NIMTrgMainText"/>
              <w:spacing w:before="0" w:after="0" w:line="240" w:lineRule="auto"/>
              <w:rPr>
                <w:b/>
                <w:color w:val="000000" w:themeColor="text1"/>
              </w:rPr>
            </w:pPr>
            <w:r w:rsidRPr="001B3DE8">
              <w:rPr>
                <w:b/>
                <w:color w:val="000000" w:themeColor="text1"/>
              </w:rPr>
              <w:t>Base Item</w:t>
            </w:r>
          </w:p>
        </w:tc>
        <w:tc>
          <w:tcPr>
            <w:tcW w:w="2982" w:type="dxa"/>
            <w:tcBorders>
              <w:top w:val="single" w:sz="4" w:space="0" w:color="auto"/>
              <w:bottom w:val="single" w:sz="4" w:space="0" w:color="auto"/>
              <w:right w:val="single" w:sz="12" w:space="0" w:color="auto"/>
            </w:tcBorders>
            <w:vAlign w:val="center"/>
          </w:tcPr>
          <w:p w14:paraId="193C0271" w14:textId="77777777" w:rsidR="00A453C5" w:rsidRPr="001B3DE8" w:rsidRDefault="00A453C5" w:rsidP="00A453C5">
            <w:pPr>
              <w:pStyle w:val="1NIMTrgMainText"/>
              <w:spacing w:before="0" w:after="0" w:line="240" w:lineRule="auto"/>
              <w:rPr>
                <w:color w:val="000000" w:themeColor="text1"/>
              </w:rPr>
            </w:pPr>
            <w:r w:rsidRPr="001B3DE8">
              <w:rPr>
                <w:color w:val="000000" w:themeColor="text1"/>
              </w:rPr>
              <w:t>N/A (leave blank)</w:t>
            </w:r>
          </w:p>
        </w:tc>
      </w:tr>
      <w:tr w:rsidR="00A453C5" w:rsidRPr="001B3DE8" w14:paraId="193C0275" w14:textId="77777777" w:rsidTr="00A453C5">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273" w14:textId="77777777" w:rsidR="00A453C5" w:rsidRPr="001B3DE8" w:rsidRDefault="00A453C5" w:rsidP="00A453C5">
            <w:pPr>
              <w:pStyle w:val="1NIMTrgMainText"/>
              <w:spacing w:before="0" w:after="0" w:line="240" w:lineRule="auto"/>
              <w:rPr>
                <w:b/>
                <w:color w:val="000000" w:themeColor="text1"/>
              </w:rPr>
            </w:pPr>
            <w:r w:rsidRPr="001B3DE8">
              <w:rPr>
                <w:b/>
                <w:color w:val="000000" w:themeColor="text1"/>
              </w:rPr>
              <w:t>Owner</w:t>
            </w:r>
          </w:p>
        </w:tc>
        <w:tc>
          <w:tcPr>
            <w:tcW w:w="2982" w:type="dxa"/>
            <w:tcBorders>
              <w:top w:val="single" w:sz="4" w:space="0" w:color="auto"/>
              <w:bottom w:val="single" w:sz="4" w:space="0" w:color="auto"/>
              <w:right w:val="single" w:sz="12" w:space="0" w:color="auto"/>
            </w:tcBorders>
            <w:vAlign w:val="center"/>
          </w:tcPr>
          <w:p w14:paraId="193C0274" w14:textId="77777777" w:rsidR="00A453C5" w:rsidRPr="001B3DE8" w:rsidRDefault="00A453C5" w:rsidP="00A453C5">
            <w:pPr>
              <w:pStyle w:val="1NIMTrgMainText"/>
              <w:spacing w:before="0" w:after="0" w:line="240" w:lineRule="auto"/>
              <w:rPr>
                <w:color w:val="000000" w:themeColor="text1"/>
              </w:rPr>
            </w:pPr>
            <w:r w:rsidRPr="001B3DE8">
              <w:rPr>
                <w:color w:val="000000" w:themeColor="text1"/>
              </w:rPr>
              <w:t>N/A (leave blank)</w:t>
            </w:r>
          </w:p>
        </w:tc>
      </w:tr>
      <w:tr w:rsidR="00A453C5" w:rsidRPr="001B3DE8" w14:paraId="193C0278" w14:textId="77777777" w:rsidTr="00A453C5">
        <w:trPr>
          <w:trHeight w:val="340"/>
        </w:trPr>
        <w:tc>
          <w:tcPr>
            <w:tcW w:w="1903" w:type="dxa"/>
            <w:tcBorders>
              <w:top w:val="single" w:sz="4" w:space="0" w:color="auto"/>
              <w:bottom w:val="single" w:sz="12" w:space="0" w:color="auto"/>
            </w:tcBorders>
            <w:shd w:val="clear" w:color="auto" w:fill="BFBFBF" w:themeFill="background1" w:themeFillShade="BF"/>
            <w:vAlign w:val="center"/>
          </w:tcPr>
          <w:p w14:paraId="193C0276" w14:textId="77777777" w:rsidR="00A453C5" w:rsidRPr="001B3DE8" w:rsidRDefault="00A453C5" w:rsidP="00A453C5">
            <w:pPr>
              <w:pStyle w:val="1NIMTrgMainText"/>
              <w:spacing w:before="0" w:after="0" w:line="240" w:lineRule="auto"/>
              <w:rPr>
                <w:b/>
                <w:color w:val="000000" w:themeColor="text1"/>
              </w:rPr>
            </w:pPr>
            <w:r w:rsidRPr="001B3DE8">
              <w:rPr>
                <w:b/>
                <w:color w:val="000000" w:themeColor="text1"/>
              </w:rPr>
              <w:t>Project</w:t>
            </w:r>
          </w:p>
        </w:tc>
        <w:tc>
          <w:tcPr>
            <w:tcW w:w="2982" w:type="dxa"/>
            <w:tcBorders>
              <w:top w:val="single" w:sz="4" w:space="0" w:color="auto"/>
              <w:bottom w:val="single" w:sz="12" w:space="0" w:color="auto"/>
              <w:right w:val="single" w:sz="12" w:space="0" w:color="auto"/>
            </w:tcBorders>
            <w:vAlign w:val="center"/>
          </w:tcPr>
          <w:p w14:paraId="193C0277" w14:textId="77777777" w:rsidR="00A453C5" w:rsidRPr="001B3DE8" w:rsidRDefault="00A453C5" w:rsidP="00A453C5">
            <w:pPr>
              <w:pStyle w:val="1NIMTrgMainText"/>
              <w:spacing w:before="0" w:after="0" w:line="240" w:lineRule="auto"/>
              <w:rPr>
                <w:color w:val="000000" w:themeColor="text1"/>
              </w:rPr>
            </w:pPr>
            <w:r w:rsidRPr="001B3DE8">
              <w:rPr>
                <w:color w:val="000000" w:themeColor="text1"/>
              </w:rPr>
              <w:t>‘Project: High Speed Internet’</w:t>
            </w:r>
          </w:p>
        </w:tc>
      </w:tr>
    </w:tbl>
    <w:p w14:paraId="193C0279" w14:textId="77777777" w:rsidR="006153AB" w:rsidRPr="001B3DE8" w:rsidRDefault="006153AB" w:rsidP="006153AB">
      <w:pPr>
        <w:pStyle w:val="1NIMTrgMainText"/>
        <w:spacing w:before="200"/>
        <w:rPr>
          <w:color w:val="000000" w:themeColor="text1"/>
        </w:rPr>
      </w:pPr>
    </w:p>
    <w:p w14:paraId="193C027A" w14:textId="77777777" w:rsidR="007D4E07" w:rsidRPr="001B3DE8" w:rsidRDefault="007D4E07" w:rsidP="00E60CFF">
      <w:pPr>
        <w:pStyle w:val="1NIMTrgMainText"/>
        <w:spacing w:before="200"/>
        <w:rPr>
          <w:color w:val="000000" w:themeColor="text1"/>
        </w:rPr>
      </w:pPr>
    </w:p>
    <w:p w14:paraId="193C027B" w14:textId="77777777" w:rsidR="007D4E07" w:rsidRPr="001B3DE8" w:rsidRDefault="007D4E07" w:rsidP="00E60CFF">
      <w:pPr>
        <w:pStyle w:val="1NIMTrgMainText"/>
        <w:spacing w:before="200"/>
        <w:rPr>
          <w:color w:val="000000" w:themeColor="text1"/>
        </w:rPr>
      </w:pPr>
    </w:p>
    <w:p w14:paraId="193C027C" w14:textId="77777777" w:rsidR="007D4E07" w:rsidRPr="001B3DE8" w:rsidRDefault="007D4E07" w:rsidP="00E60CFF">
      <w:pPr>
        <w:pStyle w:val="1NIMTrgMainText"/>
        <w:spacing w:before="200"/>
        <w:rPr>
          <w:color w:val="000000" w:themeColor="text1"/>
        </w:rPr>
      </w:pPr>
    </w:p>
    <w:p w14:paraId="193C027D" w14:textId="77777777" w:rsidR="00B65A6D" w:rsidRPr="001B3DE8" w:rsidRDefault="00B65A6D" w:rsidP="00E60CFF">
      <w:pPr>
        <w:pStyle w:val="1NIMTrgMainText"/>
        <w:spacing w:before="200"/>
        <w:rPr>
          <w:color w:val="000000" w:themeColor="text1"/>
        </w:rPr>
      </w:pPr>
    </w:p>
    <w:p w14:paraId="193C027E" w14:textId="77777777" w:rsidR="00B65A6D" w:rsidRPr="001B3DE8" w:rsidRDefault="00B65A6D" w:rsidP="00E60CFF">
      <w:pPr>
        <w:pStyle w:val="1NIMTrgMainText"/>
        <w:spacing w:before="200"/>
        <w:rPr>
          <w:color w:val="000000" w:themeColor="text1"/>
        </w:rPr>
      </w:pPr>
    </w:p>
    <w:p w14:paraId="193C027F" w14:textId="77777777" w:rsidR="00B65A6D" w:rsidRPr="001B3DE8" w:rsidRDefault="00B65A6D" w:rsidP="00E60CFF">
      <w:pPr>
        <w:pStyle w:val="1NIMTrgMainText"/>
        <w:spacing w:before="200"/>
        <w:rPr>
          <w:color w:val="000000" w:themeColor="text1"/>
        </w:rPr>
      </w:pPr>
    </w:p>
    <w:p w14:paraId="193C0280" w14:textId="77777777" w:rsidR="00B65A6D" w:rsidRPr="001B3DE8" w:rsidRDefault="00B65A6D" w:rsidP="00E60CFF">
      <w:pPr>
        <w:pStyle w:val="1NIMTrgMainText"/>
        <w:spacing w:before="200"/>
        <w:rPr>
          <w:color w:val="000000" w:themeColor="text1"/>
        </w:rPr>
      </w:pPr>
    </w:p>
    <w:p w14:paraId="193C0281" w14:textId="77777777" w:rsidR="00B65A6D" w:rsidRPr="001B3DE8" w:rsidRDefault="00B65A6D" w:rsidP="00E60CFF">
      <w:pPr>
        <w:pStyle w:val="1NIMTrgMainText"/>
        <w:spacing w:before="200"/>
        <w:rPr>
          <w:color w:val="000000" w:themeColor="text1"/>
        </w:rPr>
      </w:pPr>
    </w:p>
    <w:p w14:paraId="193C0282" w14:textId="77777777" w:rsidR="00B65A6D" w:rsidRPr="001B3DE8" w:rsidRDefault="00B65A6D" w:rsidP="00762652">
      <w:pPr>
        <w:pStyle w:val="1NIMTrgMainText"/>
        <w:spacing w:before="0" w:after="0"/>
        <w:rPr>
          <w:color w:val="000000" w:themeColor="text1"/>
        </w:rPr>
      </w:pPr>
    </w:p>
    <w:p w14:paraId="193C0283" w14:textId="19396A0A" w:rsidR="00E60CFF" w:rsidRPr="001B3DE8" w:rsidRDefault="00B70CFD" w:rsidP="00762652">
      <w:pPr>
        <w:pStyle w:val="1NIMTrgMainText"/>
        <w:spacing w:before="100" w:after="300"/>
        <w:jc w:val="center"/>
        <w:rPr>
          <w:color w:val="000000" w:themeColor="text1"/>
        </w:rPr>
      </w:pPr>
      <w:ins w:id="975" w:author="Claire Carbone" w:date="2015-01-08T15:10:00Z">
        <w:r>
          <w:rPr>
            <w:noProof/>
            <w:color w:val="000000" w:themeColor="text1"/>
          </w:rPr>
          <w:drawing>
            <wp:inline distT="0" distB="0" distL="0" distR="0" wp14:anchorId="482C20E4" wp14:editId="675A5770">
              <wp:extent cx="4835236" cy="3307398"/>
              <wp:effectExtent l="19050" t="19050" r="22860" b="26670"/>
              <wp:docPr id="27799" name="Picture 2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35376" cy="3307494"/>
                      </a:xfrm>
                      <a:prstGeom prst="rect">
                        <a:avLst/>
                      </a:prstGeom>
                      <a:noFill/>
                      <a:ln>
                        <a:solidFill>
                          <a:schemeClr val="accent1"/>
                        </a:solidFill>
                      </a:ln>
                    </pic:spPr>
                  </pic:pic>
                </a:graphicData>
              </a:graphic>
            </wp:inline>
          </w:drawing>
        </w:r>
      </w:ins>
      <w:del w:id="976" w:author="Claire Carbone" w:date="2015-01-08T15:09:00Z">
        <w:r w:rsidR="00FD1C52" w:rsidDel="00B70CFD">
          <w:rPr>
            <w:noProof/>
            <w:color w:val="000000" w:themeColor="text1"/>
          </w:rPr>
          <w:drawing>
            <wp:inline distT="0" distB="0" distL="0" distR="0" wp14:anchorId="107E87D9" wp14:editId="678AA8DF">
              <wp:extent cx="4045527" cy="2903139"/>
              <wp:effectExtent l="19050" t="19050" r="12700" b="12065"/>
              <wp:docPr id="27937" name="Picture 2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45487" cy="2903110"/>
                      </a:xfrm>
                      <a:prstGeom prst="rect">
                        <a:avLst/>
                      </a:prstGeom>
                      <a:noFill/>
                      <a:ln>
                        <a:solidFill>
                          <a:schemeClr val="accent1"/>
                        </a:solidFill>
                      </a:ln>
                    </pic:spPr>
                  </pic:pic>
                </a:graphicData>
              </a:graphic>
            </wp:inline>
          </w:drawing>
        </w:r>
      </w:del>
    </w:p>
    <w:p w14:paraId="193C0284" w14:textId="1D6A7898" w:rsidR="00E60CFF" w:rsidRPr="001B3DE8" w:rsidRDefault="001705BF" w:rsidP="00917A5F">
      <w:pPr>
        <w:pStyle w:val="1NIMTrgMainText"/>
        <w:numPr>
          <w:ilvl w:val="0"/>
          <w:numId w:val="32"/>
        </w:numPr>
        <w:spacing w:before="200" w:after="0"/>
        <w:ind w:left="425" w:hanging="425"/>
        <w:rPr>
          <w:color w:val="000000" w:themeColor="text1"/>
        </w:rPr>
      </w:pPr>
      <w:r w:rsidRPr="001B3DE8">
        <w:rPr>
          <w:color w:val="000000" w:themeColor="text1"/>
        </w:rPr>
        <w:t xml:space="preserve">Save the item (see above), and check </w:t>
      </w:r>
      <w:r w:rsidR="00762652" w:rsidRPr="001B3DE8">
        <w:rPr>
          <w:color w:val="000000" w:themeColor="text1"/>
        </w:rPr>
        <w:t xml:space="preserve">the </w:t>
      </w:r>
      <w:r w:rsidRPr="001B3DE8">
        <w:rPr>
          <w:color w:val="000000" w:themeColor="text1"/>
        </w:rPr>
        <w:t xml:space="preserve">product in the </w:t>
      </w:r>
      <w:r w:rsidRPr="001B3DE8">
        <w:rPr>
          <w:b/>
          <w:color w:val="000000" w:themeColor="text1"/>
        </w:rPr>
        <w:t>Item</w:t>
      </w:r>
      <w:r w:rsidRPr="001B3DE8">
        <w:rPr>
          <w:color w:val="000000" w:themeColor="text1"/>
        </w:rPr>
        <w:t xml:space="preserve"> panel:</w:t>
      </w:r>
    </w:p>
    <w:p w14:paraId="193C0285" w14:textId="139AD23F" w:rsidR="00E60CFF" w:rsidRPr="001B3DE8" w:rsidRDefault="00B70CFD" w:rsidP="00762652">
      <w:pPr>
        <w:pStyle w:val="1NIMTrgMainText"/>
        <w:spacing w:before="200" w:after="300"/>
        <w:jc w:val="center"/>
        <w:rPr>
          <w:color w:val="000000" w:themeColor="text1"/>
        </w:rPr>
      </w:pPr>
      <w:ins w:id="977" w:author="Claire Carbone" w:date="2015-01-08T15:13:00Z">
        <w:r>
          <w:rPr>
            <w:noProof/>
            <w:color w:val="000000" w:themeColor="text1"/>
          </w:rPr>
          <w:drawing>
            <wp:inline distT="0" distB="0" distL="0" distR="0" wp14:anchorId="593D3822" wp14:editId="1B9AF183">
              <wp:extent cx="5936615" cy="1905000"/>
              <wp:effectExtent l="19050" t="19050" r="26035" b="19050"/>
              <wp:docPr id="27800" name="Picture 2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6615" cy="1905000"/>
                      </a:xfrm>
                      <a:prstGeom prst="rect">
                        <a:avLst/>
                      </a:prstGeom>
                      <a:noFill/>
                      <a:ln>
                        <a:solidFill>
                          <a:schemeClr val="accent1"/>
                        </a:solidFill>
                      </a:ln>
                    </pic:spPr>
                  </pic:pic>
                </a:graphicData>
              </a:graphic>
            </wp:inline>
          </w:drawing>
        </w:r>
      </w:ins>
      <w:del w:id="978" w:author="Claire Carbone" w:date="2015-01-08T15:12:00Z">
        <w:r w:rsidR="00FD1C52" w:rsidDel="00B70CFD">
          <w:rPr>
            <w:noProof/>
            <w:color w:val="000000" w:themeColor="text1"/>
          </w:rPr>
          <w:drawing>
            <wp:inline distT="0" distB="0" distL="0" distR="0" wp14:anchorId="526BAC9F" wp14:editId="1C8A50AC">
              <wp:extent cx="5361410" cy="2558842"/>
              <wp:effectExtent l="19050" t="19050" r="10795" b="13335"/>
              <wp:docPr id="27938" name="Picture 2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61628" cy="2558946"/>
                      </a:xfrm>
                      <a:prstGeom prst="rect">
                        <a:avLst/>
                      </a:prstGeom>
                      <a:noFill/>
                      <a:ln>
                        <a:solidFill>
                          <a:schemeClr val="accent1"/>
                        </a:solidFill>
                      </a:ln>
                    </pic:spPr>
                  </pic:pic>
                </a:graphicData>
              </a:graphic>
            </wp:inline>
          </w:drawing>
        </w:r>
      </w:del>
    </w:p>
    <w:p w14:paraId="193C0286" w14:textId="77777777" w:rsidR="00E60CFF" w:rsidRPr="001B3DE8" w:rsidRDefault="00590D36" w:rsidP="00590D36">
      <w:pPr>
        <w:pStyle w:val="1NIMTrgMainText"/>
        <w:spacing w:before="200"/>
        <w:rPr>
          <w:color w:val="000000" w:themeColor="text1"/>
        </w:rPr>
      </w:pPr>
      <w:r w:rsidRPr="001B3DE8">
        <w:rPr>
          <w:color w:val="000000" w:themeColor="text1"/>
        </w:rPr>
        <w:t xml:space="preserve">We now need to relate the three </w:t>
      </w:r>
      <w:r w:rsidRPr="001B3DE8">
        <w:rPr>
          <w:b/>
          <w:color w:val="000000" w:themeColor="text1"/>
        </w:rPr>
        <w:t>component</w:t>
      </w:r>
      <w:r w:rsidRPr="001B3DE8">
        <w:rPr>
          <w:color w:val="000000" w:themeColor="text1"/>
        </w:rPr>
        <w:t xml:space="preserve"> items created earlier with this new </w:t>
      </w:r>
      <w:r w:rsidRPr="001B3DE8">
        <w:rPr>
          <w:b/>
          <w:color w:val="000000" w:themeColor="text1"/>
        </w:rPr>
        <w:t>product</w:t>
      </w:r>
      <w:r w:rsidRPr="001B3DE8">
        <w:rPr>
          <w:color w:val="000000" w:themeColor="text1"/>
        </w:rPr>
        <w:t xml:space="preserve"> item. But first it is necessary to create the ‘</w:t>
      </w:r>
      <w:r w:rsidRPr="001B3DE8">
        <w:rPr>
          <w:b/>
          <w:color w:val="000000" w:themeColor="text1"/>
        </w:rPr>
        <w:t>associat</w:t>
      </w:r>
      <w:r w:rsidR="00555583" w:rsidRPr="001B3DE8">
        <w:rPr>
          <w:b/>
          <w:color w:val="000000" w:themeColor="text1"/>
        </w:rPr>
        <w:t>ion</w:t>
      </w:r>
      <w:r w:rsidRPr="001B3DE8">
        <w:rPr>
          <w:b/>
          <w:color w:val="000000" w:themeColor="text1"/>
        </w:rPr>
        <w:t xml:space="preserve"> type</w:t>
      </w:r>
      <w:r w:rsidRPr="001B3DE8">
        <w:rPr>
          <w:color w:val="000000" w:themeColor="text1"/>
        </w:rPr>
        <w:t>’ (i.e. relationship type).</w:t>
      </w:r>
    </w:p>
    <w:p w14:paraId="193C0287" w14:textId="5D9C8699" w:rsidR="00590D36" w:rsidRPr="001B3DE8" w:rsidRDefault="00590D36" w:rsidP="00917A5F">
      <w:pPr>
        <w:pStyle w:val="1NIMTrgMainText"/>
        <w:numPr>
          <w:ilvl w:val="0"/>
          <w:numId w:val="32"/>
        </w:numPr>
        <w:spacing w:before="200"/>
        <w:ind w:left="426" w:hanging="426"/>
        <w:rPr>
          <w:color w:val="000000" w:themeColor="text1"/>
        </w:rPr>
      </w:pPr>
      <w:r w:rsidRPr="001B3DE8">
        <w:rPr>
          <w:color w:val="000000" w:themeColor="text1"/>
        </w:rPr>
        <w:t xml:space="preserve">Go to </w:t>
      </w:r>
      <w:del w:id="979" w:author="Claire Carbone" w:date="2015-01-08T15:14:00Z">
        <w:r w:rsidRPr="001B3DE8" w:rsidDel="00B70CFD">
          <w:rPr>
            <w:i/>
            <w:color w:val="000000" w:themeColor="text1"/>
          </w:rPr>
          <w:delText>Catalog Designer</w:delText>
        </w:r>
      </w:del>
      <w:ins w:id="980" w:author="Claire Carbone" w:date="2015-01-08T15:14:00Z">
        <w:r w:rsidR="00B70CFD">
          <w:rPr>
            <w:i/>
            <w:color w:val="000000" w:themeColor="text1"/>
          </w:rPr>
          <w:t>Technical Configuration</w:t>
        </w:r>
      </w:ins>
      <w:r w:rsidRPr="001B3DE8">
        <w:rPr>
          <w:i/>
          <w:color w:val="000000" w:themeColor="text1"/>
        </w:rPr>
        <w:t xml:space="preserve"> &gt; Association Type</w:t>
      </w:r>
      <w:del w:id="981" w:author="Claire Carbone" w:date="2015-01-08T15:14:00Z">
        <w:r w:rsidRPr="001B3DE8" w:rsidDel="00B70CFD">
          <w:rPr>
            <w:i/>
            <w:color w:val="000000" w:themeColor="text1"/>
          </w:rPr>
          <w:delText>s</w:delText>
        </w:r>
      </w:del>
      <w:r w:rsidRPr="001B3DE8">
        <w:rPr>
          <w:color w:val="000000" w:themeColor="text1"/>
        </w:rPr>
        <w:t xml:space="preserve">, then click </w:t>
      </w:r>
      <w:r w:rsidRPr="001B3DE8">
        <w:rPr>
          <w:b/>
          <w:color w:val="000000" w:themeColor="text1"/>
        </w:rPr>
        <w:t xml:space="preserve">Search </w:t>
      </w:r>
      <w:r w:rsidRPr="001B3DE8">
        <w:rPr>
          <w:color w:val="000000" w:themeColor="text1"/>
        </w:rPr>
        <w:t>in the</w:t>
      </w:r>
      <w:r w:rsidRPr="001B3DE8">
        <w:rPr>
          <w:b/>
          <w:color w:val="000000" w:themeColor="text1"/>
        </w:rPr>
        <w:t xml:space="preserve"> Search Criteria </w:t>
      </w:r>
      <w:r w:rsidR="00555583" w:rsidRPr="001B3DE8">
        <w:rPr>
          <w:color w:val="000000" w:themeColor="text1"/>
        </w:rPr>
        <w:t>panel</w:t>
      </w:r>
      <w:r w:rsidRPr="001B3DE8">
        <w:rPr>
          <w:color w:val="000000" w:themeColor="text1"/>
        </w:rPr>
        <w:t>.</w:t>
      </w:r>
    </w:p>
    <w:p w14:paraId="193C0288" w14:textId="77777777" w:rsidR="00590D36" w:rsidRPr="001B3DE8" w:rsidRDefault="00590D36" w:rsidP="00917A5F">
      <w:pPr>
        <w:pStyle w:val="1NIMTrgMainText"/>
        <w:numPr>
          <w:ilvl w:val="0"/>
          <w:numId w:val="32"/>
        </w:numPr>
        <w:spacing w:before="200"/>
        <w:ind w:left="426" w:hanging="426"/>
        <w:rPr>
          <w:color w:val="000000" w:themeColor="text1"/>
        </w:rPr>
      </w:pPr>
      <w:r w:rsidRPr="001B3DE8">
        <w:rPr>
          <w:color w:val="000000" w:themeColor="text1"/>
        </w:rPr>
        <w:t xml:space="preserve">In the </w:t>
      </w:r>
      <w:r w:rsidRPr="001B3DE8">
        <w:rPr>
          <w:b/>
          <w:color w:val="000000" w:themeColor="text1"/>
        </w:rPr>
        <w:t xml:space="preserve">Result </w:t>
      </w:r>
      <w:r w:rsidRPr="001B3DE8">
        <w:rPr>
          <w:color w:val="000000" w:themeColor="text1"/>
        </w:rPr>
        <w:t xml:space="preserve">screen underneath, click the </w:t>
      </w:r>
      <w:r w:rsidRPr="001B3DE8">
        <w:rPr>
          <w:b/>
          <w:color w:val="000000" w:themeColor="text1"/>
        </w:rPr>
        <w:t>Add</w:t>
      </w:r>
      <w:r w:rsidRPr="001B3DE8">
        <w:rPr>
          <w:color w:val="000000" w:themeColor="text1"/>
        </w:rPr>
        <w:t xml:space="preserve"> button at the bottom. (Once again, you may have to s</w:t>
      </w:r>
      <w:r w:rsidR="00F3349F">
        <w:rPr>
          <w:color w:val="000000" w:themeColor="text1"/>
        </w:rPr>
        <w:t>croll down to see this button).</w:t>
      </w:r>
    </w:p>
    <w:p w14:paraId="193C0289" w14:textId="586FDEB8" w:rsidR="00590D36" w:rsidRPr="001B3DE8" w:rsidRDefault="00FD1C52" w:rsidP="00590D36">
      <w:pPr>
        <w:pStyle w:val="1NIMTrgMainText"/>
        <w:spacing w:before="300" w:after="300"/>
        <w:jc w:val="center"/>
        <w:rPr>
          <w:color w:val="000000" w:themeColor="text1"/>
        </w:rPr>
      </w:pPr>
      <w:r>
        <w:rPr>
          <w:noProof/>
          <w:color w:val="000000" w:themeColor="text1"/>
        </w:rPr>
        <w:drawing>
          <wp:inline distT="0" distB="0" distL="0" distR="0" wp14:anchorId="16B8CE39" wp14:editId="6DBA2D44">
            <wp:extent cx="5574158" cy="3304309"/>
            <wp:effectExtent l="19050" t="19050" r="26670" b="10795"/>
            <wp:docPr id="27939" name="Picture 2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74342" cy="3304418"/>
                    </a:xfrm>
                    <a:prstGeom prst="rect">
                      <a:avLst/>
                    </a:prstGeom>
                    <a:noFill/>
                    <a:ln>
                      <a:solidFill>
                        <a:schemeClr val="accent1"/>
                      </a:solidFill>
                    </a:ln>
                  </pic:spPr>
                </pic:pic>
              </a:graphicData>
            </a:graphic>
          </wp:inline>
        </w:drawing>
      </w:r>
    </w:p>
    <w:p w14:paraId="193C028A" w14:textId="77777777" w:rsidR="00E60CFF" w:rsidRPr="001B3DE8" w:rsidRDefault="00590D36" w:rsidP="008E7965">
      <w:pPr>
        <w:pStyle w:val="1NIMTrgMainText"/>
        <w:spacing w:before="200"/>
        <w:ind w:left="426"/>
        <w:rPr>
          <w:color w:val="000000" w:themeColor="text1"/>
        </w:rPr>
      </w:pPr>
      <w:r w:rsidRPr="001B3DE8">
        <w:rPr>
          <w:color w:val="000000" w:themeColor="text1"/>
        </w:rPr>
        <w:t xml:space="preserve">The new </w:t>
      </w:r>
      <w:r w:rsidRPr="001B3DE8">
        <w:rPr>
          <w:b/>
          <w:color w:val="000000" w:themeColor="text1"/>
        </w:rPr>
        <w:t>association type</w:t>
      </w:r>
      <w:r w:rsidRPr="001B3DE8">
        <w:rPr>
          <w:color w:val="000000" w:themeColor="text1"/>
        </w:rPr>
        <w:t xml:space="preserve"> </w:t>
      </w:r>
      <w:r w:rsidR="00A50C39" w:rsidRPr="001B3DE8">
        <w:rPr>
          <w:color w:val="000000" w:themeColor="text1"/>
        </w:rPr>
        <w:t xml:space="preserve">code </w:t>
      </w:r>
      <w:r w:rsidRPr="001B3DE8">
        <w:rPr>
          <w:color w:val="000000" w:themeColor="text1"/>
        </w:rPr>
        <w:t>will be called ‘</w:t>
      </w:r>
      <w:r w:rsidRPr="001B3DE8">
        <w:rPr>
          <w:b/>
          <w:color w:val="000000" w:themeColor="text1"/>
        </w:rPr>
        <w:t>mayContain</w:t>
      </w:r>
      <w:r w:rsidRPr="001B3DE8">
        <w:rPr>
          <w:color w:val="000000" w:themeColor="text1"/>
        </w:rPr>
        <w:t>’</w:t>
      </w:r>
      <w:r w:rsidR="00A50C39" w:rsidRPr="001B3DE8">
        <w:rPr>
          <w:color w:val="000000" w:themeColor="text1"/>
        </w:rPr>
        <w:t xml:space="preserve">, because our </w:t>
      </w:r>
      <w:r w:rsidR="00506F98" w:rsidRPr="001B3DE8">
        <w:rPr>
          <w:b/>
          <w:color w:val="000000" w:themeColor="text1"/>
        </w:rPr>
        <w:t>Very</w:t>
      </w:r>
      <w:r w:rsidR="00506F98" w:rsidRPr="001B3DE8">
        <w:rPr>
          <w:color w:val="000000" w:themeColor="text1"/>
        </w:rPr>
        <w:t xml:space="preserve"> </w:t>
      </w:r>
      <w:r w:rsidR="00A50C39" w:rsidRPr="001B3DE8">
        <w:rPr>
          <w:b/>
          <w:color w:val="000000" w:themeColor="text1"/>
        </w:rPr>
        <w:t xml:space="preserve">High Speed Internet </w:t>
      </w:r>
      <w:r w:rsidR="00A50C39" w:rsidRPr="001B3DE8">
        <w:rPr>
          <w:color w:val="000000" w:themeColor="text1"/>
        </w:rPr>
        <w:t xml:space="preserve">product may (optionally) contain </w:t>
      </w:r>
      <w:r w:rsidR="00A50C39" w:rsidRPr="001B3DE8">
        <w:rPr>
          <w:color w:val="000000" w:themeColor="text1"/>
          <w:u w:val="single"/>
        </w:rPr>
        <w:t>one</w:t>
      </w:r>
      <w:r w:rsidR="00A50C39" w:rsidRPr="001B3DE8">
        <w:rPr>
          <w:color w:val="000000" w:themeColor="text1"/>
        </w:rPr>
        <w:t xml:space="preserve"> of the </w:t>
      </w:r>
      <w:r w:rsidR="00E71822" w:rsidRPr="001B3DE8">
        <w:rPr>
          <w:color w:val="000000" w:themeColor="text1"/>
        </w:rPr>
        <w:t xml:space="preserve">three </w:t>
      </w:r>
      <w:r w:rsidR="00E71822" w:rsidRPr="001B3DE8">
        <w:rPr>
          <w:b/>
          <w:color w:val="000000" w:themeColor="text1"/>
        </w:rPr>
        <w:t xml:space="preserve">Internet Access </w:t>
      </w:r>
      <w:r w:rsidR="00E71822" w:rsidRPr="001B3DE8">
        <w:rPr>
          <w:color w:val="000000" w:themeColor="text1"/>
        </w:rPr>
        <w:t>components.</w:t>
      </w:r>
    </w:p>
    <w:p w14:paraId="193C028B" w14:textId="77777777" w:rsidR="00A50C39" w:rsidRPr="001B3DE8" w:rsidRDefault="00A50C39" w:rsidP="00917A5F">
      <w:pPr>
        <w:pStyle w:val="1NIMTrgMainText"/>
        <w:numPr>
          <w:ilvl w:val="0"/>
          <w:numId w:val="32"/>
        </w:numPr>
        <w:spacing w:before="200" w:after="0"/>
        <w:ind w:left="425" w:hanging="425"/>
        <w:rPr>
          <w:color w:val="000000" w:themeColor="text1"/>
        </w:rPr>
      </w:pPr>
      <w:r w:rsidRPr="001B3DE8">
        <w:rPr>
          <w:color w:val="000000" w:themeColor="text1"/>
        </w:rPr>
        <w:t xml:space="preserve">For the new </w:t>
      </w:r>
      <w:r w:rsidRPr="001B3DE8">
        <w:rPr>
          <w:b/>
          <w:color w:val="000000" w:themeColor="text1"/>
        </w:rPr>
        <w:t>association type</w:t>
      </w:r>
      <w:r w:rsidRPr="001B3DE8">
        <w:rPr>
          <w:color w:val="000000" w:themeColor="text1"/>
        </w:rPr>
        <w:t xml:space="preserve"> (relationship), enter field values in the </w:t>
      </w:r>
      <w:r w:rsidRPr="001B3DE8">
        <w:rPr>
          <w:b/>
          <w:color w:val="000000" w:themeColor="text1"/>
        </w:rPr>
        <w:t>Association Type</w:t>
      </w:r>
      <w:r w:rsidRPr="001B3DE8">
        <w:rPr>
          <w:color w:val="000000" w:themeColor="text1"/>
        </w:rPr>
        <w:t xml:space="preserve"> </w:t>
      </w:r>
      <w:r w:rsidRPr="001B3DE8">
        <w:rPr>
          <w:b/>
          <w:color w:val="000000" w:themeColor="text1"/>
        </w:rPr>
        <w:t>Detail</w:t>
      </w:r>
      <w:r w:rsidRPr="001B3DE8">
        <w:rPr>
          <w:color w:val="000000" w:themeColor="text1"/>
        </w:rPr>
        <w:t xml:space="preserve"> panel as </w:t>
      </w:r>
      <w:r w:rsidR="00DF25D3" w:rsidRPr="001B3DE8">
        <w:rPr>
          <w:color w:val="000000" w:themeColor="text1"/>
        </w:rPr>
        <w:t>shown in the table below</w:t>
      </w:r>
      <w:r w:rsidRPr="001B3DE8">
        <w:rPr>
          <w:color w:val="000000" w:themeColor="text1"/>
        </w:rPr>
        <w:t>:</w:t>
      </w:r>
    </w:p>
    <w:tbl>
      <w:tblPr>
        <w:tblStyle w:val="TableGrid"/>
        <w:tblpPr w:leftFromText="180" w:rightFromText="180" w:vertAnchor="text" w:horzAnchor="margin" w:tblpXSpec="center" w:tblpY="294"/>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903"/>
        <w:gridCol w:w="6852"/>
      </w:tblGrid>
      <w:tr w:rsidR="00E640F6" w:rsidRPr="001B3DE8" w14:paraId="193C028E" w14:textId="77777777" w:rsidTr="00762652">
        <w:trPr>
          <w:trHeight w:val="340"/>
        </w:trPr>
        <w:tc>
          <w:tcPr>
            <w:tcW w:w="1903" w:type="dxa"/>
            <w:tcBorders>
              <w:top w:val="single" w:sz="12" w:space="0" w:color="auto"/>
              <w:bottom w:val="single" w:sz="4" w:space="0" w:color="auto"/>
            </w:tcBorders>
            <w:shd w:val="clear" w:color="auto" w:fill="BFBFBF" w:themeFill="background1" w:themeFillShade="BF"/>
            <w:vAlign w:val="center"/>
          </w:tcPr>
          <w:p w14:paraId="193C028C" w14:textId="77777777" w:rsidR="00E640F6" w:rsidRPr="001B3DE8" w:rsidRDefault="00E640F6" w:rsidP="00E640F6">
            <w:pPr>
              <w:pStyle w:val="1NIMTrgMainText"/>
              <w:spacing w:before="0" w:after="0" w:line="240" w:lineRule="auto"/>
              <w:rPr>
                <w:b/>
                <w:color w:val="000000" w:themeColor="text1"/>
              </w:rPr>
            </w:pPr>
            <w:r w:rsidRPr="001B3DE8">
              <w:rPr>
                <w:b/>
                <w:color w:val="000000" w:themeColor="text1"/>
              </w:rPr>
              <w:t>Code</w:t>
            </w:r>
          </w:p>
        </w:tc>
        <w:tc>
          <w:tcPr>
            <w:tcW w:w="6852" w:type="dxa"/>
            <w:tcBorders>
              <w:top w:val="single" w:sz="12" w:space="0" w:color="auto"/>
              <w:bottom w:val="single" w:sz="4" w:space="0" w:color="auto"/>
              <w:right w:val="single" w:sz="12" w:space="0" w:color="auto"/>
            </w:tcBorders>
            <w:vAlign w:val="center"/>
          </w:tcPr>
          <w:p w14:paraId="193C028D" w14:textId="77777777" w:rsidR="00E640F6" w:rsidRPr="001B3DE8" w:rsidRDefault="00E640F6" w:rsidP="00E640F6">
            <w:pPr>
              <w:pStyle w:val="1NIMTrgMainText"/>
              <w:spacing w:before="0" w:after="0" w:line="240" w:lineRule="auto"/>
              <w:rPr>
                <w:color w:val="000000" w:themeColor="text1"/>
              </w:rPr>
            </w:pPr>
            <w:r w:rsidRPr="001B3DE8">
              <w:rPr>
                <w:color w:val="000000" w:themeColor="text1"/>
              </w:rPr>
              <w:t>‘mayContain’</w:t>
            </w:r>
          </w:p>
        </w:tc>
      </w:tr>
      <w:tr w:rsidR="00E640F6" w:rsidRPr="001B3DE8" w14:paraId="193C0292" w14:textId="77777777" w:rsidTr="00E71822">
        <w:trPr>
          <w:trHeight w:val="567"/>
        </w:trPr>
        <w:tc>
          <w:tcPr>
            <w:tcW w:w="1903" w:type="dxa"/>
            <w:tcBorders>
              <w:top w:val="single" w:sz="4" w:space="0" w:color="auto"/>
              <w:bottom w:val="single" w:sz="4" w:space="0" w:color="auto"/>
            </w:tcBorders>
            <w:shd w:val="clear" w:color="auto" w:fill="BFBFBF" w:themeFill="background1" w:themeFillShade="BF"/>
            <w:vAlign w:val="center"/>
          </w:tcPr>
          <w:p w14:paraId="193C028F" w14:textId="77777777" w:rsidR="00E640F6" w:rsidRPr="001B3DE8" w:rsidRDefault="00E640F6" w:rsidP="00E640F6">
            <w:pPr>
              <w:pStyle w:val="1NIMTrgMainText"/>
              <w:spacing w:before="0" w:after="0" w:line="240" w:lineRule="auto"/>
              <w:rPr>
                <w:b/>
                <w:color w:val="000000" w:themeColor="text1"/>
              </w:rPr>
            </w:pPr>
            <w:r w:rsidRPr="001B3DE8">
              <w:rPr>
                <w:b/>
                <w:color w:val="000000" w:themeColor="text1"/>
              </w:rPr>
              <w:t>Category</w:t>
            </w:r>
          </w:p>
        </w:tc>
        <w:tc>
          <w:tcPr>
            <w:tcW w:w="6852" w:type="dxa"/>
            <w:tcBorders>
              <w:top w:val="single" w:sz="4" w:space="0" w:color="auto"/>
              <w:bottom w:val="single" w:sz="4" w:space="0" w:color="auto"/>
              <w:right w:val="single" w:sz="12" w:space="0" w:color="auto"/>
            </w:tcBorders>
            <w:vAlign w:val="center"/>
          </w:tcPr>
          <w:p w14:paraId="193C0290" w14:textId="77777777" w:rsidR="00E640F6" w:rsidRPr="001B3DE8" w:rsidRDefault="00E640F6" w:rsidP="00E640F6">
            <w:pPr>
              <w:pStyle w:val="1NIMTrgMainText"/>
              <w:spacing w:before="0" w:after="40" w:line="240" w:lineRule="auto"/>
              <w:rPr>
                <w:color w:val="000000" w:themeColor="text1"/>
              </w:rPr>
            </w:pPr>
            <w:r w:rsidRPr="001B3DE8">
              <w:rPr>
                <w:color w:val="000000" w:themeColor="text1"/>
              </w:rPr>
              <w:t>‘Item’</w:t>
            </w:r>
          </w:p>
          <w:p w14:paraId="193C0291" w14:textId="77777777" w:rsidR="00E640F6" w:rsidRPr="001B3DE8" w:rsidRDefault="00E640F6" w:rsidP="00762652">
            <w:pPr>
              <w:pStyle w:val="1NIMTrgMainText"/>
              <w:spacing w:before="0" w:after="0" w:line="240" w:lineRule="auto"/>
              <w:rPr>
                <w:color w:val="000000" w:themeColor="text1"/>
              </w:rPr>
            </w:pPr>
            <w:r w:rsidRPr="001B3DE8">
              <w:rPr>
                <w:i/>
                <w:color w:val="000000" w:themeColor="text1"/>
              </w:rPr>
              <w:t>Means that the new association type set</w:t>
            </w:r>
            <w:r w:rsidR="00762652" w:rsidRPr="001B3DE8">
              <w:rPr>
                <w:i/>
                <w:color w:val="000000" w:themeColor="text1"/>
              </w:rPr>
              <w:t>s</w:t>
            </w:r>
            <w:r w:rsidRPr="001B3DE8">
              <w:rPr>
                <w:i/>
                <w:color w:val="000000" w:themeColor="text1"/>
              </w:rPr>
              <w:t xml:space="preserve"> up a relationship between ‘items’</w:t>
            </w:r>
          </w:p>
        </w:tc>
      </w:tr>
      <w:tr w:rsidR="00E640F6" w:rsidRPr="001B3DE8" w14:paraId="193C0295" w14:textId="77777777" w:rsidTr="00762652">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293" w14:textId="77777777" w:rsidR="00E640F6" w:rsidRPr="001B3DE8" w:rsidRDefault="00E640F6" w:rsidP="00E640F6">
            <w:pPr>
              <w:pStyle w:val="1NIMTrgMainText"/>
              <w:spacing w:before="0" w:after="0" w:line="240" w:lineRule="auto"/>
              <w:rPr>
                <w:b/>
                <w:color w:val="000000" w:themeColor="text1"/>
              </w:rPr>
            </w:pPr>
            <w:r w:rsidRPr="001B3DE8">
              <w:rPr>
                <w:b/>
                <w:color w:val="000000" w:themeColor="text1"/>
              </w:rPr>
              <w:t>Status</w:t>
            </w:r>
          </w:p>
        </w:tc>
        <w:tc>
          <w:tcPr>
            <w:tcW w:w="6852" w:type="dxa"/>
            <w:tcBorders>
              <w:top w:val="single" w:sz="4" w:space="0" w:color="auto"/>
              <w:bottom w:val="single" w:sz="4" w:space="0" w:color="auto"/>
              <w:right w:val="single" w:sz="12" w:space="0" w:color="auto"/>
            </w:tcBorders>
            <w:vAlign w:val="center"/>
          </w:tcPr>
          <w:p w14:paraId="193C0294" w14:textId="77777777" w:rsidR="00E640F6" w:rsidRPr="001B3DE8" w:rsidRDefault="00E640F6" w:rsidP="00E640F6">
            <w:pPr>
              <w:pStyle w:val="1NIMTrgMainText"/>
              <w:spacing w:before="0" w:after="0" w:line="240" w:lineRule="auto"/>
              <w:rPr>
                <w:color w:val="000000" w:themeColor="text1"/>
              </w:rPr>
            </w:pPr>
            <w:r w:rsidRPr="001B3DE8">
              <w:rPr>
                <w:color w:val="000000" w:themeColor="text1"/>
              </w:rPr>
              <w:t>‘Definition’</w:t>
            </w:r>
          </w:p>
        </w:tc>
      </w:tr>
      <w:tr w:rsidR="00E640F6" w:rsidRPr="001B3DE8" w14:paraId="193C0298" w14:textId="77777777" w:rsidTr="00762652">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296" w14:textId="77777777" w:rsidR="00E640F6" w:rsidRPr="001B3DE8" w:rsidRDefault="00E640F6" w:rsidP="00E640F6">
            <w:pPr>
              <w:pStyle w:val="1NIMTrgMainText"/>
              <w:spacing w:before="0" w:after="0" w:line="240" w:lineRule="auto"/>
              <w:rPr>
                <w:b/>
                <w:color w:val="000000" w:themeColor="text1"/>
              </w:rPr>
            </w:pPr>
            <w:r w:rsidRPr="001B3DE8">
              <w:rPr>
                <w:b/>
                <w:color w:val="000000" w:themeColor="text1"/>
              </w:rPr>
              <w:t>Name</w:t>
            </w:r>
          </w:p>
        </w:tc>
        <w:tc>
          <w:tcPr>
            <w:tcW w:w="6852" w:type="dxa"/>
            <w:tcBorders>
              <w:top w:val="single" w:sz="4" w:space="0" w:color="auto"/>
              <w:bottom w:val="single" w:sz="4" w:space="0" w:color="auto"/>
              <w:right w:val="single" w:sz="12" w:space="0" w:color="auto"/>
            </w:tcBorders>
            <w:vAlign w:val="center"/>
          </w:tcPr>
          <w:p w14:paraId="193C0297" w14:textId="77777777" w:rsidR="00E640F6" w:rsidRPr="001B3DE8" w:rsidRDefault="00E640F6" w:rsidP="00E640F6">
            <w:pPr>
              <w:pStyle w:val="1NIMTrgMainText"/>
              <w:spacing w:before="0" w:after="0" w:line="240" w:lineRule="auto"/>
              <w:rPr>
                <w:color w:val="000000" w:themeColor="text1"/>
              </w:rPr>
            </w:pPr>
            <w:r w:rsidRPr="001B3DE8">
              <w:rPr>
                <w:color w:val="000000" w:themeColor="text1"/>
              </w:rPr>
              <w:t>‘May Contain’</w:t>
            </w:r>
          </w:p>
        </w:tc>
      </w:tr>
      <w:tr w:rsidR="00E640F6" w:rsidRPr="001B3DE8" w14:paraId="193C029B" w14:textId="77777777" w:rsidTr="00762652">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299" w14:textId="77777777" w:rsidR="00E640F6" w:rsidRPr="001B3DE8" w:rsidRDefault="00E640F6" w:rsidP="00E640F6">
            <w:pPr>
              <w:pStyle w:val="1NIMTrgMainText"/>
              <w:spacing w:before="0" w:after="0" w:line="240" w:lineRule="auto"/>
              <w:rPr>
                <w:b/>
                <w:color w:val="000000" w:themeColor="text1"/>
              </w:rPr>
            </w:pPr>
            <w:r w:rsidRPr="001B3DE8">
              <w:rPr>
                <w:b/>
                <w:color w:val="000000" w:themeColor="text1"/>
              </w:rPr>
              <w:t>Start Date</w:t>
            </w:r>
          </w:p>
        </w:tc>
        <w:tc>
          <w:tcPr>
            <w:tcW w:w="6852" w:type="dxa"/>
            <w:tcBorders>
              <w:top w:val="single" w:sz="4" w:space="0" w:color="auto"/>
              <w:bottom w:val="single" w:sz="4" w:space="0" w:color="auto"/>
              <w:right w:val="single" w:sz="12" w:space="0" w:color="auto"/>
            </w:tcBorders>
            <w:vAlign w:val="center"/>
          </w:tcPr>
          <w:p w14:paraId="193C029A" w14:textId="77777777" w:rsidR="00E640F6" w:rsidRPr="001B3DE8" w:rsidRDefault="00E640F6" w:rsidP="00E640F6">
            <w:pPr>
              <w:pStyle w:val="1NIMTrgMainText"/>
              <w:spacing w:before="0" w:after="0" w:line="240" w:lineRule="auto"/>
              <w:rPr>
                <w:color w:val="000000" w:themeColor="text1"/>
              </w:rPr>
            </w:pPr>
            <w:r w:rsidRPr="001B3DE8">
              <w:rPr>
                <w:color w:val="000000" w:themeColor="text1"/>
              </w:rPr>
              <w:t>[Today]</w:t>
            </w:r>
          </w:p>
        </w:tc>
      </w:tr>
      <w:tr w:rsidR="00E640F6" w:rsidRPr="001B3DE8" w14:paraId="193C029E" w14:textId="77777777" w:rsidTr="00762652">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29C" w14:textId="77777777" w:rsidR="00E640F6" w:rsidRPr="001B3DE8" w:rsidRDefault="00E640F6" w:rsidP="00E640F6">
            <w:pPr>
              <w:pStyle w:val="1NIMTrgMainText"/>
              <w:spacing w:before="0" w:after="0" w:line="240" w:lineRule="auto"/>
              <w:rPr>
                <w:b/>
                <w:color w:val="000000" w:themeColor="text1"/>
              </w:rPr>
            </w:pPr>
            <w:r w:rsidRPr="001B3DE8">
              <w:rPr>
                <w:b/>
                <w:color w:val="000000" w:themeColor="text1"/>
              </w:rPr>
              <w:t>End Date</w:t>
            </w:r>
          </w:p>
        </w:tc>
        <w:tc>
          <w:tcPr>
            <w:tcW w:w="6852" w:type="dxa"/>
            <w:tcBorders>
              <w:top w:val="single" w:sz="4" w:space="0" w:color="auto"/>
              <w:bottom w:val="single" w:sz="4" w:space="0" w:color="auto"/>
              <w:right w:val="single" w:sz="12" w:space="0" w:color="auto"/>
            </w:tcBorders>
            <w:vAlign w:val="center"/>
          </w:tcPr>
          <w:p w14:paraId="193C029D" w14:textId="77777777" w:rsidR="00E640F6" w:rsidRPr="001B3DE8" w:rsidRDefault="00E640F6" w:rsidP="00E640F6">
            <w:pPr>
              <w:pStyle w:val="1NIMTrgMainText"/>
              <w:spacing w:before="0" w:after="0" w:line="240" w:lineRule="auto"/>
              <w:rPr>
                <w:color w:val="000000" w:themeColor="text1"/>
              </w:rPr>
            </w:pPr>
            <w:r w:rsidRPr="001B3DE8">
              <w:rPr>
                <w:color w:val="000000" w:themeColor="text1"/>
              </w:rPr>
              <w:t>[One year from today]</w:t>
            </w:r>
          </w:p>
        </w:tc>
      </w:tr>
      <w:tr w:rsidR="00E640F6" w:rsidRPr="001B3DE8" w14:paraId="193C02A1" w14:textId="77777777" w:rsidTr="00762652">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29F" w14:textId="77777777" w:rsidR="00E640F6" w:rsidRPr="001B3DE8" w:rsidRDefault="00E640F6" w:rsidP="00E640F6">
            <w:pPr>
              <w:pStyle w:val="1NIMTrgMainText"/>
              <w:spacing w:before="0" w:after="0" w:line="240" w:lineRule="auto"/>
              <w:rPr>
                <w:b/>
                <w:color w:val="000000" w:themeColor="text1"/>
              </w:rPr>
            </w:pPr>
            <w:r w:rsidRPr="001B3DE8">
              <w:rPr>
                <w:b/>
                <w:color w:val="000000" w:themeColor="text1"/>
              </w:rPr>
              <w:t>Label</w:t>
            </w:r>
          </w:p>
        </w:tc>
        <w:tc>
          <w:tcPr>
            <w:tcW w:w="6852" w:type="dxa"/>
            <w:tcBorders>
              <w:top w:val="single" w:sz="4" w:space="0" w:color="auto"/>
              <w:bottom w:val="single" w:sz="4" w:space="0" w:color="auto"/>
              <w:right w:val="single" w:sz="12" w:space="0" w:color="auto"/>
            </w:tcBorders>
            <w:vAlign w:val="center"/>
          </w:tcPr>
          <w:p w14:paraId="193C02A0" w14:textId="77777777" w:rsidR="00E640F6" w:rsidRPr="001B3DE8" w:rsidRDefault="00E640F6" w:rsidP="00E640F6">
            <w:pPr>
              <w:pStyle w:val="1NIMTrgMainText"/>
              <w:spacing w:before="0" w:after="0" w:line="240" w:lineRule="auto"/>
              <w:rPr>
                <w:color w:val="000000" w:themeColor="text1"/>
              </w:rPr>
            </w:pPr>
            <w:r w:rsidRPr="001B3DE8">
              <w:rPr>
                <w:color w:val="000000" w:themeColor="text1"/>
              </w:rPr>
              <w:t>‘May Contain’</w:t>
            </w:r>
          </w:p>
        </w:tc>
      </w:tr>
      <w:tr w:rsidR="00E640F6" w:rsidRPr="001B3DE8" w14:paraId="193C02A4" w14:textId="77777777" w:rsidTr="00762652">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2A2" w14:textId="77777777" w:rsidR="00E640F6" w:rsidRPr="001B3DE8" w:rsidRDefault="00E640F6" w:rsidP="00E640F6">
            <w:pPr>
              <w:pStyle w:val="1NIMTrgMainText"/>
              <w:spacing w:before="0" w:after="0" w:line="240" w:lineRule="auto"/>
              <w:rPr>
                <w:b/>
                <w:color w:val="000000" w:themeColor="text1"/>
              </w:rPr>
            </w:pPr>
            <w:r w:rsidRPr="001B3DE8">
              <w:rPr>
                <w:b/>
                <w:color w:val="000000" w:themeColor="text1"/>
              </w:rPr>
              <w:t>Description</w:t>
            </w:r>
          </w:p>
        </w:tc>
        <w:tc>
          <w:tcPr>
            <w:tcW w:w="6852" w:type="dxa"/>
            <w:tcBorders>
              <w:top w:val="single" w:sz="4" w:space="0" w:color="auto"/>
              <w:bottom w:val="single" w:sz="4" w:space="0" w:color="auto"/>
              <w:right w:val="single" w:sz="12" w:space="0" w:color="auto"/>
            </w:tcBorders>
            <w:vAlign w:val="center"/>
          </w:tcPr>
          <w:p w14:paraId="193C02A3" w14:textId="77777777" w:rsidR="00E640F6" w:rsidRPr="001B3DE8" w:rsidRDefault="00E640F6" w:rsidP="00E640F6">
            <w:pPr>
              <w:pStyle w:val="1NIMTrgMainText"/>
              <w:spacing w:before="0" w:after="0" w:line="240" w:lineRule="auto"/>
              <w:rPr>
                <w:color w:val="000000" w:themeColor="text1"/>
              </w:rPr>
            </w:pPr>
            <w:r w:rsidRPr="001B3DE8">
              <w:rPr>
                <w:color w:val="000000" w:themeColor="text1"/>
              </w:rPr>
              <w:t>N/A (leave blank)</w:t>
            </w:r>
          </w:p>
        </w:tc>
      </w:tr>
      <w:tr w:rsidR="00E640F6" w:rsidRPr="001B3DE8" w14:paraId="193C02A7" w14:textId="77777777" w:rsidTr="00762652">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2A5" w14:textId="77777777" w:rsidR="00E640F6" w:rsidRPr="001B3DE8" w:rsidRDefault="00E640F6" w:rsidP="00E640F6">
            <w:pPr>
              <w:pStyle w:val="1NIMTrgMainText"/>
              <w:spacing w:before="0" w:after="0" w:line="240" w:lineRule="auto"/>
              <w:rPr>
                <w:b/>
                <w:color w:val="000000" w:themeColor="text1"/>
              </w:rPr>
            </w:pPr>
            <w:r w:rsidRPr="001B3DE8">
              <w:rPr>
                <w:b/>
                <w:color w:val="000000" w:themeColor="text1"/>
              </w:rPr>
              <w:t>Project</w:t>
            </w:r>
          </w:p>
        </w:tc>
        <w:tc>
          <w:tcPr>
            <w:tcW w:w="6852" w:type="dxa"/>
            <w:tcBorders>
              <w:top w:val="single" w:sz="4" w:space="0" w:color="auto"/>
              <w:bottom w:val="single" w:sz="4" w:space="0" w:color="auto"/>
              <w:right w:val="single" w:sz="12" w:space="0" w:color="auto"/>
            </w:tcBorders>
            <w:vAlign w:val="center"/>
          </w:tcPr>
          <w:p w14:paraId="193C02A6" w14:textId="77777777" w:rsidR="00E640F6" w:rsidRPr="001B3DE8" w:rsidRDefault="00E640F6" w:rsidP="00E640F6">
            <w:pPr>
              <w:pStyle w:val="1NIMTrgMainText"/>
              <w:spacing w:before="0" w:after="0" w:line="240" w:lineRule="auto"/>
              <w:rPr>
                <w:color w:val="000000" w:themeColor="text1"/>
              </w:rPr>
            </w:pPr>
            <w:r w:rsidRPr="001B3DE8">
              <w:rPr>
                <w:color w:val="000000" w:themeColor="text1"/>
              </w:rPr>
              <w:t>‘Project: High Speed Internet’</w:t>
            </w:r>
          </w:p>
        </w:tc>
      </w:tr>
      <w:tr w:rsidR="00E640F6" w:rsidRPr="001B3DE8" w14:paraId="193C02AA" w14:textId="77777777" w:rsidTr="00762652">
        <w:trPr>
          <w:trHeight w:val="340"/>
        </w:trPr>
        <w:tc>
          <w:tcPr>
            <w:tcW w:w="1903" w:type="dxa"/>
            <w:tcBorders>
              <w:top w:val="single" w:sz="4" w:space="0" w:color="auto"/>
              <w:bottom w:val="single" w:sz="12" w:space="0" w:color="auto"/>
            </w:tcBorders>
            <w:shd w:val="clear" w:color="auto" w:fill="BFBFBF" w:themeFill="background1" w:themeFillShade="BF"/>
            <w:vAlign w:val="center"/>
          </w:tcPr>
          <w:p w14:paraId="193C02A8" w14:textId="77777777" w:rsidR="00E640F6" w:rsidRPr="001B3DE8" w:rsidRDefault="00E640F6" w:rsidP="00E640F6">
            <w:pPr>
              <w:pStyle w:val="1NIMTrgMainText"/>
              <w:spacing w:before="0" w:after="0" w:line="240" w:lineRule="auto"/>
              <w:rPr>
                <w:b/>
                <w:color w:val="000000" w:themeColor="text1"/>
              </w:rPr>
            </w:pPr>
            <w:r w:rsidRPr="001B3DE8">
              <w:rPr>
                <w:b/>
                <w:color w:val="000000" w:themeColor="text1"/>
              </w:rPr>
              <w:t>Owner</w:t>
            </w:r>
          </w:p>
        </w:tc>
        <w:tc>
          <w:tcPr>
            <w:tcW w:w="6852" w:type="dxa"/>
            <w:tcBorders>
              <w:top w:val="single" w:sz="4" w:space="0" w:color="auto"/>
              <w:bottom w:val="single" w:sz="12" w:space="0" w:color="auto"/>
              <w:right w:val="single" w:sz="12" w:space="0" w:color="auto"/>
            </w:tcBorders>
            <w:vAlign w:val="center"/>
          </w:tcPr>
          <w:p w14:paraId="193C02A9" w14:textId="77777777" w:rsidR="00E640F6" w:rsidRPr="001B3DE8" w:rsidRDefault="00E640F6" w:rsidP="00E640F6">
            <w:pPr>
              <w:pStyle w:val="1NIMTrgMainText"/>
              <w:spacing w:before="0" w:after="0" w:line="240" w:lineRule="auto"/>
              <w:rPr>
                <w:color w:val="000000" w:themeColor="text1"/>
              </w:rPr>
            </w:pPr>
            <w:r w:rsidRPr="001B3DE8">
              <w:rPr>
                <w:color w:val="000000" w:themeColor="text1"/>
              </w:rPr>
              <w:t>‘Operations’</w:t>
            </w:r>
          </w:p>
        </w:tc>
      </w:tr>
    </w:tbl>
    <w:p w14:paraId="193C02AB" w14:textId="77777777" w:rsidR="005836D3" w:rsidRPr="001B3DE8" w:rsidRDefault="005836D3" w:rsidP="00917A5F">
      <w:pPr>
        <w:pStyle w:val="1NIMTrgMainText"/>
        <w:numPr>
          <w:ilvl w:val="0"/>
          <w:numId w:val="32"/>
        </w:numPr>
        <w:spacing w:before="400"/>
        <w:ind w:left="425" w:hanging="425"/>
        <w:rPr>
          <w:color w:val="000000" w:themeColor="text1"/>
        </w:rPr>
      </w:pPr>
      <w:r w:rsidRPr="001B3DE8">
        <w:rPr>
          <w:b/>
          <w:color w:val="000000" w:themeColor="text1"/>
        </w:rPr>
        <w:t>Save</w:t>
      </w:r>
      <w:r w:rsidRPr="001B3DE8">
        <w:rPr>
          <w:color w:val="000000" w:themeColor="text1"/>
        </w:rPr>
        <w:t xml:space="preserve"> the new association type (icon on the right-hand side of the </w:t>
      </w:r>
      <w:r w:rsidRPr="001B3DE8">
        <w:rPr>
          <w:b/>
          <w:color w:val="000000" w:themeColor="text1"/>
        </w:rPr>
        <w:t xml:space="preserve">Association Type Detail </w:t>
      </w:r>
      <w:r w:rsidRPr="001B3DE8">
        <w:rPr>
          <w:color w:val="000000" w:themeColor="text1"/>
        </w:rPr>
        <w:t xml:space="preserve">panel title bar): </w:t>
      </w:r>
    </w:p>
    <w:p w14:paraId="193C02AC" w14:textId="1E5706AB" w:rsidR="00E60CFF" w:rsidRPr="001B3DE8" w:rsidRDefault="00BD09A5" w:rsidP="005836D3">
      <w:pPr>
        <w:pStyle w:val="1NIMTrgMainText"/>
        <w:spacing w:before="300" w:after="300"/>
        <w:jc w:val="center"/>
        <w:rPr>
          <w:color w:val="000000" w:themeColor="text1"/>
        </w:rPr>
      </w:pPr>
      <w:ins w:id="982" w:author="Claire Carbone" w:date="2015-01-08T15:17:00Z">
        <w:r>
          <w:rPr>
            <w:noProof/>
            <w:color w:val="000000" w:themeColor="text1"/>
          </w:rPr>
          <w:drawing>
            <wp:inline distT="0" distB="0" distL="0" distR="0" wp14:anchorId="40551774" wp14:editId="3781F575">
              <wp:extent cx="5936615" cy="2133600"/>
              <wp:effectExtent l="19050" t="19050" r="26035" b="19050"/>
              <wp:docPr id="27801" name="Picture 2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6615" cy="2133600"/>
                      </a:xfrm>
                      <a:prstGeom prst="rect">
                        <a:avLst/>
                      </a:prstGeom>
                      <a:noFill/>
                      <a:ln>
                        <a:solidFill>
                          <a:schemeClr val="accent1"/>
                        </a:solidFill>
                      </a:ln>
                    </pic:spPr>
                  </pic:pic>
                </a:graphicData>
              </a:graphic>
            </wp:inline>
          </w:drawing>
        </w:r>
      </w:ins>
      <w:del w:id="983" w:author="Claire Carbone" w:date="2015-01-08T15:16:00Z">
        <w:r w:rsidR="005B391C" w:rsidDel="00BD09A5">
          <w:rPr>
            <w:noProof/>
            <w:color w:val="000000" w:themeColor="text1"/>
          </w:rPr>
          <w:drawing>
            <wp:inline distT="0" distB="0" distL="0" distR="0" wp14:anchorId="50360112" wp14:editId="19E6E54D">
              <wp:extent cx="5596587" cy="2168236"/>
              <wp:effectExtent l="19050" t="19050" r="23495" b="22860"/>
              <wp:docPr id="27940" name="Picture 27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96869" cy="2168345"/>
                      </a:xfrm>
                      <a:prstGeom prst="rect">
                        <a:avLst/>
                      </a:prstGeom>
                      <a:noFill/>
                      <a:ln>
                        <a:solidFill>
                          <a:schemeClr val="accent1"/>
                        </a:solidFill>
                      </a:ln>
                    </pic:spPr>
                  </pic:pic>
                </a:graphicData>
              </a:graphic>
            </wp:inline>
          </w:drawing>
        </w:r>
      </w:del>
    </w:p>
    <w:p w14:paraId="193C02AD" w14:textId="77777777" w:rsidR="005836D3" w:rsidRDefault="005836D3" w:rsidP="00917A5F">
      <w:pPr>
        <w:pStyle w:val="1NIMTrgMainText"/>
        <w:numPr>
          <w:ilvl w:val="0"/>
          <w:numId w:val="32"/>
        </w:numPr>
        <w:spacing w:before="200"/>
        <w:ind w:left="426" w:hanging="426"/>
        <w:rPr>
          <w:color w:val="000000" w:themeColor="text1"/>
        </w:rPr>
      </w:pPr>
      <w:r w:rsidRPr="001B3DE8">
        <w:rPr>
          <w:color w:val="000000" w:themeColor="text1"/>
        </w:rPr>
        <w:t xml:space="preserve">Return to the </w:t>
      </w:r>
      <w:r w:rsidRPr="001B3DE8">
        <w:rPr>
          <w:b/>
          <w:color w:val="000000" w:themeColor="text1"/>
        </w:rPr>
        <w:t xml:space="preserve">Item </w:t>
      </w:r>
      <w:r w:rsidRPr="001B3DE8">
        <w:rPr>
          <w:color w:val="000000" w:themeColor="text1"/>
        </w:rPr>
        <w:t>panel (</w:t>
      </w:r>
      <w:r w:rsidRPr="001B3DE8">
        <w:rPr>
          <w:i/>
          <w:color w:val="000000" w:themeColor="text1"/>
        </w:rPr>
        <w:t>Catalog Designer &gt; Items</w:t>
      </w:r>
      <w:r w:rsidRPr="001B3DE8">
        <w:rPr>
          <w:color w:val="000000" w:themeColor="text1"/>
        </w:rPr>
        <w:t xml:space="preserve">), and expand the tree so you can see the </w:t>
      </w:r>
      <w:r w:rsidRPr="001B3DE8">
        <w:rPr>
          <w:b/>
          <w:color w:val="000000" w:themeColor="text1"/>
        </w:rPr>
        <w:t>Very High Speed Internet</w:t>
      </w:r>
      <w:r w:rsidR="00F71000" w:rsidRPr="001B3DE8">
        <w:rPr>
          <w:color w:val="000000" w:themeColor="text1"/>
        </w:rPr>
        <w:t xml:space="preserve"> product item created earlier.</w:t>
      </w:r>
    </w:p>
    <w:p w14:paraId="303BE288" w14:textId="31EAF799" w:rsidR="005B391C" w:rsidRPr="001B3DE8" w:rsidRDefault="005B391C" w:rsidP="00965412">
      <w:pPr>
        <w:pStyle w:val="1NIMTrgMainText"/>
        <w:spacing w:before="200"/>
        <w:ind w:left="426"/>
        <w:rPr>
          <w:color w:val="000000" w:themeColor="text1"/>
        </w:rPr>
      </w:pPr>
      <w:r>
        <w:rPr>
          <w:noProof/>
          <w:color w:val="000000" w:themeColor="text1"/>
        </w:rPr>
        <w:drawing>
          <wp:inline distT="0" distB="0" distL="0" distR="0" wp14:anchorId="134568EB" wp14:editId="4C84CE34">
            <wp:extent cx="5575798" cy="2680844"/>
            <wp:effectExtent l="19050" t="19050" r="25400" b="24765"/>
            <wp:docPr id="27941" name="Picture 2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76361" cy="2681115"/>
                    </a:xfrm>
                    <a:prstGeom prst="rect">
                      <a:avLst/>
                    </a:prstGeom>
                    <a:noFill/>
                    <a:ln>
                      <a:solidFill>
                        <a:schemeClr val="accent1"/>
                      </a:solidFill>
                    </a:ln>
                  </pic:spPr>
                </pic:pic>
              </a:graphicData>
            </a:graphic>
          </wp:inline>
        </w:drawing>
      </w:r>
    </w:p>
    <w:p w14:paraId="193C02AE" w14:textId="646BF65E" w:rsidR="00F71000" w:rsidRPr="001B3DE8" w:rsidRDefault="00F71000" w:rsidP="00917A5F">
      <w:pPr>
        <w:pStyle w:val="1NIMTrgMainText"/>
        <w:numPr>
          <w:ilvl w:val="0"/>
          <w:numId w:val="32"/>
        </w:numPr>
        <w:spacing w:before="200"/>
        <w:ind w:left="426" w:hanging="426"/>
        <w:rPr>
          <w:color w:val="000000" w:themeColor="text1"/>
        </w:rPr>
      </w:pPr>
      <w:r w:rsidRPr="001B3DE8">
        <w:rPr>
          <w:color w:val="000000" w:themeColor="text1"/>
        </w:rPr>
        <w:t xml:space="preserve">Expand the </w:t>
      </w:r>
      <w:r w:rsidRPr="001B3DE8">
        <w:rPr>
          <w:b/>
          <w:color w:val="000000" w:themeColor="text1"/>
        </w:rPr>
        <w:t xml:space="preserve">Very High Speed Internet </w:t>
      </w:r>
      <w:r w:rsidRPr="001B3DE8">
        <w:rPr>
          <w:color w:val="000000" w:themeColor="text1"/>
        </w:rPr>
        <w:t xml:space="preserve">item and </w:t>
      </w:r>
      <w:r w:rsidR="00C41990">
        <w:rPr>
          <w:color w:val="000000" w:themeColor="text1"/>
        </w:rPr>
        <w:t>click on</w:t>
      </w:r>
      <w:r w:rsidRPr="001B3DE8">
        <w:rPr>
          <w:color w:val="000000" w:themeColor="text1"/>
        </w:rPr>
        <w:t xml:space="preserve"> </w:t>
      </w:r>
      <w:r w:rsidRPr="001B3DE8">
        <w:rPr>
          <w:b/>
          <w:color w:val="000000" w:themeColor="text1"/>
        </w:rPr>
        <w:t xml:space="preserve">Relations </w:t>
      </w:r>
      <w:r w:rsidR="00C41990">
        <w:rPr>
          <w:color w:val="000000" w:themeColor="text1"/>
        </w:rPr>
        <w:t>tab and the</w:t>
      </w:r>
      <w:r w:rsidR="0005407E">
        <w:rPr>
          <w:color w:val="000000" w:themeColor="text1"/>
        </w:rPr>
        <w:t>n</w:t>
      </w:r>
      <w:r w:rsidR="00C41990">
        <w:rPr>
          <w:color w:val="000000" w:themeColor="text1"/>
        </w:rPr>
        <w:t xml:space="preserve"> </w:t>
      </w:r>
      <w:r w:rsidR="00C41990" w:rsidRPr="00965412">
        <w:rPr>
          <w:b/>
          <w:color w:val="000000" w:themeColor="text1"/>
        </w:rPr>
        <w:t>New</w:t>
      </w:r>
      <w:r w:rsidRPr="001B3DE8">
        <w:rPr>
          <w:color w:val="000000" w:themeColor="text1"/>
        </w:rPr>
        <w:t xml:space="preserve">, so we can add a new ‘association’ to this product. The </w:t>
      </w:r>
      <w:r w:rsidRPr="001B3DE8">
        <w:rPr>
          <w:b/>
          <w:color w:val="000000" w:themeColor="text1"/>
        </w:rPr>
        <w:t xml:space="preserve">Relation Detail </w:t>
      </w:r>
      <w:r w:rsidRPr="001B3DE8">
        <w:t>panel will appear:</w:t>
      </w:r>
    </w:p>
    <w:p w14:paraId="193C02AF" w14:textId="0B590EC4" w:rsidR="00A50C39" w:rsidRPr="001B3DE8" w:rsidRDefault="0005407E" w:rsidP="00F71000">
      <w:pPr>
        <w:pStyle w:val="1NIMTrgMainText"/>
        <w:spacing w:before="300" w:after="300"/>
        <w:jc w:val="center"/>
        <w:rPr>
          <w:color w:val="000000" w:themeColor="text1"/>
        </w:rPr>
      </w:pPr>
      <w:r>
        <w:rPr>
          <w:noProof/>
          <w:color w:val="000000" w:themeColor="text1"/>
        </w:rPr>
        <w:drawing>
          <wp:inline distT="0" distB="0" distL="0" distR="0" wp14:anchorId="7F3D6824" wp14:editId="2ECD345D">
            <wp:extent cx="3013364" cy="1984120"/>
            <wp:effectExtent l="19050" t="19050" r="15875" b="16510"/>
            <wp:docPr id="27942" name="Picture 27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13403" cy="1984146"/>
                    </a:xfrm>
                    <a:prstGeom prst="rect">
                      <a:avLst/>
                    </a:prstGeom>
                    <a:noFill/>
                    <a:ln>
                      <a:solidFill>
                        <a:schemeClr val="accent1"/>
                      </a:solidFill>
                    </a:ln>
                  </pic:spPr>
                </pic:pic>
              </a:graphicData>
            </a:graphic>
          </wp:inline>
        </w:drawing>
      </w:r>
    </w:p>
    <w:p w14:paraId="193C02B0" w14:textId="77777777" w:rsidR="00A50C39" w:rsidRPr="001B3DE8" w:rsidRDefault="00F71000" w:rsidP="008E7965">
      <w:pPr>
        <w:pStyle w:val="1NIMTrgMainText"/>
        <w:spacing w:before="200"/>
        <w:ind w:left="426"/>
        <w:rPr>
          <w:color w:val="000000" w:themeColor="text1"/>
        </w:rPr>
      </w:pPr>
      <w:r w:rsidRPr="001B3DE8">
        <w:rPr>
          <w:color w:val="000000" w:themeColor="text1"/>
        </w:rPr>
        <w:t xml:space="preserve">First we need to identify the target item we want to associate the </w:t>
      </w:r>
      <w:r w:rsidRPr="001B3DE8">
        <w:rPr>
          <w:b/>
          <w:color w:val="000000" w:themeColor="text1"/>
        </w:rPr>
        <w:t xml:space="preserve">Very High Speed Internet </w:t>
      </w:r>
      <w:r w:rsidRPr="001B3DE8">
        <w:rPr>
          <w:color w:val="000000" w:themeColor="text1"/>
        </w:rPr>
        <w:t>item with.</w:t>
      </w:r>
    </w:p>
    <w:p w14:paraId="193C02B1" w14:textId="77777777" w:rsidR="00F71000" w:rsidRPr="001B3DE8" w:rsidRDefault="00F71000" w:rsidP="00917A5F">
      <w:pPr>
        <w:pStyle w:val="1NIMTrgMainText"/>
        <w:numPr>
          <w:ilvl w:val="0"/>
          <w:numId w:val="32"/>
        </w:numPr>
        <w:spacing w:before="200"/>
        <w:ind w:left="426" w:hanging="426"/>
        <w:rPr>
          <w:color w:val="000000" w:themeColor="text1"/>
        </w:rPr>
      </w:pPr>
      <w:r w:rsidRPr="001B3DE8">
        <w:rPr>
          <w:color w:val="000000" w:themeColor="text1"/>
        </w:rPr>
        <w:t xml:space="preserve">In the </w:t>
      </w:r>
      <w:r w:rsidRPr="001B3DE8">
        <w:rPr>
          <w:b/>
          <w:color w:val="000000" w:themeColor="text1"/>
        </w:rPr>
        <w:t xml:space="preserve">Relation Detail </w:t>
      </w:r>
      <w:r w:rsidRPr="001B3DE8">
        <w:rPr>
          <w:color w:val="000000" w:themeColor="text1"/>
        </w:rPr>
        <w:t xml:space="preserve">panel, click on the </w:t>
      </w:r>
      <w:r w:rsidRPr="001B3DE8">
        <w:rPr>
          <w:b/>
          <w:color w:val="000000" w:themeColor="text1"/>
        </w:rPr>
        <w:t>finder</w:t>
      </w:r>
      <w:r w:rsidRPr="001B3DE8">
        <w:rPr>
          <w:color w:val="000000" w:themeColor="text1"/>
        </w:rPr>
        <w:t xml:space="preserve"> icon next to the </w:t>
      </w:r>
      <w:r w:rsidRPr="001B3DE8">
        <w:rPr>
          <w:b/>
          <w:color w:val="000000" w:themeColor="text1"/>
        </w:rPr>
        <w:t>Target</w:t>
      </w:r>
      <w:r w:rsidRPr="001B3DE8">
        <w:rPr>
          <w:color w:val="000000" w:themeColor="text1"/>
        </w:rPr>
        <w:t xml:space="preserve"> field.</w:t>
      </w:r>
    </w:p>
    <w:p w14:paraId="193C02B2" w14:textId="77777777" w:rsidR="00F71000" w:rsidRPr="001B3DE8" w:rsidRDefault="00F71000" w:rsidP="00917A5F">
      <w:pPr>
        <w:pStyle w:val="1NIMTrgMainText"/>
        <w:numPr>
          <w:ilvl w:val="0"/>
          <w:numId w:val="32"/>
        </w:numPr>
        <w:spacing w:before="200"/>
        <w:ind w:left="426" w:hanging="426"/>
        <w:rPr>
          <w:color w:val="000000" w:themeColor="text1"/>
        </w:rPr>
      </w:pPr>
      <w:r w:rsidRPr="001B3DE8">
        <w:rPr>
          <w:color w:val="000000" w:themeColor="text1"/>
        </w:rPr>
        <w:t xml:space="preserve">In the list of items returned, select and enter </w:t>
      </w:r>
      <w:r w:rsidR="00DF25D3" w:rsidRPr="001B3DE8">
        <w:rPr>
          <w:b/>
          <w:color w:val="000000" w:themeColor="text1"/>
        </w:rPr>
        <w:t>l</w:t>
      </w:r>
      <w:r w:rsidRPr="001B3DE8">
        <w:rPr>
          <w:b/>
          <w:color w:val="000000" w:themeColor="text1"/>
        </w:rPr>
        <w:t>ightInternetAccess</w:t>
      </w:r>
      <w:r w:rsidR="00DF25D3" w:rsidRPr="001B3DE8">
        <w:rPr>
          <w:b/>
          <w:color w:val="000000" w:themeColor="text1"/>
        </w:rPr>
        <w:t xml:space="preserve"> </w:t>
      </w:r>
      <w:r w:rsidR="00DF25D3" w:rsidRPr="001B3DE8">
        <w:rPr>
          <w:color w:val="000000" w:themeColor="text1"/>
        </w:rPr>
        <w:t>by clicking on the blue arrow icon to the left of the row, or simply double-click on the row.</w:t>
      </w:r>
    </w:p>
    <w:p w14:paraId="193C02B3" w14:textId="534082AA" w:rsidR="00A50C39" w:rsidRPr="001B3DE8" w:rsidRDefault="007C5C1B" w:rsidP="00DF25D3">
      <w:pPr>
        <w:pStyle w:val="1NIMTrgMainText"/>
        <w:spacing w:before="300" w:after="300"/>
        <w:jc w:val="center"/>
        <w:rPr>
          <w:color w:val="000000" w:themeColor="text1"/>
        </w:rPr>
      </w:pPr>
      <w:r>
        <w:rPr>
          <w:noProof/>
          <w:color w:val="000000" w:themeColor="text1"/>
        </w:rPr>
        <w:drawing>
          <wp:inline distT="0" distB="0" distL="0" distR="0" wp14:anchorId="14377772" wp14:editId="046323D2">
            <wp:extent cx="5034471" cy="3207328"/>
            <wp:effectExtent l="19050" t="19050" r="13970" b="12700"/>
            <wp:docPr id="27944" name="Picture 2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34422" cy="3207297"/>
                    </a:xfrm>
                    <a:prstGeom prst="rect">
                      <a:avLst/>
                    </a:prstGeom>
                    <a:noFill/>
                    <a:ln>
                      <a:solidFill>
                        <a:schemeClr val="accent1"/>
                      </a:solidFill>
                    </a:ln>
                  </pic:spPr>
                </pic:pic>
              </a:graphicData>
            </a:graphic>
          </wp:inline>
        </w:drawing>
      </w:r>
    </w:p>
    <w:p w14:paraId="47AF918D" w14:textId="356FAB5C" w:rsidR="001A348D" w:rsidRPr="001B3DE8" w:rsidRDefault="00DF25D3">
      <w:pPr>
        <w:pStyle w:val="1NIMTrgMainText"/>
        <w:spacing w:before="200"/>
        <w:ind w:left="426"/>
        <w:rPr>
          <w:color w:val="000000" w:themeColor="text1"/>
        </w:rPr>
      </w:pPr>
      <w:r w:rsidRPr="001B3DE8">
        <w:rPr>
          <w:color w:val="000000" w:themeColor="text1"/>
        </w:rPr>
        <w:t>You will see that by selecting this item the relation inherits the ‘</w:t>
      </w:r>
      <w:r w:rsidRPr="001B3DE8">
        <w:rPr>
          <w:b/>
          <w:color w:val="000000" w:themeColor="text1"/>
        </w:rPr>
        <w:t>Code</w:t>
      </w:r>
      <w:r w:rsidRPr="001B3DE8">
        <w:rPr>
          <w:color w:val="000000" w:themeColor="text1"/>
        </w:rPr>
        <w:t>’ and ‘</w:t>
      </w:r>
      <w:r w:rsidRPr="001B3DE8">
        <w:rPr>
          <w:b/>
          <w:color w:val="000000" w:themeColor="text1"/>
        </w:rPr>
        <w:t>Name</w:t>
      </w:r>
      <w:r w:rsidRPr="001B3DE8">
        <w:rPr>
          <w:color w:val="000000" w:themeColor="text1"/>
        </w:rPr>
        <w:t>’ values of the target item.</w:t>
      </w:r>
    </w:p>
    <w:p w14:paraId="180DB9CC" w14:textId="7EDB1DA1" w:rsidR="001A348D" w:rsidRDefault="001A348D" w:rsidP="00917A5F">
      <w:pPr>
        <w:pStyle w:val="1NIMTrgMainText"/>
        <w:numPr>
          <w:ilvl w:val="0"/>
          <w:numId w:val="32"/>
        </w:numPr>
        <w:spacing w:before="200" w:after="80"/>
        <w:ind w:left="425" w:hanging="425"/>
        <w:rPr>
          <w:color w:val="000000" w:themeColor="text1"/>
        </w:rPr>
      </w:pPr>
      <w:r>
        <w:rPr>
          <w:color w:val="000000" w:themeColor="text1"/>
        </w:rPr>
        <w:t xml:space="preserve">An alternative method is to drag and drop </w:t>
      </w:r>
      <w:r w:rsidR="00057ABE">
        <w:rPr>
          <w:color w:val="000000" w:themeColor="text1"/>
        </w:rPr>
        <w:t>the Light Internet Access from the right panel under the List of Relations.</w:t>
      </w:r>
    </w:p>
    <w:p w14:paraId="2F4FD281" w14:textId="181464FF" w:rsidR="00057ABE" w:rsidRDefault="00057ABE" w:rsidP="00965412">
      <w:pPr>
        <w:pStyle w:val="1NIMTrgMainText"/>
        <w:spacing w:before="200" w:after="80"/>
        <w:rPr>
          <w:color w:val="000000" w:themeColor="text1"/>
        </w:rPr>
      </w:pPr>
      <w:r>
        <w:rPr>
          <w:noProof/>
          <w:color w:val="000000" w:themeColor="text1"/>
        </w:rPr>
        <w:drawing>
          <wp:inline distT="0" distB="0" distL="0" distR="0" wp14:anchorId="1AAEFE5D" wp14:editId="1787AF60">
            <wp:extent cx="6381503" cy="1267690"/>
            <wp:effectExtent l="19050" t="19050" r="19685" b="27940"/>
            <wp:docPr id="28028" name="Picture 28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383069" cy="1268001"/>
                    </a:xfrm>
                    <a:prstGeom prst="rect">
                      <a:avLst/>
                    </a:prstGeom>
                    <a:noFill/>
                    <a:ln>
                      <a:solidFill>
                        <a:schemeClr val="accent1"/>
                      </a:solidFill>
                    </a:ln>
                  </pic:spPr>
                </pic:pic>
              </a:graphicData>
            </a:graphic>
          </wp:inline>
        </w:drawing>
      </w:r>
    </w:p>
    <w:p w14:paraId="193C02B5" w14:textId="77777777" w:rsidR="00DF25D3" w:rsidRPr="001B3DE8" w:rsidRDefault="00DF25D3" w:rsidP="00917A5F">
      <w:pPr>
        <w:pStyle w:val="1NIMTrgMainText"/>
        <w:numPr>
          <w:ilvl w:val="0"/>
          <w:numId w:val="32"/>
        </w:numPr>
        <w:spacing w:before="200" w:after="80"/>
        <w:ind w:left="425" w:hanging="425"/>
        <w:rPr>
          <w:color w:val="000000" w:themeColor="text1"/>
        </w:rPr>
      </w:pPr>
      <w:r w:rsidRPr="001B3DE8">
        <w:rPr>
          <w:color w:val="000000" w:themeColor="text1"/>
        </w:rPr>
        <w:t>Complete the remaining fields as shown in the table below:</w:t>
      </w:r>
    </w:p>
    <w:tbl>
      <w:tblPr>
        <w:tblStyle w:val="TableGrid"/>
        <w:tblpPr w:leftFromText="180" w:rightFromText="180" w:vertAnchor="text" w:horzAnchor="margin" w:tblpXSpec="center" w:tblpY="284"/>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093"/>
        <w:gridCol w:w="7229"/>
      </w:tblGrid>
      <w:tr w:rsidR="00DF25D3" w:rsidRPr="001B3DE8" w14:paraId="193C02B9" w14:textId="77777777" w:rsidTr="009B1544">
        <w:trPr>
          <w:trHeight w:val="794"/>
        </w:trPr>
        <w:tc>
          <w:tcPr>
            <w:tcW w:w="2093" w:type="dxa"/>
            <w:tcBorders>
              <w:top w:val="single" w:sz="12" w:space="0" w:color="auto"/>
              <w:bottom w:val="single" w:sz="4" w:space="0" w:color="auto"/>
            </w:tcBorders>
            <w:shd w:val="clear" w:color="auto" w:fill="BFBFBF" w:themeFill="background1" w:themeFillShade="BF"/>
            <w:vAlign w:val="center"/>
          </w:tcPr>
          <w:p w14:paraId="193C02B6" w14:textId="77777777" w:rsidR="00DF25D3" w:rsidRPr="001B3DE8" w:rsidRDefault="00DF25D3" w:rsidP="00F839C3">
            <w:pPr>
              <w:pStyle w:val="1NIMTrgMainText"/>
              <w:spacing w:before="0" w:after="0" w:line="240" w:lineRule="auto"/>
              <w:rPr>
                <w:b/>
                <w:color w:val="000000" w:themeColor="text1"/>
              </w:rPr>
            </w:pPr>
            <w:r w:rsidRPr="001B3DE8">
              <w:rPr>
                <w:b/>
                <w:color w:val="000000" w:themeColor="text1"/>
              </w:rPr>
              <w:t>Type</w:t>
            </w:r>
          </w:p>
        </w:tc>
        <w:tc>
          <w:tcPr>
            <w:tcW w:w="7229" w:type="dxa"/>
            <w:tcBorders>
              <w:top w:val="single" w:sz="12" w:space="0" w:color="auto"/>
              <w:bottom w:val="single" w:sz="4" w:space="0" w:color="auto"/>
              <w:right w:val="single" w:sz="12" w:space="0" w:color="auto"/>
            </w:tcBorders>
            <w:vAlign w:val="center"/>
          </w:tcPr>
          <w:p w14:paraId="193C02B7" w14:textId="77777777" w:rsidR="00DF25D3" w:rsidRPr="001B3DE8" w:rsidRDefault="00C82A78" w:rsidP="00E95F93">
            <w:pPr>
              <w:pStyle w:val="1NIMTrgMainText"/>
              <w:spacing w:before="0" w:after="40" w:line="240" w:lineRule="auto"/>
              <w:rPr>
                <w:color w:val="000000" w:themeColor="text1"/>
              </w:rPr>
            </w:pPr>
            <w:r w:rsidRPr="001B3DE8">
              <w:rPr>
                <w:color w:val="000000" w:themeColor="text1"/>
              </w:rPr>
              <w:t>‘</w:t>
            </w:r>
            <w:r w:rsidR="00DF25D3" w:rsidRPr="001B3DE8">
              <w:rPr>
                <w:color w:val="000000" w:themeColor="text1"/>
              </w:rPr>
              <w:t>May Contain</w:t>
            </w:r>
            <w:r w:rsidRPr="001B3DE8">
              <w:rPr>
                <w:color w:val="000000" w:themeColor="text1"/>
              </w:rPr>
              <w:t>’</w:t>
            </w:r>
          </w:p>
          <w:p w14:paraId="193C02B8" w14:textId="77777777" w:rsidR="00DF25D3" w:rsidRPr="001B3DE8" w:rsidRDefault="00DF25D3" w:rsidP="00C82A78">
            <w:pPr>
              <w:pStyle w:val="1NIMTrgMainText"/>
              <w:spacing w:before="0" w:after="0" w:line="240" w:lineRule="auto"/>
              <w:rPr>
                <w:i/>
                <w:color w:val="000000" w:themeColor="text1"/>
              </w:rPr>
            </w:pPr>
            <w:r w:rsidRPr="001B3DE8">
              <w:rPr>
                <w:i/>
                <w:color w:val="000000" w:themeColor="text1"/>
              </w:rPr>
              <w:t xml:space="preserve">There are </w:t>
            </w:r>
            <w:r w:rsidR="009B1544" w:rsidRPr="001B3DE8">
              <w:rPr>
                <w:i/>
                <w:color w:val="000000" w:themeColor="text1"/>
              </w:rPr>
              <w:t xml:space="preserve">also </w:t>
            </w:r>
            <w:r w:rsidRPr="001B3DE8">
              <w:rPr>
                <w:i/>
                <w:color w:val="000000" w:themeColor="text1"/>
              </w:rPr>
              <w:t xml:space="preserve">three predefined relationships in this list: </w:t>
            </w:r>
            <w:r w:rsidRPr="001B3DE8">
              <w:rPr>
                <w:b/>
                <w:i/>
                <w:color w:val="000000" w:themeColor="text1"/>
              </w:rPr>
              <w:t>Contains</w:t>
            </w:r>
            <w:r w:rsidRPr="001B3DE8">
              <w:rPr>
                <w:i/>
                <w:color w:val="000000" w:themeColor="text1"/>
              </w:rPr>
              <w:t xml:space="preserve">, </w:t>
            </w:r>
            <w:r w:rsidRPr="001B3DE8">
              <w:rPr>
                <w:b/>
                <w:i/>
                <w:color w:val="000000" w:themeColor="text1"/>
              </w:rPr>
              <w:t>Related</w:t>
            </w:r>
            <w:r w:rsidRPr="001B3DE8">
              <w:rPr>
                <w:i/>
                <w:color w:val="000000" w:themeColor="text1"/>
              </w:rPr>
              <w:t xml:space="preserve"> and </w:t>
            </w:r>
            <w:r w:rsidRPr="001B3DE8">
              <w:rPr>
                <w:b/>
                <w:i/>
                <w:color w:val="000000" w:themeColor="text1"/>
              </w:rPr>
              <w:t>Dependent</w:t>
            </w:r>
          </w:p>
        </w:tc>
      </w:tr>
      <w:tr w:rsidR="00DF25D3" w:rsidRPr="001B3DE8" w14:paraId="193C02BC" w14:textId="77777777" w:rsidTr="009B1544">
        <w:trPr>
          <w:trHeight w:val="340"/>
        </w:trPr>
        <w:tc>
          <w:tcPr>
            <w:tcW w:w="2093" w:type="dxa"/>
            <w:tcBorders>
              <w:top w:val="single" w:sz="4" w:space="0" w:color="auto"/>
              <w:bottom w:val="single" w:sz="4" w:space="0" w:color="auto"/>
            </w:tcBorders>
            <w:shd w:val="clear" w:color="auto" w:fill="BFBFBF" w:themeFill="background1" w:themeFillShade="BF"/>
            <w:vAlign w:val="center"/>
          </w:tcPr>
          <w:p w14:paraId="193C02BA" w14:textId="77777777" w:rsidR="00DF25D3" w:rsidRPr="001B3DE8" w:rsidRDefault="00DF25D3" w:rsidP="00F839C3">
            <w:pPr>
              <w:pStyle w:val="1NIMTrgMainText"/>
              <w:spacing w:before="0" w:after="0" w:line="240" w:lineRule="auto"/>
              <w:rPr>
                <w:b/>
                <w:color w:val="000000" w:themeColor="text1"/>
              </w:rPr>
            </w:pPr>
            <w:r w:rsidRPr="001B3DE8">
              <w:rPr>
                <w:b/>
                <w:color w:val="000000" w:themeColor="text1"/>
              </w:rPr>
              <w:t>Status</w:t>
            </w:r>
          </w:p>
        </w:tc>
        <w:tc>
          <w:tcPr>
            <w:tcW w:w="7229" w:type="dxa"/>
            <w:tcBorders>
              <w:top w:val="single" w:sz="4" w:space="0" w:color="auto"/>
              <w:bottom w:val="single" w:sz="4" w:space="0" w:color="auto"/>
              <w:right w:val="single" w:sz="12" w:space="0" w:color="auto"/>
            </w:tcBorders>
            <w:vAlign w:val="center"/>
          </w:tcPr>
          <w:p w14:paraId="193C02BB" w14:textId="77777777" w:rsidR="00DF25D3" w:rsidRPr="001B3DE8" w:rsidRDefault="00C82A78" w:rsidP="00C82A78">
            <w:pPr>
              <w:pStyle w:val="1NIMTrgMainText"/>
              <w:spacing w:before="0" w:after="0" w:line="240" w:lineRule="auto"/>
              <w:rPr>
                <w:color w:val="000000" w:themeColor="text1"/>
              </w:rPr>
            </w:pPr>
            <w:r w:rsidRPr="001B3DE8">
              <w:rPr>
                <w:color w:val="000000" w:themeColor="text1"/>
              </w:rPr>
              <w:t>‘</w:t>
            </w:r>
            <w:r w:rsidR="00DF25D3" w:rsidRPr="001B3DE8">
              <w:rPr>
                <w:color w:val="000000" w:themeColor="text1"/>
              </w:rPr>
              <w:t>Definition</w:t>
            </w:r>
            <w:r w:rsidRPr="001B3DE8">
              <w:rPr>
                <w:color w:val="000000" w:themeColor="text1"/>
              </w:rPr>
              <w:t>’</w:t>
            </w:r>
          </w:p>
        </w:tc>
      </w:tr>
      <w:tr w:rsidR="00DF25D3" w:rsidRPr="001B3DE8" w14:paraId="193C02BF" w14:textId="77777777" w:rsidTr="009B1544">
        <w:trPr>
          <w:trHeight w:val="340"/>
        </w:trPr>
        <w:tc>
          <w:tcPr>
            <w:tcW w:w="2093" w:type="dxa"/>
            <w:tcBorders>
              <w:top w:val="single" w:sz="4" w:space="0" w:color="auto"/>
              <w:bottom w:val="single" w:sz="4" w:space="0" w:color="auto"/>
            </w:tcBorders>
            <w:shd w:val="clear" w:color="auto" w:fill="BFBFBF" w:themeFill="background1" w:themeFillShade="BF"/>
            <w:vAlign w:val="center"/>
          </w:tcPr>
          <w:p w14:paraId="193C02BD" w14:textId="77777777" w:rsidR="00DF25D3" w:rsidRPr="001B3DE8" w:rsidRDefault="00DF25D3" w:rsidP="00F839C3">
            <w:pPr>
              <w:pStyle w:val="1NIMTrgMainText"/>
              <w:spacing w:before="0" w:after="0" w:line="240" w:lineRule="auto"/>
              <w:rPr>
                <w:b/>
                <w:color w:val="000000" w:themeColor="text1"/>
              </w:rPr>
            </w:pPr>
            <w:r w:rsidRPr="001B3DE8">
              <w:rPr>
                <w:b/>
                <w:color w:val="000000" w:themeColor="text1"/>
              </w:rPr>
              <w:t>Start Date</w:t>
            </w:r>
          </w:p>
        </w:tc>
        <w:tc>
          <w:tcPr>
            <w:tcW w:w="7229" w:type="dxa"/>
            <w:tcBorders>
              <w:top w:val="single" w:sz="4" w:space="0" w:color="auto"/>
              <w:bottom w:val="single" w:sz="4" w:space="0" w:color="auto"/>
              <w:right w:val="single" w:sz="12" w:space="0" w:color="auto"/>
            </w:tcBorders>
            <w:vAlign w:val="center"/>
          </w:tcPr>
          <w:p w14:paraId="193C02BE" w14:textId="77777777" w:rsidR="00DF25D3" w:rsidRPr="001B3DE8" w:rsidRDefault="00DF25D3" w:rsidP="002535F9">
            <w:pPr>
              <w:pStyle w:val="1NIMTrgMainText"/>
              <w:spacing w:before="0" w:after="0" w:line="240" w:lineRule="auto"/>
              <w:rPr>
                <w:color w:val="000000" w:themeColor="text1"/>
              </w:rPr>
            </w:pPr>
            <w:r w:rsidRPr="001B3DE8">
              <w:rPr>
                <w:color w:val="000000" w:themeColor="text1"/>
              </w:rPr>
              <w:t>[Today]</w:t>
            </w:r>
          </w:p>
        </w:tc>
      </w:tr>
      <w:tr w:rsidR="00DF25D3" w:rsidRPr="001B3DE8" w14:paraId="193C02C2" w14:textId="77777777" w:rsidTr="009B1544">
        <w:trPr>
          <w:trHeight w:val="340"/>
        </w:trPr>
        <w:tc>
          <w:tcPr>
            <w:tcW w:w="2093" w:type="dxa"/>
            <w:tcBorders>
              <w:top w:val="single" w:sz="4" w:space="0" w:color="auto"/>
              <w:bottom w:val="single" w:sz="4" w:space="0" w:color="auto"/>
            </w:tcBorders>
            <w:shd w:val="clear" w:color="auto" w:fill="BFBFBF" w:themeFill="background1" w:themeFillShade="BF"/>
            <w:vAlign w:val="center"/>
          </w:tcPr>
          <w:p w14:paraId="193C02C0" w14:textId="77777777" w:rsidR="00DF25D3" w:rsidRPr="001B3DE8" w:rsidRDefault="00DF25D3" w:rsidP="00F839C3">
            <w:pPr>
              <w:pStyle w:val="1NIMTrgMainText"/>
              <w:spacing w:before="0" w:after="0" w:line="240" w:lineRule="auto"/>
              <w:rPr>
                <w:b/>
                <w:color w:val="000000" w:themeColor="text1"/>
              </w:rPr>
            </w:pPr>
            <w:r w:rsidRPr="001B3DE8">
              <w:rPr>
                <w:b/>
                <w:color w:val="000000" w:themeColor="text1"/>
              </w:rPr>
              <w:t>End Date</w:t>
            </w:r>
          </w:p>
        </w:tc>
        <w:tc>
          <w:tcPr>
            <w:tcW w:w="7229" w:type="dxa"/>
            <w:tcBorders>
              <w:top w:val="single" w:sz="4" w:space="0" w:color="auto"/>
              <w:bottom w:val="single" w:sz="4" w:space="0" w:color="auto"/>
              <w:right w:val="single" w:sz="12" w:space="0" w:color="auto"/>
            </w:tcBorders>
            <w:vAlign w:val="center"/>
          </w:tcPr>
          <w:p w14:paraId="193C02C1" w14:textId="77777777" w:rsidR="00DF25D3" w:rsidRPr="001B3DE8" w:rsidRDefault="00DF25D3" w:rsidP="00C82A78">
            <w:pPr>
              <w:pStyle w:val="1NIMTrgMainText"/>
              <w:spacing w:before="0" w:after="0" w:line="240" w:lineRule="auto"/>
              <w:rPr>
                <w:color w:val="000000" w:themeColor="text1"/>
              </w:rPr>
            </w:pPr>
            <w:r w:rsidRPr="001B3DE8">
              <w:rPr>
                <w:color w:val="000000" w:themeColor="text1"/>
              </w:rPr>
              <w:t>[One year from today]</w:t>
            </w:r>
          </w:p>
        </w:tc>
      </w:tr>
      <w:tr w:rsidR="00DF25D3" w:rsidRPr="001B3DE8" w14:paraId="193C02C5" w14:textId="77777777" w:rsidTr="009B1544">
        <w:trPr>
          <w:trHeight w:val="340"/>
        </w:trPr>
        <w:tc>
          <w:tcPr>
            <w:tcW w:w="2093" w:type="dxa"/>
            <w:tcBorders>
              <w:top w:val="single" w:sz="4" w:space="0" w:color="auto"/>
              <w:bottom w:val="single" w:sz="4" w:space="0" w:color="auto"/>
            </w:tcBorders>
            <w:shd w:val="clear" w:color="auto" w:fill="BFBFBF" w:themeFill="background1" w:themeFillShade="BF"/>
            <w:vAlign w:val="center"/>
          </w:tcPr>
          <w:p w14:paraId="193C02C3" w14:textId="77777777" w:rsidR="00DF25D3" w:rsidRPr="001B3DE8" w:rsidRDefault="00DF25D3" w:rsidP="00F839C3">
            <w:pPr>
              <w:pStyle w:val="1NIMTrgMainText"/>
              <w:spacing w:before="0" w:after="0" w:line="240" w:lineRule="auto"/>
              <w:rPr>
                <w:b/>
                <w:color w:val="000000" w:themeColor="text1"/>
              </w:rPr>
            </w:pPr>
            <w:r w:rsidRPr="001B3DE8">
              <w:rPr>
                <w:b/>
                <w:color w:val="000000" w:themeColor="text1"/>
              </w:rPr>
              <w:t>Label</w:t>
            </w:r>
          </w:p>
        </w:tc>
        <w:tc>
          <w:tcPr>
            <w:tcW w:w="7229" w:type="dxa"/>
            <w:tcBorders>
              <w:top w:val="single" w:sz="4" w:space="0" w:color="auto"/>
              <w:bottom w:val="single" w:sz="4" w:space="0" w:color="auto"/>
              <w:right w:val="single" w:sz="12" w:space="0" w:color="auto"/>
            </w:tcBorders>
            <w:vAlign w:val="center"/>
          </w:tcPr>
          <w:p w14:paraId="193C02C4" w14:textId="77777777" w:rsidR="00DF25D3" w:rsidRPr="001B3DE8" w:rsidRDefault="00C82A78" w:rsidP="00C82A78">
            <w:pPr>
              <w:pStyle w:val="1NIMTrgMainText"/>
              <w:spacing w:before="0" w:after="0" w:line="240" w:lineRule="auto"/>
              <w:rPr>
                <w:color w:val="000000" w:themeColor="text1"/>
              </w:rPr>
            </w:pPr>
            <w:r w:rsidRPr="001B3DE8">
              <w:rPr>
                <w:color w:val="000000" w:themeColor="text1"/>
              </w:rPr>
              <w:t>‘</w:t>
            </w:r>
            <w:r w:rsidR="009B1544" w:rsidRPr="001B3DE8">
              <w:rPr>
                <w:color w:val="000000" w:themeColor="text1"/>
              </w:rPr>
              <w:t>Light Internet Access</w:t>
            </w:r>
            <w:r w:rsidRPr="001B3DE8">
              <w:rPr>
                <w:color w:val="000000" w:themeColor="text1"/>
              </w:rPr>
              <w:t>’</w:t>
            </w:r>
          </w:p>
        </w:tc>
      </w:tr>
      <w:tr w:rsidR="00DF25D3" w:rsidRPr="001B3DE8" w14:paraId="193C02C8" w14:textId="77777777" w:rsidTr="009B1544">
        <w:trPr>
          <w:trHeight w:val="340"/>
        </w:trPr>
        <w:tc>
          <w:tcPr>
            <w:tcW w:w="2093" w:type="dxa"/>
            <w:tcBorders>
              <w:top w:val="single" w:sz="4" w:space="0" w:color="auto"/>
              <w:bottom w:val="single" w:sz="4" w:space="0" w:color="auto"/>
            </w:tcBorders>
            <w:shd w:val="clear" w:color="auto" w:fill="BFBFBF" w:themeFill="background1" w:themeFillShade="BF"/>
            <w:vAlign w:val="center"/>
          </w:tcPr>
          <w:p w14:paraId="193C02C6" w14:textId="77777777" w:rsidR="00DF25D3" w:rsidRPr="001B3DE8" w:rsidRDefault="00DF25D3" w:rsidP="00F839C3">
            <w:pPr>
              <w:pStyle w:val="1NIMTrgMainText"/>
              <w:spacing w:before="0" w:after="0" w:line="240" w:lineRule="auto"/>
              <w:rPr>
                <w:b/>
                <w:color w:val="000000" w:themeColor="text1"/>
              </w:rPr>
            </w:pPr>
            <w:r w:rsidRPr="001B3DE8">
              <w:rPr>
                <w:b/>
                <w:color w:val="000000" w:themeColor="text1"/>
              </w:rPr>
              <w:t>Cancel</w:t>
            </w:r>
          </w:p>
        </w:tc>
        <w:tc>
          <w:tcPr>
            <w:tcW w:w="7229" w:type="dxa"/>
            <w:tcBorders>
              <w:top w:val="single" w:sz="4" w:space="0" w:color="auto"/>
              <w:bottom w:val="single" w:sz="4" w:space="0" w:color="auto"/>
              <w:right w:val="single" w:sz="12" w:space="0" w:color="auto"/>
            </w:tcBorders>
            <w:vAlign w:val="center"/>
          </w:tcPr>
          <w:p w14:paraId="193C02C7" w14:textId="77777777" w:rsidR="00DF25D3" w:rsidRPr="001B3DE8" w:rsidRDefault="009B1544" w:rsidP="00C82A78">
            <w:pPr>
              <w:pStyle w:val="1NIMTrgMainText"/>
              <w:spacing w:before="0" w:after="0" w:line="240" w:lineRule="auto"/>
              <w:rPr>
                <w:color w:val="000000" w:themeColor="text1"/>
              </w:rPr>
            </w:pPr>
            <w:r w:rsidRPr="001B3DE8">
              <w:rPr>
                <w:color w:val="000000" w:themeColor="text1"/>
              </w:rPr>
              <w:t>N/A (leave blank)</w:t>
            </w:r>
          </w:p>
        </w:tc>
      </w:tr>
      <w:tr w:rsidR="00DF25D3" w:rsidRPr="001B3DE8" w14:paraId="193C02CB" w14:textId="77777777" w:rsidTr="009B1544">
        <w:trPr>
          <w:trHeight w:val="340"/>
        </w:trPr>
        <w:tc>
          <w:tcPr>
            <w:tcW w:w="2093" w:type="dxa"/>
            <w:tcBorders>
              <w:top w:val="single" w:sz="4" w:space="0" w:color="auto"/>
              <w:bottom w:val="single" w:sz="4" w:space="0" w:color="auto"/>
            </w:tcBorders>
            <w:shd w:val="clear" w:color="auto" w:fill="BFBFBF" w:themeFill="background1" w:themeFillShade="BF"/>
            <w:vAlign w:val="center"/>
          </w:tcPr>
          <w:p w14:paraId="193C02C9" w14:textId="77777777" w:rsidR="00DF25D3" w:rsidRPr="001B3DE8" w:rsidRDefault="00DF25D3" w:rsidP="00F839C3">
            <w:pPr>
              <w:pStyle w:val="1NIMTrgMainText"/>
              <w:spacing w:before="0" w:after="0" w:line="240" w:lineRule="auto"/>
              <w:rPr>
                <w:b/>
                <w:color w:val="000000" w:themeColor="text1"/>
              </w:rPr>
            </w:pPr>
            <w:r w:rsidRPr="001B3DE8">
              <w:rPr>
                <w:b/>
                <w:color w:val="000000" w:themeColor="text1"/>
              </w:rPr>
              <w:t>Sequence</w:t>
            </w:r>
          </w:p>
        </w:tc>
        <w:tc>
          <w:tcPr>
            <w:tcW w:w="7229" w:type="dxa"/>
            <w:tcBorders>
              <w:top w:val="single" w:sz="4" w:space="0" w:color="auto"/>
              <w:bottom w:val="single" w:sz="4" w:space="0" w:color="auto"/>
              <w:right w:val="single" w:sz="12" w:space="0" w:color="auto"/>
            </w:tcBorders>
            <w:vAlign w:val="center"/>
          </w:tcPr>
          <w:p w14:paraId="193C02CA" w14:textId="77777777" w:rsidR="00DF25D3" w:rsidRPr="001B3DE8" w:rsidRDefault="009B1544" w:rsidP="00C82A78">
            <w:pPr>
              <w:pStyle w:val="1NIMTrgMainText"/>
              <w:spacing w:before="0" w:after="0" w:line="240" w:lineRule="auto"/>
              <w:rPr>
                <w:color w:val="000000" w:themeColor="text1"/>
              </w:rPr>
            </w:pPr>
            <w:r w:rsidRPr="001B3DE8">
              <w:rPr>
                <w:color w:val="000000" w:themeColor="text1"/>
              </w:rPr>
              <w:t>N/A (leave blank)</w:t>
            </w:r>
          </w:p>
        </w:tc>
      </w:tr>
      <w:tr w:rsidR="00DF25D3" w:rsidRPr="001B3DE8" w14:paraId="193C02CF" w14:textId="77777777" w:rsidTr="009B1544">
        <w:trPr>
          <w:trHeight w:val="794"/>
        </w:trPr>
        <w:tc>
          <w:tcPr>
            <w:tcW w:w="2093" w:type="dxa"/>
            <w:tcBorders>
              <w:top w:val="single" w:sz="4" w:space="0" w:color="auto"/>
              <w:bottom w:val="single" w:sz="4" w:space="0" w:color="auto"/>
            </w:tcBorders>
            <w:shd w:val="clear" w:color="auto" w:fill="BFBFBF" w:themeFill="background1" w:themeFillShade="BF"/>
            <w:vAlign w:val="center"/>
          </w:tcPr>
          <w:p w14:paraId="193C02CC" w14:textId="77777777" w:rsidR="00DF25D3" w:rsidRPr="001B3DE8" w:rsidRDefault="00DF25D3" w:rsidP="00F839C3">
            <w:pPr>
              <w:pStyle w:val="1NIMTrgMainText"/>
              <w:spacing w:before="0" w:after="0" w:line="240" w:lineRule="auto"/>
              <w:rPr>
                <w:b/>
                <w:color w:val="000000" w:themeColor="text1"/>
              </w:rPr>
            </w:pPr>
            <w:r w:rsidRPr="001B3DE8">
              <w:rPr>
                <w:b/>
                <w:color w:val="000000" w:themeColor="text1"/>
              </w:rPr>
              <w:t>Min Quantity</w:t>
            </w:r>
          </w:p>
        </w:tc>
        <w:tc>
          <w:tcPr>
            <w:tcW w:w="7229" w:type="dxa"/>
            <w:tcBorders>
              <w:top w:val="single" w:sz="4" w:space="0" w:color="auto"/>
              <w:bottom w:val="single" w:sz="4" w:space="0" w:color="auto"/>
              <w:right w:val="single" w:sz="12" w:space="0" w:color="auto"/>
            </w:tcBorders>
            <w:vAlign w:val="center"/>
          </w:tcPr>
          <w:p w14:paraId="193C02CD" w14:textId="77777777" w:rsidR="00DF25D3" w:rsidRPr="001B3DE8" w:rsidRDefault="00C82A78" w:rsidP="00E95F93">
            <w:pPr>
              <w:pStyle w:val="1NIMTrgMainText"/>
              <w:spacing w:before="0" w:after="40" w:line="240" w:lineRule="auto"/>
              <w:rPr>
                <w:color w:val="000000" w:themeColor="text1"/>
              </w:rPr>
            </w:pPr>
            <w:r w:rsidRPr="001B3DE8">
              <w:rPr>
                <w:color w:val="000000" w:themeColor="text1"/>
              </w:rPr>
              <w:t>‘</w:t>
            </w:r>
            <w:r w:rsidR="009B1544" w:rsidRPr="001B3DE8">
              <w:rPr>
                <w:color w:val="000000" w:themeColor="text1"/>
              </w:rPr>
              <w:t>0</w:t>
            </w:r>
            <w:r w:rsidRPr="001B3DE8">
              <w:rPr>
                <w:color w:val="000000" w:themeColor="text1"/>
              </w:rPr>
              <w:t>’</w:t>
            </w:r>
          </w:p>
          <w:p w14:paraId="193C02CE" w14:textId="77777777" w:rsidR="009B1544" w:rsidRPr="001B3DE8" w:rsidRDefault="009B1544" w:rsidP="00C82A78">
            <w:pPr>
              <w:pStyle w:val="1NIMTrgMainText"/>
              <w:spacing w:before="0" w:after="0" w:line="240" w:lineRule="auto"/>
              <w:rPr>
                <w:b/>
                <w:i/>
                <w:color w:val="000000" w:themeColor="text1"/>
              </w:rPr>
            </w:pPr>
            <w:r w:rsidRPr="001B3DE8">
              <w:rPr>
                <w:i/>
                <w:color w:val="000000" w:themeColor="text1"/>
              </w:rPr>
              <w:t xml:space="preserve">Means that the </w:t>
            </w:r>
            <w:r w:rsidRPr="001B3DE8">
              <w:rPr>
                <w:b/>
                <w:i/>
                <w:color w:val="000000" w:themeColor="text1"/>
              </w:rPr>
              <w:t xml:space="preserve">Light Internet Access </w:t>
            </w:r>
            <w:r w:rsidRPr="001B3DE8">
              <w:rPr>
                <w:i/>
                <w:color w:val="000000" w:themeColor="text1"/>
              </w:rPr>
              <w:t xml:space="preserve">item doesn’t </w:t>
            </w:r>
            <w:r w:rsidRPr="001B3DE8">
              <w:rPr>
                <w:i/>
                <w:color w:val="000000" w:themeColor="text1"/>
                <w:u w:val="single"/>
              </w:rPr>
              <w:t>have</w:t>
            </w:r>
            <w:r w:rsidRPr="001B3DE8">
              <w:rPr>
                <w:i/>
                <w:color w:val="000000" w:themeColor="text1"/>
              </w:rPr>
              <w:t xml:space="preserve"> to be associated with </w:t>
            </w:r>
            <w:r w:rsidRPr="001B3DE8">
              <w:rPr>
                <w:b/>
                <w:i/>
                <w:color w:val="000000" w:themeColor="text1"/>
              </w:rPr>
              <w:t>Very High Speed Internet</w:t>
            </w:r>
          </w:p>
        </w:tc>
      </w:tr>
      <w:tr w:rsidR="00DF25D3" w:rsidRPr="001B3DE8" w14:paraId="193C02D3" w14:textId="77777777" w:rsidTr="009B1544">
        <w:trPr>
          <w:trHeight w:val="567"/>
        </w:trPr>
        <w:tc>
          <w:tcPr>
            <w:tcW w:w="2093" w:type="dxa"/>
            <w:tcBorders>
              <w:top w:val="single" w:sz="4" w:space="0" w:color="auto"/>
              <w:bottom w:val="single" w:sz="4" w:space="0" w:color="auto"/>
            </w:tcBorders>
            <w:shd w:val="clear" w:color="auto" w:fill="BFBFBF" w:themeFill="background1" w:themeFillShade="BF"/>
            <w:vAlign w:val="center"/>
          </w:tcPr>
          <w:p w14:paraId="193C02D0" w14:textId="77777777" w:rsidR="00DF25D3" w:rsidRPr="001B3DE8" w:rsidRDefault="00DF25D3" w:rsidP="00F839C3">
            <w:pPr>
              <w:pStyle w:val="1NIMTrgMainText"/>
              <w:spacing w:before="0" w:after="0" w:line="240" w:lineRule="auto"/>
              <w:rPr>
                <w:b/>
                <w:color w:val="000000" w:themeColor="text1"/>
              </w:rPr>
            </w:pPr>
            <w:r w:rsidRPr="001B3DE8">
              <w:rPr>
                <w:b/>
                <w:color w:val="000000" w:themeColor="text1"/>
              </w:rPr>
              <w:t>Max Quantity</w:t>
            </w:r>
          </w:p>
        </w:tc>
        <w:tc>
          <w:tcPr>
            <w:tcW w:w="7229" w:type="dxa"/>
            <w:tcBorders>
              <w:top w:val="single" w:sz="4" w:space="0" w:color="auto"/>
              <w:bottom w:val="single" w:sz="4" w:space="0" w:color="auto"/>
              <w:right w:val="single" w:sz="12" w:space="0" w:color="auto"/>
            </w:tcBorders>
            <w:vAlign w:val="center"/>
          </w:tcPr>
          <w:p w14:paraId="193C02D1" w14:textId="77777777" w:rsidR="00DF25D3" w:rsidRPr="001B3DE8" w:rsidRDefault="00C82A78" w:rsidP="00E95F93">
            <w:pPr>
              <w:pStyle w:val="1NIMTrgMainText"/>
              <w:spacing w:before="0" w:after="40" w:line="240" w:lineRule="auto"/>
              <w:rPr>
                <w:color w:val="000000" w:themeColor="text1"/>
              </w:rPr>
            </w:pPr>
            <w:r w:rsidRPr="001B3DE8">
              <w:rPr>
                <w:color w:val="000000" w:themeColor="text1"/>
              </w:rPr>
              <w:t>‘</w:t>
            </w:r>
            <w:r w:rsidR="009B1544" w:rsidRPr="001B3DE8">
              <w:rPr>
                <w:color w:val="000000" w:themeColor="text1"/>
              </w:rPr>
              <w:t>1</w:t>
            </w:r>
            <w:r w:rsidRPr="001B3DE8">
              <w:rPr>
                <w:color w:val="000000" w:themeColor="text1"/>
              </w:rPr>
              <w:t>’</w:t>
            </w:r>
          </w:p>
          <w:p w14:paraId="193C02D2" w14:textId="77777777" w:rsidR="009B1544" w:rsidRPr="001B3DE8" w:rsidRDefault="009B1544" w:rsidP="00C82A78">
            <w:pPr>
              <w:pStyle w:val="1NIMTrgMainText"/>
              <w:spacing w:before="0" w:after="0" w:line="240" w:lineRule="auto"/>
              <w:rPr>
                <w:i/>
                <w:color w:val="000000" w:themeColor="text1"/>
              </w:rPr>
            </w:pPr>
            <w:r w:rsidRPr="001B3DE8">
              <w:rPr>
                <w:i/>
                <w:color w:val="000000" w:themeColor="text1"/>
              </w:rPr>
              <w:t xml:space="preserve">Means that only </w:t>
            </w:r>
            <w:r w:rsidRPr="001B3DE8">
              <w:rPr>
                <w:i/>
                <w:color w:val="000000" w:themeColor="text1"/>
                <w:u w:val="single"/>
              </w:rPr>
              <w:t>one</w:t>
            </w:r>
            <w:r w:rsidRPr="001B3DE8">
              <w:rPr>
                <w:i/>
                <w:color w:val="000000" w:themeColor="text1"/>
              </w:rPr>
              <w:t xml:space="preserve"> such relationship will be allowed</w:t>
            </w:r>
          </w:p>
        </w:tc>
      </w:tr>
      <w:tr w:rsidR="00DF25D3" w:rsidRPr="001B3DE8" w14:paraId="193C02D7" w14:textId="77777777" w:rsidTr="0013098C">
        <w:trPr>
          <w:trHeight w:val="1077"/>
        </w:trPr>
        <w:tc>
          <w:tcPr>
            <w:tcW w:w="2093" w:type="dxa"/>
            <w:tcBorders>
              <w:top w:val="single" w:sz="4" w:space="0" w:color="auto"/>
              <w:bottom w:val="single" w:sz="4" w:space="0" w:color="auto"/>
            </w:tcBorders>
            <w:shd w:val="clear" w:color="auto" w:fill="BFBFBF" w:themeFill="background1" w:themeFillShade="BF"/>
            <w:vAlign w:val="center"/>
          </w:tcPr>
          <w:p w14:paraId="193C02D4" w14:textId="77777777" w:rsidR="00DF25D3" w:rsidRPr="001B3DE8" w:rsidRDefault="00DF25D3" w:rsidP="00F839C3">
            <w:pPr>
              <w:pStyle w:val="1NIMTrgMainText"/>
              <w:spacing w:before="0" w:after="0" w:line="240" w:lineRule="auto"/>
              <w:rPr>
                <w:b/>
                <w:color w:val="000000" w:themeColor="text1"/>
              </w:rPr>
            </w:pPr>
            <w:r w:rsidRPr="001B3DE8">
              <w:rPr>
                <w:b/>
                <w:color w:val="000000" w:themeColor="text1"/>
              </w:rPr>
              <w:t>Default Cardinality</w:t>
            </w:r>
          </w:p>
        </w:tc>
        <w:tc>
          <w:tcPr>
            <w:tcW w:w="7229" w:type="dxa"/>
            <w:tcBorders>
              <w:top w:val="single" w:sz="4" w:space="0" w:color="auto"/>
              <w:bottom w:val="single" w:sz="4" w:space="0" w:color="auto"/>
              <w:right w:val="single" w:sz="12" w:space="0" w:color="auto"/>
            </w:tcBorders>
            <w:vAlign w:val="center"/>
          </w:tcPr>
          <w:p w14:paraId="193C02D5" w14:textId="77777777" w:rsidR="00DF25D3" w:rsidRPr="001B3DE8" w:rsidRDefault="00DF25D3" w:rsidP="00E95F93">
            <w:pPr>
              <w:pStyle w:val="1NIMTrgMainText"/>
              <w:spacing w:before="0" w:after="40" w:line="240" w:lineRule="auto"/>
              <w:rPr>
                <w:color w:val="000000" w:themeColor="text1"/>
              </w:rPr>
            </w:pPr>
            <w:r w:rsidRPr="001B3DE8">
              <w:rPr>
                <w:color w:val="000000" w:themeColor="text1"/>
              </w:rPr>
              <w:t>N/A (leave blank)</w:t>
            </w:r>
          </w:p>
          <w:p w14:paraId="193C02D6" w14:textId="77777777" w:rsidR="009B1544" w:rsidRPr="001B3DE8" w:rsidRDefault="009B1544" w:rsidP="00C82A78">
            <w:pPr>
              <w:pStyle w:val="1NIMTrgMainText"/>
              <w:spacing w:before="0" w:after="0" w:line="240" w:lineRule="auto"/>
              <w:rPr>
                <w:i/>
                <w:color w:val="000000" w:themeColor="text1"/>
              </w:rPr>
            </w:pPr>
            <w:r w:rsidRPr="001B3DE8">
              <w:rPr>
                <w:i/>
                <w:color w:val="000000" w:themeColor="text1"/>
              </w:rPr>
              <w:t xml:space="preserve">Allows you to specify a number for the item relation. If the </w:t>
            </w:r>
            <w:r w:rsidRPr="001B3DE8">
              <w:rPr>
                <w:i/>
                <w:color w:val="000000" w:themeColor="text1"/>
                <w:u w:val="single"/>
              </w:rPr>
              <w:t>parent</w:t>
            </w:r>
            <w:r w:rsidRPr="001B3DE8">
              <w:rPr>
                <w:i/>
                <w:color w:val="000000" w:themeColor="text1"/>
              </w:rPr>
              <w:t xml:space="preserve"> item is added to the basket, and the item relation association it contains, then the same number of </w:t>
            </w:r>
            <w:r w:rsidRPr="001B3DE8">
              <w:rPr>
                <w:i/>
                <w:color w:val="000000" w:themeColor="text1"/>
                <w:u w:val="single"/>
              </w:rPr>
              <w:t>child</w:t>
            </w:r>
            <w:r w:rsidRPr="001B3DE8">
              <w:rPr>
                <w:i/>
                <w:color w:val="000000" w:themeColor="text1"/>
              </w:rPr>
              <w:t xml:space="preserve"> items are automatically added to the basket</w:t>
            </w:r>
            <w:r w:rsidR="00A03AAB" w:rsidRPr="001B3DE8">
              <w:rPr>
                <w:i/>
                <w:color w:val="000000" w:themeColor="text1"/>
              </w:rPr>
              <w:t xml:space="preserve"> as well</w:t>
            </w:r>
          </w:p>
        </w:tc>
      </w:tr>
      <w:tr w:rsidR="00DF25D3" w:rsidRPr="001B3DE8" w14:paraId="193C02DA" w14:textId="77777777" w:rsidTr="009B1544">
        <w:trPr>
          <w:trHeight w:val="340"/>
        </w:trPr>
        <w:tc>
          <w:tcPr>
            <w:tcW w:w="2093" w:type="dxa"/>
            <w:tcBorders>
              <w:top w:val="single" w:sz="4" w:space="0" w:color="auto"/>
              <w:bottom w:val="single" w:sz="12" w:space="0" w:color="auto"/>
            </w:tcBorders>
            <w:shd w:val="clear" w:color="auto" w:fill="BFBFBF" w:themeFill="background1" w:themeFillShade="BF"/>
            <w:vAlign w:val="center"/>
          </w:tcPr>
          <w:p w14:paraId="193C02D8" w14:textId="77777777" w:rsidR="00DF25D3" w:rsidRPr="001B3DE8" w:rsidRDefault="00DF25D3" w:rsidP="00F839C3">
            <w:pPr>
              <w:pStyle w:val="1NIMTrgMainText"/>
              <w:spacing w:before="0" w:after="0" w:line="240" w:lineRule="auto"/>
              <w:rPr>
                <w:b/>
                <w:color w:val="000000" w:themeColor="text1"/>
              </w:rPr>
            </w:pPr>
            <w:r w:rsidRPr="001B3DE8">
              <w:rPr>
                <w:b/>
                <w:color w:val="000000" w:themeColor="text1"/>
              </w:rPr>
              <w:t>Project</w:t>
            </w:r>
          </w:p>
        </w:tc>
        <w:tc>
          <w:tcPr>
            <w:tcW w:w="7229" w:type="dxa"/>
            <w:tcBorders>
              <w:top w:val="single" w:sz="4" w:space="0" w:color="auto"/>
              <w:bottom w:val="single" w:sz="12" w:space="0" w:color="auto"/>
              <w:right w:val="single" w:sz="12" w:space="0" w:color="auto"/>
            </w:tcBorders>
            <w:vAlign w:val="center"/>
          </w:tcPr>
          <w:p w14:paraId="193C02D9" w14:textId="77777777" w:rsidR="00DF25D3" w:rsidRPr="001B3DE8" w:rsidRDefault="00C82A78" w:rsidP="00C82A78">
            <w:pPr>
              <w:pStyle w:val="1NIMTrgMainText"/>
              <w:spacing w:before="0" w:after="0" w:line="240" w:lineRule="auto"/>
              <w:rPr>
                <w:color w:val="000000" w:themeColor="text1"/>
              </w:rPr>
            </w:pPr>
            <w:r w:rsidRPr="001B3DE8">
              <w:rPr>
                <w:color w:val="000000" w:themeColor="text1"/>
              </w:rPr>
              <w:t>‘</w:t>
            </w:r>
            <w:r w:rsidR="00DF25D3" w:rsidRPr="001B3DE8">
              <w:rPr>
                <w:color w:val="000000" w:themeColor="text1"/>
              </w:rPr>
              <w:t>Project: High Speed Internet</w:t>
            </w:r>
            <w:r w:rsidRPr="001B3DE8">
              <w:rPr>
                <w:color w:val="000000" w:themeColor="text1"/>
              </w:rPr>
              <w:t>’</w:t>
            </w:r>
          </w:p>
        </w:tc>
      </w:tr>
    </w:tbl>
    <w:p w14:paraId="193C02DB" w14:textId="77777777" w:rsidR="0013098C" w:rsidRPr="001B3DE8" w:rsidRDefault="0013098C" w:rsidP="0013098C">
      <w:pPr>
        <w:pStyle w:val="1NIMTrgMainText"/>
        <w:spacing w:before="0"/>
        <w:jc w:val="center"/>
        <w:rPr>
          <w:color w:val="000000" w:themeColor="text1"/>
        </w:rPr>
      </w:pPr>
    </w:p>
    <w:p w14:paraId="193C02DC" w14:textId="7BA2EA85" w:rsidR="009B1544" w:rsidRPr="001B3DE8" w:rsidRDefault="00BD09A5" w:rsidP="009B1544">
      <w:pPr>
        <w:pStyle w:val="1NIMTrgMainText"/>
        <w:spacing w:before="300" w:after="300"/>
        <w:jc w:val="center"/>
        <w:rPr>
          <w:color w:val="000000" w:themeColor="text1"/>
        </w:rPr>
      </w:pPr>
      <w:ins w:id="984" w:author="Claire Carbone" w:date="2015-01-08T15:22:00Z">
        <w:r>
          <w:rPr>
            <w:noProof/>
            <w:color w:val="000000" w:themeColor="text1"/>
          </w:rPr>
          <w:drawing>
            <wp:inline distT="0" distB="0" distL="0" distR="0" wp14:anchorId="1F486A17" wp14:editId="30B30C53">
              <wp:extent cx="5773208" cy="3179618"/>
              <wp:effectExtent l="19050" t="19050" r="18415" b="20955"/>
              <wp:docPr id="27802" name="Picture 2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73152" cy="3179587"/>
                      </a:xfrm>
                      <a:prstGeom prst="rect">
                        <a:avLst/>
                      </a:prstGeom>
                      <a:noFill/>
                      <a:ln>
                        <a:solidFill>
                          <a:schemeClr val="accent1"/>
                        </a:solidFill>
                      </a:ln>
                    </pic:spPr>
                  </pic:pic>
                </a:graphicData>
              </a:graphic>
            </wp:inline>
          </w:drawing>
        </w:r>
      </w:ins>
      <w:del w:id="985" w:author="Claire Carbone" w:date="2015-01-08T15:21:00Z">
        <w:r w:rsidR="007C5C1B" w:rsidDel="00BD09A5">
          <w:rPr>
            <w:noProof/>
            <w:color w:val="000000" w:themeColor="text1"/>
          </w:rPr>
          <w:drawing>
            <wp:inline distT="0" distB="0" distL="0" distR="0" wp14:anchorId="58DB7681" wp14:editId="483B486B">
              <wp:extent cx="5361651" cy="3165720"/>
              <wp:effectExtent l="19050" t="19050" r="10795" b="15875"/>
              <wp:docPr id="27945" name="Picture 2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61651" cy="3165720"/>
                      </a:xfrm>
                      <a:prstGeom prst="rect">
                        <a:avLst/>
                      </a:prstGeom>
                      <a:noFill/>
                      <a:ln>
                        <a:solidFill>
                          <a:schemeClr val="accent1"/>
                        </a:solidFill>
                      </a:ln>
                    </pic:spPr>
                  </pic:pic>
                </a:graphicData>
              </a:graphic>
            </wp:inline>
          </w:drawing>
        </w:r>
      </w:del>
    </w:p>
    <w:p w14:paraId="193C02DD" w14:textId="7D8E023A" w:rsidR="00A50C39" w:rsidRDefault="00A10A59" w:rsidP="00917A5F">
      <w:pPr>
        <w:pStyle w:val="1NIMTrgMainText"/>
        <w:numPr>
          <w:ilvl w:val="0"/>
          <w:numId w:val="32"/>
        </w:numPr>
        <w:spacing w:before="200"/>
        <w:ind w:left="425" w:hanging="425"/>
        <w:rPr>
          <w:color w:val="000000" w:themeColor="text1"/>
        </w:rPr>
      </w:pPr>
      <w:r w:rsidRPr="001B3DE8">
        <w:rPr>
          <w:color w:val="000000" w:themeColor="text1"/>
        </w:rPr>
        <w:t xml:space="preserve">Click </w:t>
      </w:r>
      <w:r w:rsidRPr="001B3DE8">
        <w:rPr>
          <w:b/>
          <w:color w:val="000000" w:themeColor="text1"/>
        </w:rPr>
        <w:t xml:space="preserve">Save </w:t>
      </w:r>
      <w:r w:rsidRPr="001B3DE8">
        <w:rPr>
          <w:color w:val="000000" w:themeColor="text1"/>
        </w:rPr>
        <w:t xml:space="preserve">(icon on the </w:t>
      </w:r>
      <w:r w:rsidRPr="001B3DE8">
        <w:rPr>
          <w:b/>
          <w:color w:val="000000" w:themeColor="text1"/>
        </w:rPr>
        <w:t xml:space="preserve">Relation Detail </w:t>
      </w:r>
      <w:r w:rsidRPr="001B3DE8">
        <w:rPr>
          <w:color w:val="000000" w:themeColor="text1"/>
        </w:rPr>
        <w:t>title bar, see above screenshot).</w:t>
      </w:r>
      <w:r w:rsidR="00E24F87">
        <w:rPr>
          <w:color w:val="000000" w:themeColor="text1"/>
        </w:rPr>
        <w:t xml:space="preserve">  New Version will appear in List of Related Versions at bottom of screen.</w:t>
      </w:r>
    </w:p>
    <w:p w14:paraId="28DE91D9" w14:textId="4D39650E" w:rsidR="00E24F87" w:rsidRPr="001B3DE8" w:rsidRDefault="00E24F87" w:rsidP="00965412">
      <w:pPr>
        <w:pStyle w:val="1NIMTrgMainText"/>
        <w:spacing w:before="200"/>
        <w:ind w:left="425"/>
        <w:rPr>
          <w:color w:val="000000" w:themeColor="text1"/>
        </w:rPr>
      </w:pPr>
      <w:r>
        <w:rPr>
          <w:noProof/>
          <w:color w:val="000000" w:themeColor="text1"/>
        </w:rPr>
        <w:drawing>
          <wp:inline distT="0" distB="0" distL="0" distR="0" wp14:anchorId="3A9D83D6" wp14:editId="0BD15F9A">
            <wp:extent cx="5167366" cy="1134961"/>
            <wp:effectExtent l="19050" t="19050" r="14605" b="27305"/>
            <wp:docPr id="27946" name="Picture 2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67596" cy="1135012"/>
                    </a:xfrm>
                    <a:prstGeom prst="rect">
                      <a:avLst/>
                    </a:prstGeom>
                    <a:noFill/>
                    <a:ln>
                      <a:solidFill>
                        <a:schemeClr val="accent1"/>
                      </a:solidFill>
                    </a:ln>
                  </pic:spPr>
                </pic:pic>
              </a:graphicData>
            </a:graphic>
          </wp:inline>
        </w:drawing>
      </w:r>
    </w:p>
    <w:p w14:paraId="193C02DE" w14:textId="77777777" w:rsidR="00A10A59" w:rsidRPr="001B3DE8" w:rsidRDefault="00A10A59" w:rsidP="00917A5F">
      <w:pPr>
        <w:pStyle w:val="1NIMTrgMainText"/>
        <w:numPr>
          <w:ilvl w:val="0"/>
          <w:numId w:val="32"/>
        </w:numPr>
        <w:spacing w:before="200"/>
        <w:ind w:left="425" w:hanging="425"/>
        <w:rPr>
          <w:color w:val="000000" w:themeColor="text1"/>
        </w:rPr>
      </w:pPr>
      <w:r w:rsidRPr="001B3DE8">
        <w:rPr>
          <w:color w:val="000000" w:themeColor="text1"/>
        </w:rPr>
        <w:t xml:space="preserve">Now expand the </w:t>
      </w:r>
      <w:r w:rsidRPr="001B3DE8">
        <w:rPr>
          <w:b/>
          <w:color w:val="000000" w:themeColor="text1"/>
        </w:rPr>
        <w:t>Relations</w:t>
      </w:r>
      <w:r w:rsidRPr="001B3DE8">
        <w:rPr>
          <w:color w:val="000000" w:themeColor="text1"/>
        </w:rPr>
        <w:t xml:space="preserve"> folder to see the new relation:</w:t>
      </w:r>
    </w:p>
    <w:p w14:paraId="193C02DF" w14:textId="61385BE7" w:rsidR="00A10A59" w:rsidRPr="001B3DE8" w:rsidRDefault="000F180B">
      <w:pPr>
        <w:pStyle w:val="1NIMTrgMainText"/>
        <w:spacing w:before="300" w:after="300"/>
        <w:jc w:val="center"/>
        <w:rPr>
          <w:color w:val="000000" w:themeColor="text1"/>
        </w:rPr>
      </w:pPr>
      <w:r>
        <w:rPr>
          <w:noProof/>
          <w:color w:val="000000" w:themeColor="text1"/>
        </w:rPr>
        <w:drawing>
          <wp:inline distT="0" distB="0" distL="0" distR="0" wp14:anchorId="6DE34AAE" wp14:editId="7B904FBD">
            <wp:extent cx="5188527" cy="2458015"/>
            <wp:effectExtent l="19050" t="19050" r="12700" b="19050"/>
            <wp:docPr id="27947" name="Picture 2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88476" cy="2457991"/>
                    </a:xfrm>
                    <a:prstGeom prst="rect">
                      <a:avLst/>
                    </a:prstGeom>
                    <a:noFill/>
                    <a:ln>
                      <a:solidFill>
                        <a:schemeClr val="accent1"/>
                      </a:solidFill>
                    </a:ln>
                  </pic:spPr>
                </pic:pic>
              </a:graphicData>
            </a:graphic>
          </wp:inline>
        </w:drawing>
      </w:r>
    </w:p>
    <w:p w14:paraId="03876952" w14:textId="0A4D8E9F" w:rsidR="000F180B" w:rsidRDefault="000F180B" w:rsidP="00965412">
      <w:pPr>
        <w:pStyle w:val="1NIMTrgMainText"/>
        <w:spacing w:before="200"/>
        <w:ind w:left="426"/>
        <w:rPr>
          <w:color w:val="000000" w:themeColor="text1"/>
        </w:rPr>
      </w:pPr>
      <w:r>
        <w:rPr>
          <w:color w:val="000000" w:themeColor="text1"/>
        </w:rPr>
        <w:t>You can also see the relationship graphically at the bottom of the Item page:</w:t>
      </w:r>
    </w:p>
    <w:p w14:paraId="3FC882C5" w14:textId="3D3B67EB" w:rsidR="000F180B" w:rsidRDefault="00BD09A5" w:rsidP="00965412">
      <w:pPr>
        <w:pStyle w:val="1NIMTrgMainText"/>
        <w:spacing w:before="200"/>
        <w:ind w:left="426"/>
        <w:rPr>
          <w:color w:val="000000" w:themeColor="text1"/>
        </w:rPr>
      </w:pPr>
      <w:ins w:id="986" w:author="Claire Carbone" w:date="2015-01-08T15:26:00Z">
        <w:r>
          <w:rPr>
            <w:noProof/>
            <w:color w:val="000000" w:themeColor="text1"/>
          </w:rPr>
          <w:drawing>
            <wp:inline distT="0" distB="0" distL="0" distR="0" wp14:anchorId="2BE8D23F" wp14:editId="66556E90">
              <wp:extent cx="5181600" cy="2750185"/>
              <wp:effectExtent l="19050" t="19050" r="19050" b="12065"/>
              <wp:docPr id="27804" name="Picture 2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81600" cy="2750185"/>
                      </a:xfrm>
                      <a:prstGeom prst="rect">
                        <a:avLst/>
                      </a:prstGeom>
                      <a:noFill/>
                      <a:ln>
                        <a:solidFill>
                          <a:schemeClr val="accent1"/>
                        </a:solidFill>
                      </a:ln>
                    </pic:spPr>
                  </pic:pic>
                </a:graphicData>
              </a:graphic>
            </wp:inline>
          </w:drawing>
        </w:r>
      </w:ins>
      <w:del w:id="987" w:author="Claire Carbone" w:date="2015-01-08T15:25:00Z">
        <w:r w:rsidR="00065843" w:rsidDel="00BD09A5">
          <w:rPr>
            <w:noProof/>
            <w:color w:val="000000" w:themeColor="text1"/>
          </w:rPr>
          <w:drawing>
            <wp:inline distT="0" distB="0" distL="0" distR="0" wp14:anchorId="5873BDC2" wp14:editId="0FF74902">
              <wp:extent cx="3685309" cy="4756100"/>
              <wp:effectExtent l="19050" t="19050" r="10795" b="26035"/>
              <wp:docPr id="27948" name="Picture 2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85398" cy="4756215"/>
                      </a:xfrm>
                      <a:prstGeom prst="rect">
                        <a:avLst/>
                      </a:prstGeom>
                      <a:noFill/>
                      <a:ln>
                        <a:solidFill>
                          <a:schemeClr val="accent1"/>
                        </a:solidFill>
                      </a:ln>
                    </pic:spPr>
                  </pic:pic>
                </a:graphicData>
              </a:graphic>
            </wp:inline>
          </w:drawing>
        </w:r>
      </w:del>
    </w:p>
    <w:p w14:paraId="193C02E0" w14:textId="77777777" w:rsidR="00E60CFF" w:rsidRPr="001B3DE8" w:rsidRDefault="00A10A59" w:rsidP="00917A5F">
      <w:pPr>
        <w:pStyle w:val="1NIMTrgMainText"/>
        <w:numPr>
          <w:ilvl w:val="0"/>
          <w:numId w:val="32"/>
        </w:numPr>
        <w:spacing w:before="200"/>
        <w:ind w:left="426" w:hanging="426"/>
        <w:rPr>
          <w:color w:val="000000" w:themeColor="text1"/>
        </w:rPr>
      </w:pPr>
      <w:r w:rsidRPr="001B3DE8">
        <w:rPr>
          <w:color w:val="000000" w:themeColor="text1"/>
        </w:rPr>
        <w:t xml:space="preserve">Now repeat the process described above to create an association between </w:t>
      </w:r>
      <w:r w:rsidRPr="001B3DE8">
        <w:rPr>
          <w:b/>
          <w:color w:val="000000" w:themeColor="text1"/>
        </w:rPr>
        <w:t xml:space="preserve">Very High Speed Internet </w:t>
      </w:r>
      <w:r w:rsidRPr="001B3DE8">
        <w:rPr>
          <w:color w:val="000000" w:themeColor="text1"/>
        </w:rPr>
        <w:t xml:space="preserve">and the </w:t>
      </w:r>
      <w:r w:rsidRPr="001B3DE8">
        <w:rPr>
          <w:b/>
          <w:color w:val="000000" w:themeColor="text1"/>
        </w:rPr>
        <w:t xml:space="preserve">Regular Internet Access </w:t>
      </w:r>
      <w:r w:rsidRPr="001B3DE8">
        <w:rPr>
          <w:color w:val="000000" w:themeColor="text1"/>
        </w:rPr>
        <w:t>component item.</w:t>
      </w:r>
    </w:p>
    <w:p w14:paraId="193C02E1" w14:textId="77777777" w:rsidR="00A10A59" w:rsidRPr="001B3DE8" w:rsidRDefault="00A10A59" w:rsidP="00917A5F">
      <w:pPr>
        <w:pStyle w:val="1NIMTrgMainText"/>
        <w:numPr>
          <w:ilvl w:val="0"/>
          <w:numId w:val="32"/>
        </w:numPr>
        <w:spacing w:before="200"/>
        <w:ind w:left="426" w:hanging="426"/>
        <w:rPr>
          <w:color w:val="000000" w:themeColor="text1"/>
        </w:rPr>
      </w:pPr>
      <w:r w:rsidRPr="001B3DE8">
        <w:rPr>
          <w:color w:val="000000" w:themeColor="text1"/>
        </w:rPr>
        <w:t xml:space="preserve">And finally, follow the same process one more time to create an association between </w:t>
      </w:r>
      <w:r w:rsidRPr="001B3DE8">
        <w:rPr>
          <w:b/>
          <w:color w:val="000000" w:themeColor="text1"/>
        </w:rPr>
        <w:t xml:space="preserve">Very High Speed Internet </w:t>
      </w:r>
      <w:r w:rsidRPr="001B3DE8">
        <w:rPr>
          <w:color w:val="000000" w:themeColor="text1"/>
        </w:rPr>
        <w:t xml:space="preserve">and the </w:t>
      </w:r>
      <w:r w:rsidRPr="001B3DE8">
        <w:rPr>
          <w:b/>
          <w:color w:val="000000" w:themeColor="text1"/>
        </w:rPr>
        <w:t xml:space="preserve">Heavy Internet Access </w:t>
      </w:r>
      <w:r w:rsidRPr="001B3DE8">
        <w:rPr>
          <w:color w:val="000000" w:themeColor="text1"/>
        </w:rPr>
        <w:t>component item.</w:t>
      </w:r>
    </w:p>
    <w:p w14:paraId="193C02E2" w14:textId="77777777" w:rsidR="00A10A59" w:rsidRPr="001B3DE8" w:rsidRDefault="00A10A59" w:rsidP="00917A5F">
      <w:pPr>
        <w:pStyle w:val="1NIMTrgMainText"/>
        <w:numPr>
          <w:ilvl w:val="0"/>
          <w:numId w:val="32"/>
        </w:numPr>
        <w:spacing w:before="200"/>
        <w:ind w:left="426" w:hanging="426"/>
        <w:rPr>
          <w:color w:val="000000" w:themeColor="text1"/>
        </w:rPr>
      </w:pPr>
      <w:r w:rsidRPr="001B3DE8">
        <w:rPr>
          <w:color w:val="000000" w:themeColor="text1"/>
        </w:rPr>
        <w:t xml:space="preserve">Check that all three new relations are now visible in the </w:t>
      </w:r>
      <w:r w:rsidRPr="001B3DE8">
        <w:rPr>
          <w:b/>
          <w:color w:val="000000" w:themeColor="text1"/>
        </w:rPr>
        <w:t xml:space="preserve">Item </w:t>
      </w:r>
      <w:r w:rsidRPr="001B3DE8">
        <w:rPr>
          <w:color w:val="000000" w:themeColor="text1"/>
        </w:rPr>
        <w:t xml:space="preserve">panel under </w:t>
      </w:r>
      <w:r w:rsidRPr="001B3DE8">
        <w:rPr>
          <w:b/>
          <w:color w:val="000000" w:themeColor="text1"/>
        </w:rPr>
        <w:t>Very High Speed Internet</w:t>
      </w:r>
      <w:r w:rsidRPr="001B3DE8">
        <w:rPr>
          <w:color w:val="000000" w:themeColor="text1"/>
        </w:rPr>
        <w:t>:</w:t>
      </w:r>
    </w:p>
    <w:p w14:paraId="345D88BD" w14:textId="1B9C6C78" w:rsidR="00065843" w:rsidRDefault="008E512B" w:rsidP="00506F98">
      <w:pPr>
        <w:pStyle w:val="1NIMTrgMainText"/>
        <w:spacing w:before="300" w:after="300"/>
        <w:jc w:val="center"/>
        <w:rPr>
          <w:color w:val="000000" w:themeColor="text1"/>
        </w:rPr>
      </w:pPr>
      <w:ins w:id="988" w:author="Claire Carbone" w:date="2015-01-08T15:29:00Z">
        <w:r>
          <w:rPr>
            <w:noProof/>
            <w:color w:val="000000" w:themeColor="text1"/>
          </w:rPr>
          <w:drawing>
            <wp:inline distT="0" distB="0" distL="0" distR="0" wp14:anchorId="1C3AED2B" wp14:editId="4356C535">
              <wp:extent cx="5936615" cy="1669415"/>
              <wp:effectExtent l="19050" t="19050" r="26035" b="26035"/>
              <wp:docPr id="27806" name="Picture 2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6615" cy="1669415"/>
                      </a:xfrm>
                      <a:prstGeom prst="rect">
                        <a:avLst/>
                      </a:prstGeom>
                      <a:noFill/>
                      <a:ln>
                        <a:solidFill>
                          <a:schemeClr val="accent1"/>
                        </a:solidFill>
                      </a:ln>
                    </pic:spPr>
                  </pic:pic>
                </a:graphicData>
              </a:graphic>
            </wp:inline>
          </w:drawing>
        </w:r>
      </w:ins>
      <w:del w:id="989" w:author="Claire Carbone" w:date="2015-01-08T15:28:00Z">
        <w:r w:rsidR="00065843" w:rsidDel="008E512B">
          <w:rPr>
            <w:noProof/>
            <w:color w:val="000000" w:themeColor="text1"/>
          </w:rPr>
          <w:drawing>
            <wp:inline distT="0" distB="0" distL="0" distR="0" wp14:anchorId="5C6D1D49" wp14:editId="2A3419B7">
              <wp:extent cx="4925233" cy="1454021"/>
              <wp:effectExtent l="19050" t="19050" r="8890" b="13335"/>
              <wp:docPr id="27949" name="Picture 2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925233" cy="1454021"/>
                      </a:xfrm>
                      <a:prstGeom prst="rect">
                        <a:avLst/>
                      </a:prstGeom>
                      <a:noFill/>
                      <a:ln>
                        <a:solidFill>
                          <a:schemeClr val="accent1"/>
                        </a:solidFill>
                      </a:ln>
                    </pic:spPr>
                  </pic:pic>
                </a:graphicData>
              </a:graphic>
            </wp:inline>
          </w:drawing>
        </w:r>
      </w:del>
    </w:p>
    <w:p w14:paraId="193C02E3" w14:textId="5C35D582" w:rsidR="00A10A59" w:rsidRPr="001B3DE8" w:rsidRDefault="00065843" w:rsidP="00506F98">
      <w:pPr>
        <w:pStyle w:val="1NIMTrgMainText"/>
        <w:spacing w:before="300" w:after="300"/>
        <w:jc w:val="center"/>
        <w:rPr>
          <w:color w:val="000000" w:themeColor="text1"/>
        </w:rPr>
      </w:pPr>
      <w:r>
        <w:rPr>
          <w:noProof/>
          <w:color w:val="000000" w:themeColor="text1"/>
        </w:rPr>
        <w:drawing>
          <wp:inline distT="0" distB="0" distL="0" distR="0" wp14:anchorId="3333CC7B" wp14:editId="581791D8">
            <wp:extent cx="4322120" cy="2813147"/>
            <wp:effectExtent l="19050" t="19050" r="21590" b="25400"/>
            <wp:docPr id="27950" name="Picture 2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22329" cy="2813283"/>
                    </a:xfrm>
                    <a:prstGeom prst="rect">
                      <a:avLst/>
                    </a:prstGeom>
                    <a:noFill/>
                    <a:ln>
                      <a:solidFill>
                        <a:schemeClr val="accent1"/>
                      </a:solidFill>
                    </a:ln>
                  </pic:spPr>
                </pic:pic>
              </a:graphicData>
            </a:graphic>
          </wp:inline>
        </w:drawing>
      </w:r>
    </w:p>
    <w:p w14:paraId="193C02E4" w14:textId="77777777" w:rsidR="00506F98" w:rsidRPr="001B3DE8" w:rsidRDefault="00506F98" w:rsidP="00506F98">
      <w:pPr>
        <w:spacing w:before="200" w:after="200" w:line="276" w:lineRule="auto"/>
        <w:rPr>
          <w:i/>
        </w:rPr>
      </w:pPr>
      <w:r w:rsidRPr="001B3DE8">
        <w:rPr>
          <w:i/>
          <w:color w:val="000000" w:themeColor="text1"/>
          <w:sz w:val="20"/>
          <w:u w:val="single"/>
        </w:rPr>
        <w:t>Note</w:t>
      </w:r>
      <w:r w:rsidRPr="001B3DE8">
        <w:rPr>
          <w:i/>
          <w:color w:val="000000" w:themeColor="text1"/>
          <w:sz w:val="20"/>
        </w:rPr>
        <w:t xml:space="preserve">: At runtime the user will be asked to select only </w:t>
      </w:r>
      <w:r w:rsidRPr="001B3DE8">
        <w:rPr>
          <w:i/>
          <w:color w:val="000000" w:themeColor="text1"/>
          <w:sz w:val="20"/>
          <w:u w:val="single"/>
        </w:rPr>
        <w:t>one</w:t>
      </w:r>
      <w:r w:rsidRPr="001B3DE8">
        <w:rPr>
          <w:i/>
          <w:color w:val="000000" w:themeColor="text1"/>
          <w:sz w:val="20"/>
        </w:rPr>
        <w:t xml:space="preserve"> of the three optional related items: </w:t>
      </w:r>
      <w:r w:rsidRPr="001B3DE8">
        <w:rPr>
          <w:b/>
          <w:i/>
          <w:color w:val="000000" w:themeColor="text1"/>
          <w:sz w:val="20"/>
        </w:rPr>
        <w:t>Light Internet Access</w:t>
      </w:r>
      <w:r w:rsidRPr="001B3DE8">
        <w:rPr>
          <w:i/>
          <w:color w:val="000000" w:themeColor="text1"/>
          <w:sz w:val="20"/>
        </w:rPr>
        <w:t xml:space="preserve">, </w:t>
      </w:r>
      <w:r w:rsidRPr="001B3DE8">
        <w:rPr>
          <w:b/>
          <w:i/>
          <w:color w:val="000000" w:themeColor="text1"/>
          <w:sz w:val="20"/>
        </w:rPr>
        <w:t xml:space="preserve">Regular Internet Access </w:t>
      </w:r>
      <w:r w:rsidRPr="001B3DE8">
        <w:rPr>
          <w:i/>
          <w:color w:val="000000" w:themeColor="text1"/>
          <w:sz w:val="20"/>
        </w:rPr>
        <w:t xml:space="preserve">and </w:t>
      </w:r>
      <w:r w:rsidRPr="001B3DE8">
        <w:rPr>
          <w:b/>
          <w:i/>
          <w:color w:val="000000" w:themeColor="text1"/>
          <w:sz w:val="20"/>
        </w:rPr>
        <w:t>Heavy Internet Access</w:t>
      </w:r>
      <w:r w:rsidRPr="001B3DE8">
        <w:rPr>
          <w:i/>
          <w:color w:val="000000" w:themeColor="text1"/>
          <w:sz w:val="20"/>
        </w:rPr>
        <w:t xml:space="preserve">. When a customer is buying a </w:t>
      </w:r>
      <w:r w:rsidRPr="001B3DE8">
        <w:rPr>
          <w:b/>
          <w:i/>
          <w:color w:val="000000" w:themeColor="text1"/>
          <w:sz w:val="20"/>
        </w:rPr>
        <w:t>Very</w:t>
      </w:r>
      <w:r w:rsidRPr="001B3DE8">
        <w:rPr>
          <w:i/>
          <w:color w:val="000000" w:themeColor="text1"/>
          <w:sz w:val="20"/>
        </w:rPr>
        <w:t xml:space="preserve"> </w:t>
      </w:r>
      <w:r w:rsidRPr="001B3DE8">
        <w:rPr>
          <w:b/>
          <w:i/>
          <w:color w:val="000000" w:themeColor="text1"/>
          <w:sz w:val="20"/>
        </w:rPr>
        <w:t xml:space="preserve">High Speed Internet </w:t>
      </w:r>
      <w:r w:rsidRPr="001B3DE8">
        <w:rPr>
          <w:i/>
          <w:color w:val="000000" w:themeColor="text1"/>
          <w:sz w:val="20"/>
        </w:rPr>
        <w:t>service, he/she requires only one ‘</w:t>
      </w:r>
      <w:r w:rsidR="00E241BF" w:rsidRPr="001B3DE8">
        <w:rPr>
          <w:i/>
          <w:color w:val="000000" w:themeColor="text1"/>
          <w:sz w:val="20"/>
        </w:rPr>
        <w:t>flavor</w:t>
      </w:r>
      <w:r w:rsidRPr="001B3DE8">
        <w:rPr>
          <w:i/>
          <w:color w:val="000000" w:themeColor="text1"/>
          <w:sz w:val="20"/>
        </w:rPr>
        <w:t>’ of this type of service.</w:t>
      </w:r>
    </w:p>
    <w:p w14:paraId="193C02E5" w14:textId="77777777" w:rsidR="00F50E05" w:rsidRPr="001B3DE8" w:rsidRDefault="00C54433" w:rsidP="000308A3">
      <w:pPr>
        <w:pStyle w:val="Heading3"/>
        <w:tabs>
          <w:tab w:val="clear" w:pos="1701"/>
        </w:tabs>
        <w:spacing w:line="276" w:lineRule="auto"/>
        <w:ind w:left="851" w:hanging="851"/>
        <w:rPr>
          <w:b w:val="0"/>
          <w:color w:val="000000" w:themeColor="text1"/>
        </w:rPr>
      </w:pPr>
      <w:bookmarkStart w:id="990" w:name="_Toc409617010"/>
      <w:r w:rsidRPr="001B3DE8">
        <w:rPr>
          <w:b w:val="0"/>
          <w:color w:val="000000" w:themeColor="text1"/>
        </w:rPr>
        <w:t xml:space="preserve">Create item group and </w:t>
      </w:r>
      <w:r w:rsidR="000F539D" w:rsidRPr="001B3DE8">
        <w:rPr>
          <w:b w:val="0"/>
          <w:color w:val="000000" w:themeColor="text1"/>
        </w:rPr>
        <w:t>add members</w:t>
      </w:r>
      <w:bookmarkEnd w:id="990"/>
    </w:p>
    <w:p w14:paraId="193C02E6" w14:textId="77777777" w:rsidR="00F50E05" w:rsidRPr="001B3DE8" w:rsidRDefault="00AB68E6" w:rsidP="009970C0">
      <w:pPr>
        <w:shd w:val="clear" w:color="auto" w:fill="FFFFFF"/>
        <w:spacing w:before="200" w:after="200" w:line="276" w:lineRule="auto"/>
        <w:rPr>
          <w:rFonts w:cs="Arial"/>
          <w:color w:val="000000" w:themeColor="text1"/>
          <w:sz w:val="20"/>
          <w:szCs w:val="20"/>
        </w:rPr>
      </w:pPr>
      <w:r w:rsidRPr="001B3DE8">
        <w:rPr>
          <w:rFonts w:cs="Arial"/>
          <w:color w:val="000000" w:themeColor="text1"/>
          <w:sz w:val="20"/>
          <w:szCs w:val="20"/>
        </w:rPr>
        <w:t xml:space="preserve">As a service provider we need to be able to </w:t>
      </w:r>
      <w:r w:rsidRPr="001B3DE8">
        <w:rPr>
          <w:rFonts w:cs="Arial"/>
          <w:color w:val="000000" w:themeColor="text1"/>
          <w:sz w:val="20"/>
          <w:szCs w:val="20"/>
          <w:u w:val="single"/>
        </w:rPr>
        <w:t>force</w:t>
      </w:r>
      <w:r w:rsidRPr="001B3DE8">
        <w:rPr>
          <w:rFonts w:cs="Arial"/>
          <w:color w:val="000000" w:themeColor="text1"/>
          <w:sz w:val="20"/>
          <w:szCs w:val="20"/>
        </w:rPr>
        <w:t xml:space="preserve"> the user to select one of the three </w:t>
      </w:r>
      <w:r w:rsidRPr="001B3DE8">
        <w:rPr>
          <w:rFonts w:cs="Arial"/>
          <w:b/>
          <w:color w:val="000000" w:themeColor="text1"/>
          <w:sz w:val="20"/>
          <w:szCs w:val="20"/>
        </w:rPr>
        <w:t>Very High Speed Internet ‘</w:t>
      </w:r>
      <w:r w:rsidR="00E241BF" w:rsidRPr="001B3DE8">
        <w:rPr>
          <w:rFonts w:cs="Arial"/>
          <w:color w:val="000000" w:themeColor="text1"/>
          <w:sz w:val="20"/>
          <w:szCs w:val="20"/>
        </w:rPr>
        <w:t>flavors</w:t>
      </w:r>
      <w:r w:rsidRPr="001B3DE8">
        <w:rPr>
          <w:rFonts w:cs="Arial"/>
          <w:color w:val="000000" w:themeColor="text1"/>
          <w:sz w:val="20"/>
          <w:szCs w:val="20"/>
        </w:rPr>
        <w:t>’. To achieve this we must now create an item ‘</w:t>
      </w:r>
      <w:r w:rsidRPr="001B3DE8">
        <w:rPr>
          <w:rFonts w:cs="Arial"/>
          <w:b/>
          <w:color w:val="000000" w:themeColor="text1"/>
          <w:sz w:val="20"/>
          <w:szCs w:val="20"/>
        </w:rPr>
        <w:t>Group</w:t>
      </w:r>
      <w:r w:rsidRPr="001B3DE8">
        <w:rPr>
          <w:rFonts w:cs="Arial"/>
          <w:color w:val="000000" w:themeColor="text1"/>
          <w:sz w:val="20"/>
          <w:szCs w:val="20"/>
        </w:rPr>
        <w:t>’, and specify the cardinality of this new group.</w:t>
      </w:r>
    </w:p>
    <w:p w14:paraId="193C02E7" w14:textId="566F481E" w:rsidR="00F50E05" w:rsidRPr="001B3DE8" w:rsidRDefault="00C61784" w:rsidP="00917A5F">
      <w:pPr>
        <w:pStyle w:val="1NIMTrgMainText"/>
        <w:numPr>
          <w:ilvl w:val="0"/>
          <w:numId w:val="33"/>
        </w:numPr>
        <w:spacing w:before="200" w:after="100"/>
        <w:ind w:left="426" w:hanging="426"/>
        <w:rPr>
          <w:color w:val="000000" w:themeColor="text1"/>
        </w:rPr>
      </w:pPr>
      <w:r w:rsidRPr="001B3DE8">
        <w:rPr>
          <w:color w:val="000000" w:themeColor="text1"/>
        </w:rPr>
        <w:t xml:space="preserve">Click on </w:t>
      </w:r>
      <w:r w:rsidR="00065843">
        <w:rPr>
          <w:color w:val="000000" w:themeColor="text1"/>
        </w:rPr>
        <w:t>New on the</w:t>
      </w:r>
      <w:r w:rsidRPr="001B3DE8">
        <w:rPr>
          <w:color w:val="000000" w:themeColor="text1"/>
        </w:rPr>
        <w:t xml:space="preserve"> </w:t>
      </w:r>
      <w:r w:rsidRPr="001B3DE8">
        <w:rPr>
          <w:b/>
          <w:color w:val="000000" w:themeColor="text1"/>
        </w:rPr>
        <w:t xml:space="preserve">Groups </w:t>
      </w:r>
      <w:r w:rsidR="00065843">
        <w:rPr>
          <w:color w:val="000000" w:themeColor="text1"/>
        </w:rPr>
        <w:t>tab</w:t>
      </w:r>
      <w:r w:rsidR="00065843" w:rsidRPr="001B3DE8">
        <w:rPr>
          <w:color w:val="000000" w:themeColor="text1"/>
        </w:rPr>
        <w:t xml:space="preserve"> </w:t>
      </w:r>
      <w:r w:rsidRPr="001B3DE8">
        <w:rPr>
          <w:color w:val="000000" w:themeColor="text1"/>
        </w:rPr>
        <w:t xml:space="preserve">under the </w:t>
      </w:r>
      <w:r w:rsidRPr="001B3DE8">
        <w:rPr>
          <w:b/>
          <w:color w:val="000000" w:themeColor="text1"/>
        </w:rPr>
        <w:t xml:space="preserve">Very High Speed Internet </w:t>
      </w:r>
      <w:r w:rsidRPr="001B3DE8">
        <w:rPr>
          <w:color w:val="000000" w:themeColor="text1"/>
        </w:rPr>
        <w:t>item, then complete the fields as shown in the table below:</w:t>
      </w:r>
    </w:p>
    <w:tbl>
      <w:tblPr>
        <w:tblStyle w:val="TableGrid"/>
        <w:tblpPr w:leftFromText="180" w:rightFromText="180" w:vertAnchor="text" w:horzAnchor="margin" w:tblpXSpec="center" w:tblpY="284"/>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903"/>
        <w:gridCol w:w="6427"/>
      </w:tblGrid>
      <w:tr w:rsidR="00C61784" w:rsidRPr="001B3DE8" w14:paraId="193C02EA" w14:textId="77777777" w:rsidTr="001E61E8">
        <w:trPr>
          <w:trHeight w:val="340"/>
        </w:trPr>
        <w:tc>
          <w:tcPr>
            <w:tcW w:w="1903" w:type="dxa"/>
            <w:tcBorders>
              <w:top w:val="single" w:sz="12" w:space="0" w:color="auto"/>
              <w:bottom w:val="single" w:sz="4" w:space="0" w:color="auto"/>
            </w:tcBorders>
            <w:shd w:val="clear" w:color="auto" w:fill="BFBFBF" w:themeFill="background1" w:themeFillShade="BF"/>
            <w:vAlign w:val="center"/>
          </w:tcPr>
          <w:p w14:paraId="193C02E8" w14:textId="77777777" w:rsidR="00C61784" w:rsidRPr="001B3DE8" w:rsidRDefault="00C61784" w:rsidP="00F839C3">
            <w:pPr>
              <w:pStyle w:val="1NIMTrgMainText"/>
              <w:spacing w:before="0" w:after="0" w:line="240" w:lineRule="auto"/>
              <w:rPr>
                <w:b/>
                <w:color w:val="000000" w:themeColor="text1"/>
              </w:rPr>
            </w:pPr>
            <w:r w:rsidRPr="001B3DE8">
              <w:rPr>
                <w:b/>
                <w:color w:val="000000" w:themeColor="text1"/>
              </w:rPr>
              <w:t>Code</w:t>
            </w:r>
          </w:p>
        </w:tc>
        <w:tc>
          <w:tcPr>
            <w:tcW w:w="6427" w:type="dxa"/>
            <w:tcBorders>
              <w:top w:val="single" w:sz="12" w:space="0" w:color="auto"/>
              <w:bottom w:val="single" w:sz="4" w:space="0" w:color="auto"/>
              <w:right w:val="single" w:sz="12" w:space="0" w:color="auto"/>
            </w:tcBorders>
            <w:vAlign w:val="center"/>
          </w:tcPr>
          <w:p w14:paraId="193C02E9" w14:textId="77777777" w:rsidR="00C61784" w:rsidRPr="001B3DE8" w:rsidRDefault="00C82A78" w:rsidP="00C82A78">
            <w:pPr>
              <w:pStyle w:val="1NIMTrgMainText"/>
              <w:spacing w:before="0" w:after="0" w:line="240" w:lineRule="auto"/>
              <w:rPr>
                <w:color w:val="000000" w:themeColor="text1"/>
              </w:rPr>
            </w:pPr>
            <w:r w:rsidRPr="001B3DE8">
              <w:rPr>
                <w:color w:val="000000" w:themeColor="text1"/>
              </w:rPr>
              <w:t>‘</w:t>
            </w:r>
            <w:r w:rsidR="00C61784" w:rsidRPr="001B3DE8">
              <w:rPr>
                <w:color w:val="000000" w:themeColor="text1"/>
              </w:rPr>
              <w:t>classOfService</w:t>
            </w:r>
            <w:r w:rsidRPr="001B3DE8">
              <w:rPr>
                <w:color w:val="000000" w:themeColor="text1"/>
              </w:rPr>
              <w:t>’</w:t>
            </w:r>
          </w:p>
        </w:tc>
      </w:tr>
      <w:tr w:rsidR="00C61784" w:rsidRPr="001B3DE8" w14:paraId="193C02ED" w14:textId="77777777" w:rsidTr="001E61E8">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2EB" w14:textId="77777777" w:rsidR="00C61784" w:rsidRPr="001B3DE8" w:rsidRDefault="00C61784" w:rsidP="00F839C3">
            <w:pPr>
              <w:pStyle w:val="1NIMTrgMainText"/>
              <w:spacing w:before="0" w:after="0" w:line="240" w:lineRule="auto"/>
              <w:rPr>
                <w:b/>
                <w:color w:val="000000" w:themeColor="text1"/>
              </w:rPr>
            </w:pPr>
            <w:r w:rsidRPr="001B3DE8">
              <w:rPr>
                <w:b/>
                <w:color w:val="000000" w:themeColor="text1"/>
              </w:rPr>
              <w:t>Type</w:t>
            </w:r>
          </w:p>
        </w:tc>
        <w:tc>
          <w:tcPr>
            <w:tcW w:w="6427" w:type="dxa"/>
            <w:tcBorders>
              <w:top w:val="single" w:sz="4" w:space="0" w:color="auto"/>
              <w:bottom w:val="single" w:sz="4" w:space="0" w:color="auto"/>
              <w:right w:val="single" w:sz="12" w:space="0" w:color="auto"/>
            </w:tcBorders>
            <w:vAlign w:val="center"/>
          </w:tcPr>
          <w:p w14:paraId="193C02EC" w14:textId="77777777" w:rsidR="00C61784" w:rsidRPr="001B3DE8" w:rsidRDefault="00C61784" w:rsidP="00C82A78">
            <w:pPr>
              <w:pStyle w:val="1NIMTrgMainText"/>
              <w:spacing w:before="0" w:after="0" w:line="240" w:lineRule="auto"/>
              <w:rPr>
                <w:color w:val="000000" w:themeColor="text1"/>
              </w:rPr>
            </w:pPr>
            <w:r w:rsidRPr="001B3DE8">
              <w:rPr>
                <w:color w:val="000000" w:themeColor="text1"/>
              </w:rPr>
              <w:t>N/A (leave blank)</w:t>
            </w:r>
          </w:p>
        </w:tc>
      </w:tr>
      <w:tr w:rsidR="00C61784" w:rsidRPr="001B3DE8" w14:paraId="193C02F0" w14:textId="77777777" w:rsidTr="001E61E8">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2EE" w14:textId="77777777" w:rsidR="00C61784" w:rsidRPr="001B3DE8" w:rsidRDefault="00C61784" w:rsidP="00F839C3">
            <w:pPr>
              <w:pStyle w:val="1NIMTrgMainText"/>
              <w:spacing w:before="0" w:after="0" w:line="240" w:lineRule="auto"/>
              <w:rPr>
                <w:b/>
                <w:color w:val="000000" w:themeColor="text1"/>
              </w:rPr>
            </w:pPr>
            <w:r w:rsidRPr="001B3DE8">
              <w:rPr>
                <w:b/>
                <w:color w:val="000000" w:themeColor="text1"/>
              </w:rPr>
              <w:t>Status</w:t>
            </w:r>
          </w:p>
        </w:tc>
        <w:tc>
          <w:tcPr>
            <w:tcW w:w="6427" w:type="dxa"/>
            <w:tcBorders>
              <w:top w:val="single" w:sz="4" w:space="0" w:color="auto"/>
              <w:bottom w:val="single" w:sz="4" w:space="0" w:color="auto"/>
              <w:right w:val="single" w:sz="12" w:space="0" w:color="auto"/>
            </w:tcBorders>
            <w:vAlign w:val="center"/>
          </w:tcPr>
          <w:p w14:paraId="193C02EF" w14:textId="77777777" w:rsidR="00C61784" w:rsidRPr="001B3DE8" w:rsidRDefault="00C82A78" w:rsidP="00C82A78">
            <w:pPr>
              <w:pStyle w:val="1NIMTrgMainText"/>
              <w:spacing w:before="0" w:after="0" w:line="240" w:lineRule="auto"/>
              <w:rPr>
                <w:color w:val="000000" w:themeColor="text1"/>
              </w:rPr>
            </w:pPr>
            <w:r w:rsidRPr="001B3DE8">
              <w:rPr>
                <w:color w:val="000000" w:themeColor="text1"/>
              </w:rPr>
              <w:t>‘</w:t>
            </w:r>
            <w:r w:rsidR="00C61784" w:rsidRPr="001B3DE8">
              <w:rPr>
                <w:color w:val="000000" w:themeColor="text1"/>
              </w:rPr>
              <w:t>Definition</w:t>
            </w:r>
            <w:r w:rsidRPr="001B3DE8">
              <w:rPr>
                <w:color w:val="000000" w:themeColor="text1"/>
              </w:rPr>
              <w:t>’</w:t>
            </w:r>
          </w:p>
        </w:tc>
      </w:tr>
      <w:tr w:rsidR="00C61784" w:rsidRPr="001B3DE8" w14:paraId="193C02F3" w14:textId="77777777" w:rsidTr="001E61E8">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2F1" w14:textId="77777777" w:rsidR="00C61784" w:rsidRPr="001B3DE8" w:rsidRDefault="00C61784" w:rsidP="00F839C3">
            <w:pPr>
              <w:pStyle w:val="1NIMTrgMainText"/>
              <w:spacing w:before="0" w:after="0" w:line="240" w:lineRule="auto"/>
              <w:rPr>
                <w:b/>
                <w:color w:val="000000" w:themeColor="text1"/>
              </w:rPr>
            </w:pPr>
            <w:r w:rsidRPr="001B3DE8">
              <w:rPr>
                <w:b/>
                <w:color w:val="000000" w:themeColor="text1"/>
              </w:rPr>
              <w:t>Cancel</w:t>
            </w:r>
          </w:p>
        </w:tc>
        <w:tc>
          <w:tcPr>
            <w:tcW w:w="6427" w:type="dxa"/>
            <w:tcBorders>
              <w:top w:val="single" w:sz="4" w:space="0" w:color="auto"/>
              <w:bottom w:val="single" w:sz="4" w:space="0" w:color="auto"/>
              <w:right w:val="single" w:sz="12" w:space="0" w:color="auto"/>
            </w:tcBorders>
            <w:vAlign w:val="center"/>
          </w:tcPr>
          <w:p w14:paraId="193C02F2" w14:textId="77777777" w:rsidR="00C61784" w:rsidRPr="001B3DE8" w:rsidRDefault="00C61784" w:rsidP="00C82A78">
            <w:pPr>
              <w:pStyle w:val="1NIMTrgMainText"/>
              <w:spacing w:before="0" w:after="0" w:line="240" w:lineRule="auto"/>
              <w:rPr>
                <w:color w:val="000000" w:themeColor="text1"/>
              </w:rPr>
            </w:pPr>
            <w:r w:rsidRPr="001B3DE8">
              <w:rPr>
                <w:color w:val="000000" w:themeColor="text1"/>
              </w:rPr>
              <w:t>N/A (leave blank)</w:t>
            </w:r>
          </w:p>
        </w:tc>
      </w:tr>
      <w:tr w:rsidR="00C61784" w:rsidRPr="001B3DE8" w14:paraId="193C02F6" w14:textId="77777777" w:rsidTr="001E61E8">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2F4" w14:textId="77777777" w:rsidR="00C61784" w:rsidRPr="001B3DE8" w:rsidRDefault="00C61784" w:rsidP="00F839C3">
            <w:pPr>
              <w:pStyle w:val="1NIMTrgMainText"/>
              <w:spacing w:before="0" w:after="0" w:line="240" w:lineRule="auto"/>
              <w:rPr>
                <w:b/>
                <w:color w:val="000000" w:themeColor="text1"/>
              </w:rPr>
            </w:pPr>
            <w:r w:rsidRPr="001B3DE8">
              <w:rPr>
                <w:b/>
                <w:color w:val="000000" w:themeColor="text1"/>
              </w:rPr>
              <w:t>Name</w:t>
            </w:r>
          </w:p>
        </w:tc>
        <w:tc>
          <w:tcPr>
            <w:tcW w:w="6427" w:type="dxa"/>
            <w:tcBorders>
              <w:top w:val="single" w:sz="4" w:space="0" w:color="auto"/>
              <w:bottom w:val="single" w:sz="4" w:space="0" w:color="auto"/>
              <w:right w:val="single" w:sz="12" w:space="0" w:color="auto"/>
            </w:tcBorders>
            <w:vAlign w:val="center"/>
          </w:tcPr>
          <w:p w14:paraId="193C02F5" w14:textId="77777777" w:rsidR="00C61784" w:rsidRPr="001B3DE8" w:rsidRDefault="00C82A78" w:rsidP="00C82A78">
            <w:pPr>
              <w:pStyle w:val="1NIMTrgMainText"/>
              <w:spacing w:before="0" w:after="0" w:line="240" w:lineRule="auto"/>
              <w:rPr>
                <w:color w:val="000000" w:themeColor="text1"/>
              </w:rPr>
            </w:pPr>
            <w:r w:rsidRPr="001B3DE8">
              <w:rPr>
                <w:color w:val="000000" w:themeColor="text1"/>
              </w:rPr>
              <w:t>‘</w:t>
            </w:r>
            <w:r w:rsidR="00C61784" w:rsidRPr="001B3DE8">
              <w:rPr>
                <w:color w:val="000000" w:themeColor="text1"/>
              </w:rPr>
              <w:t>Class of Service</w:t>
            </w:r>
            <w:r w:rsidRPr="001B3DE8">
              <w:rPr>
                <w:color w:val="000000" w:themeColor="text1"/>
              </w:rPr>
              <w:t>’</w:t>
            </w:r>
          </w:p>
        </w:tc>
      </w:tr>
      <w:tr w:rsidR="00C61784" w:rsidRPr="001B3DE8" w14:paraId="193C02F9" w14:textId="77777777" w:rsidTr="001E61E8">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2F7" w14:textId="77777777" w:rsidR="00C61784" w:rsidRPr="001B3DE8" w:rsidRDefault="00C61784" w:rsidP="00F839C3">
            <w:pPr>
              <w:pStyle w:val="1NIMTrgMainText"/>
              <w:spacing w:before="0" w:after="0" w:line="240" w:lineRule="auto"/>
              <w:rPr>
                <w:b/>
                <w:color w:val="000000" w:themeColor="text1"/>
              </w:rPr>
            </w:pPr>
            <w:r w:rsidRPr="001B3DE8">
              <w:rPr>
                <w:b/>
                <w:color w:val="000000" w:themeColor="text1"/>
              </w:rPr>
              <w:t>Start Date</w:t>
            </w:r>
          </w:p>
        </w:tc>
        <w:tc>
          <w:tcPr>
            <w:tcW w:w="6427" w:type="dxa"/>
            <w:tcBorders>
              <w:top w:val="single" w:sz="4" w:space="0" w:color="auto"/>
              <w:bottom w:val="single" w:sz="4" w:space="0" w:color="auto"/>
              <w:right w:val="single" w:sz="12" w:space="0" w:color="auto"/>
            </w:tcBorders>
            <w:vAlign w:val="center"/>
          </w:tcPr>
          <w:p w14:paraId="193C02F8" w14:textId="77777777" w:rsidR="00C61784" w:rsidRPr="001B3DE8" w:rsidRDefault="00C61784" w:rsidP="002535F9">
            <w:pPr>
              <w:pStyle w:val="1NIMTrgMainText"/>
              <w:spacing w:before="0" w:after="0" w:line="240" w:lineRule="auto"/>
              <w:rPr>
                <w:color w:val="000000" w:themeColor="text1"/>
              </w:rPr>
            </w:pPr>
            <w:r w:rsidRPr="001B3DE8">
              <w:rPr>
                <w:color w:val="000000" w:themeColor="text1"/>
              </w:rPr>
              <w:t>[Today]</w:t>
            </w:r>
          </w:p>
        </w:tc>
      </w:tr>
      <w:tr w:rsidR="00C61784" w:rsidRPr="001B3DE8" w14:paraId="193C02FC" w14:textId="77777777" w:rsidTr="001E61E8">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2FA" w14:textId="77777777" w:rsidR="00C61784" w:rsidRPr="001B3DE8" w:rsidRDefault="00C61784" w:rsidP="00F839C3">
            <w:pPr>
              <w:pStyle w:val="1NIMTrgMainText"/>
              <w:spacing w:before="0" w:after="0" w:line="240" w:lineRule="auto"/>
              <w:rPr>
                <w:b/>
                <w:color w:val="000000" w:themeColor="text1"/>
              </w:rPr>
            </w:pPr>
            <w:r w:rsidRPr="001B3DE8">
              <w:rPr>
                <w:b/>
                <w:color w:val="000000" w:themeColor="text1"/>
              </w:rPr>
              <w:t>End Date</w:t>
            </w:r>
          </w:p>
        </w:tc>
        <w:tc>
          <w:tcPr>
            <w:tcW w:w="6427" w:type="dxa"/>
            <w:tcBorders>
              <w:top w:val="single" w:sz="4" w:space="0" w:color="auto"/>
              <w:bottom w:val="single" w:sz="4" w:space="0" w:color="auto"/>
              <w:right w:val="single" w:sz="12" w:space="0" w:color="auto"/>
            </w:tcBorders>
            <w:vAlign w:val="center"/>
          </w:tcPr>
          <w:p w14:paraId="193C02FB" w14:textId="77777777" w:rsidR="00C61784" w:rsidRPr="001B3DE8" w:rsidRDefault="00C61784" w:rsidP="00C82A78">
            <w:pPr>
              <w:pStyle w:val="1NIMTrgMainText"/>
              <w:spacing w:before="0" w:after="0" w:line="240" w:lineRule="auto"/>
              <w:rPr>
                <w:color w:val="000000" w:themeColor="text1"/>
              </w:rPr>
            </w:pPr>
            <w:r w:rsidRPr="001B3DE8">
              <w:rPr>
                <w:color w:val="000000" w:themeColor="text1"/>
              </w:rPr>
              <w:t>[One year from today]</w:t>
            </w:r>
          </w:p>
        </w:tc>
      </w:tr>
      <w:tr w:rsidR="00C61784" w:rsidRPr="001B3DE8" w14:paraId="193C0300" w14:textId="77777777" w:rsidTr="001E61E8">
        <w:trPr>
          <w:trHeight w:val="567"/>
        </w:trPr>
        <w:tc>
          <w:tcPr>
            <w:tcW w:w="1903" w:type="dxa"/>
            <w:tcBorders>
              <w:top w:val="single" w:sz="4" w:space="0" w:color="auto"/>
              <w:bottom w:val="single" w:sz="4" w:space="0" w:color="auto"/>
            </w:tcBorders>
            <w:shd w:val="clear" w:color="auto" w:fill="BFBFBF" w:themeFill="background1" w:themeFillShade="BF"/>
            <w:vAlign w:val="center"/>
          </w:tcPr>
          <w:p w14:paraId="193C02FD" w14:textId="77777777" w:rsidR="00C61784" w:rsidRPr="001B3DE8" w:rsidRDefault="00C61784" w:rsidP="00F839C3">
            <w:pPr>
              <w:pStyle w:val="1NIMTrgMainText"/>
              <w:spacing w:before="0" w:after="0" w:line="240" w:lineRule="auto"/>
              <w:rPr>
                <w:b/>
                <w:color w:val="000000" w:themeColor="text1"/>
              </w:rPr>
            </w:pPr>
            <w:r w:rsidRPr="001B3DE8">
              <w:rPr>
                <w:b/>
                <w:color w:val="000000" w:themeColor="text1"/>
              </w:rPr>
              <w:t>Min Cardinality</w:t>
            </w:r>
          </w:p>
        </w:tc>
        <w:tc>
          <w:tcPr>
            <w:tcW w:w="6427" w:type="dxa"/>
            <w:tcBorders>
              <w:top w:val="single" w:sz="4" w:space="0" w:color="auto"/>
              <w:bottom w:val="single" w:sz="4" w:space="0" w:color="auto"/>
              <w:right w:val="single" w:sz="12" w:space="0" w:color="auto"/>
            </w:tcBorders>
            <w:vAlign w:val="center"/>
          </w:tcPr>
          <w:p w14:paraId="193C02FE" w14:textId="77777777" w:rsidR="00C61784" w:rsidRPr="001B3DE8" w:rsidRDefault="00C82A78" w:rsidP="00E95F93">
            <w:pPr>
              <w:pStyle w:val="1NIMTrgMainText"/>
              <w:spacing w:before="0" w:after="40" w:line="240" w:lineRule="auto"/>
              <w:rPr>
                <w:color w:val="000000" w:themeColor="text1"/>
              </w:rPr>
            </w:pPr>
            <w:r w:rsidRPr="001B3DE8">
              <w:rPr>
                <w:color w:val="000000" w:themeColor="text1"/>
              </w:rPr>
              <w:t>‘</w:t>
            </w:r>
            <w:r w:rsidR="00C61784" w:rsidRPr="001B3DE8">
              <w:rPr>
                <w:color w:val="000000" w:themeColor="text1"/>
              </w:rPr>
              <w:t>1</w:t>
            </w:r>
            <w:r w:rsidRPr="001B3DE8">
              <w:rPr>
                <w:color w:val="000000" w:themeColor="text1"/>
              </w:rPr>
              <w:t>’</w:t>
            </w:r>
          </w:p>
          <w:p w14:paraId="193C02FF" w14:textId="77777777" w:rsidR="00C61784" w:rsidRPr="001B3DE8" w:rsidRDefault="00C61784" w:rsidP="00C82A78">
            <w:pPr>
              <w:pStyle w:val="1NIMTrgMainText"/>
              <w:spacing w:before="0" w:after="0" w:line="240" w:lineRule="auto"/>
              <w:rPr>
                <w:i/>
                <w:color w:val="000000" w:themeColor="text1"/>
              </w:rPr>
            </w:pPr>
            <w:r w:rsidRPr="001B3DE8">
              <w:rPr>
                <w:i/>
                <w:color w:val="000000" w:themeColor="text1"/>
              </w:rPr>
              <w:t xml:space="preserve">Means that the user must select at least </w:t>
            </w:r>
            <w:r w:rsidRPr="001B3DE8">
              <w:rPr>
                <w:i/>
                <w:color w:val="000000" w:themeColor="text1"/>
                <w:u w:val="single"/>
              </w:rPr>
              <w:t>one</w:t>
            </w:r>
            <w:r w:rsidRPr="001B3DE8">
              <w:rPr>
                <w:i/>
                <w:color w:val="000000" w:themeColor="text1"/>
              </w:rPr>
              <w:t xml:space="preserve"> item</w:t>
            </w:r>
          </w:p>
        </w:tc>
      </w:tr>
      <w:tr w:rsidR="00C61784" w:rsidRPr="001B3DE8" w14:paraId="193C0304" w14:textId="77777777" w:rsidTr="001E61E8">
        <w:trPr>
          <w:trHeight w:val="567"/>
        </w:trPr>
        <w:tc>
          <w:tcPr>
            <w:tcW w:w="1903" w:type="dxa"/>
            <w:tcBorders>
              <w:top w:val="single" w:sz="4" w:space="0" w:color="auto"/>
              <w:bottom w:val="single" w:sz="4" w:space="0" w:color="auto"/>
            </w:tcBorders>
            <w:shd w:val="clear" w:color="auto" w:fill="BFBFBF" w:themeFill="background1" w:themeFillShade="BF"/>
            <w:vAlign w:val="center"/>
          </w:tcPr>
          <w:p w14:paraId="193C0301" w14:textId="77777777" w:rsidR="00C61784" w:rsidRPr="001B3DE8" w:rsidRDefault="00C61784" w:rsidP="00F839C3">
            <w:pPr>
              <w:pStyle w:val="1NIMTrgMainText"/>
              <w:spacing w:before="0" w:after="0" w:line="240" w:lineRule="auto"/>
              <w:rPr>
                <w:b/>
                <w:color w:val="000000" w:themeColor="text1"/>
              </w:rPr>
            </w:pPr>
            <w:r w:rsidRPr="001B3DE8">
              <w:rPr>
                <w:b/>
                <w:color w:val="000000" w:themeColor="text1"/>
              </w:rPr>
              <w:t>Max Cardinality</w:t>
            </w:r>
          </w:p>
        </w:tc>
        <w:tc>
          <w:tcPr>
            <w:tcW w:w="6427" w:type="dxa"/>
            <w:tcBorders>
              <w:top w:val="single" w:sz="4" w:space="0" w:color="auto"/>
              <w:bottom w:val="single" w:sz="4" w:space="0" w:color="auto"/>
              <w:right w:val="single" w:sz="12" w:space="0" w:color="auto"/>
            </w:tcBorders>
            <w:vAlign w:val="center"/>
          </w:tcPr>
          <w:p w14:paraId="193C0302" w14:textId="77777777" w:rsidR="00C61784" w:rsidRPr="001B3DE8" w:rsidRDefault="00C82A78" w:rsidP="00E95F93">
            <w:pPr>
              <w:pStyle w:val="1NIMTrgMainText"/>
              <w:spacing w:before="0" w:after="40" w:line="240" w:lineRule="auto"/>
              <w:rPr>
                <w:color w:val="000000" w:themeColor="text1"/>
              </w:rPr>
            </w:pPr>
            <w:r w:rsidRPr="001B3DE8">
              <w:rPr>
                <w:color w:val="000000" w:themeColor="text1"/>
              </w:rPr>
              <w:t>‘</w:t>
            </w:r>
            <w:r w:rsidR="00C61784" w:rsidRPr="001B3DE8">
              <w:rPr>
                <w:color w:val="000000" w:themeColor="text1"/>
              </w:rPr>
              <w:t>1</w:t>
            </w:r>
            <w:r w:rsidRPr="001B3DE8">
              <w:rPr>
                <w:color w:val="000000" w:themeColor="text1"/>
              </w:rPr>
              <w:t>’</w:t>
            </w:r>
          </w:p>
          <w:p w14:paraId="193C0303" w14:textId="77777777" w:rsidR="00C61784" w:rsidRPr="001B3DE8" w:rsidRDefault="00C61784" w:rsidP="00C82A78">
            <w:pPr>
              <w:pStyle w:val="1NIMTrgMainText"/>
              <w:spacing w:before="0" w:after="0" w:line="240" w:lineRule="auto"/>
              <w:rPr>
                <w:i/>
                <w:color w:val="000000" w:themeColor="text1"/>
              </w:rPr>
            </w:pPr>
            <w:r w:rsidRPr="001B3DE8">
              <w:rPr>
                <w:i/>
                <w:color w:val="000000" w:themeColor="text1"/>
              </w:rPr>
              <w:t xml:space="preserve">Means that the user cannot select </w:t>
            </w:r>
            <w:r w:rsidRPr="001B3DE8">
              <w:rPr>
                <w:i/>
                <w:color w:val="000000" w:themeColor="text1"/>
                <w:u w:val="single"/>
              </w:rPr>
              <w:t>more</w:t>
            </w:r>
            <w:r w:rsidRPr="001B3DE8">
              <w:rPr>
                <w:i/>
                <w:color w:val="000000" w:themeColor="text1"/>
              </w:rPr>
              <w:t xml:space="preserve"> than one item</w:t>
            </w:r>
          </w:p>
        </w:tc>
      </w:tr>
      <w:tr w:rsidR="00C61784" w:rsidRPr="001B3DE8" w14:paraId="193C030A" w14:textId="77777777" w:rsidTr="001E61E8">
        <w:trPr>
          <w:trHeight w:val="340"/>
        </w:trPr>
        <w:tc>
          <w:tcPr>
            <w:tcW w:w="1903" w:type="dxa"/>
            <w:tcBorders>
              <w:top w:val="single" w:sz="4" w:space="0" w:color="auto"/>
              <w:bottom w:val="single" w:sz="12" w:space="0" w:color="auto"/>
            </w:tcBorders>
            <w:shd w:val="clear" w:color="auto" w:fill="BFBFBF" w:themeFill="background1" w:themeFillShade="BF"/>
            <w:vAlign w:val="center"/>
          </w:tcPr>
          <w:p w14:paraId="193C0308" w14:textId="77777777" w:rsidR="00C61784" w:rsidRPr="001B3DE8" w:rsidRDefault="00C61784" w:rsidP="00F839C3">
            <w:pPr>
              <w:pStyle w:val="1NIMTrgMainText"/>
              <w:spacing w:before="0" w:after="0" w:line="240" w:lineRule="auto"/>
              <w:rPr>
                <w:b/>
                <w:color w:val="000000" w:themeColor="text1"/>
              </w:rPr>
            </w:pPr>
            <w:r w:rsidRPr="001B3DE8">
              <w:rPr>
                <w:b/>
                <w:color w:val="000000" w:themeColor="text1"/>
              </w:rPr>
              <w:t>Project</w:t>
            </w:r>
          </w:p>
        </w:tc>
        <w:tc>
          <w:tcPr>
            <w:tcW w:w="6427" w:type="dxa"/>
            <w:tcBorders>
              <w:top w:val="single" w:sz="4" w:space="0" w:color="auto"/>
              <w:bottom w:val="single" w:sz="12" w:space="0" w:color="auto"/>
              <w:right w:val="single" w:sz="12" w:space="0" w:color="auto"/>
            </w:tcBorders>
            <w:vAlign w:val="center"/>
          </w:tcPr>
          <w:p w14:paraId="193C0309" w14:textId="77777777" w:rsidR="00C61784" w:rsidRPr="001B3DE8" w:rsidRDefault="00C82A78" w:rsidP="00C82A78">
            <w:pPr>
              <w:pStyle w:val="1NIMTrgMainText"/>
              <w:spacing w:before="0" w:after="0" w:line="240" w:lineRule="auto"/>
              <w:rPr>
                <w:color w:val="000000" w:themeColor="text1"/>
              </w:rPr>
            </w:pPr>
            <w:r w:rsidRPr="001B3DE8">
              <w:rPr>
                <w:color w:val="000000" w:themeColor="text1"/>
              </w:rPr>
              <w:t>‘</w:t>
            </w:r>
            <w:r w:rsidR="00C61784" w:rsidRPr="001B3DE8">
              <w:rPr>
                <w:color w:val="000000" w:themeColor="text1"/>
              </w:rPr>
              <w:t>Project: High Speed Internet</w:t>
            </w:r>
            <w:r w:rsidRPr="001B3DE8">
              <w:rPr>
                <w:color w:val="000000" w:themeColor="text1"/>
              </w:rPr>
              <w:t>’</w:t>
            </w:r>
          </w:p>
        </w:tc>
      </w:tr>
    </w:tbl>
    <w:p w14:paraId="193C030B" w14:textId="412A630A" w:rsidR="0024534F" w:rsidRPr="001B3DE8" w:rsidRDefault="00900263" w:rsidP="00BD6FA6">
      <w:pPr>
        <w:pStyle w:val="1NIMTrgMainText"/>
        <w:spacing w:before="600" w:after="300"/>
        <w:jc w:val="center"/>
      </w:pPr>
      <w:r>
        <w:rPr>
          <w:noProof/>
        </w:rPr>
        <w:drawing>
          <wp:inline distT="0" distB="0" distL="0" distR="0" wp14:anchorId="11E8CC2F" wp14:editId="4A513036">
            <wp:extent cx="5216059" cy="2550284"/>
            <wp:effectExtent l="19050" t="19050" r="22860" b="21590"/>
            <wp:docPr id="27951" name="Picture 2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16163" cy="2550335"/>
                    </a:xfrm>
                    <a:prstGeom prst="rect">
                      <a:avLst/>
                    </a:prstGeom>
                    <a:noFill/>
                    <a:ln>
                      <a:solidFill>
                        <a:schemeClr val="accent1"/>
                      </a:solidFill>
                    </a:ln>
                  </pic:spPr>
                </pic:pic>
              </a:graphicData>
            </a:graphic>
          </wp:inline>
        </w:drawing>
      </w:r>
    </w:p>
    <w:p w14:paraId="193C030C" w14:textId="25AEEE33" w:rsidR="00BD6FA6" w:rsidRDefault="00BD6FA6" w:rsidP="00917A5F">
      <w:pPr>
        <w:pStyle w:val="1NIMTrgMainText"/>
        <w:numPr>
          <w:ilvl w:val="0"/>
          <w:numId w:val="33"/>
        </w:numPr>
        <w:spacing w:before="400"/>
        <w:ind w:left="425" w:hanging="425"/>
      </w:pPr>
      <w:r w:rsidRPr="001B3DE8">
        <w:t xml:space="preserve">Click </w:t>
      </w:r>
      <w:r w:rsidRPr="001B3DE8">
        <w:rPr>
          <w:b/>
        </w:rPr>
        <w:t xml:space="preserve">Save </w:t>
      </w:r>
      <w:r w:rsidRPr="001B3DE8">
        <w:t xml:space="preserve">(icon on the </w:t>
      </w:r>
      <w:r w:rsidRPr="001B3DE8">
        <w:rPr>
          <w:b/>
        </w:rPr>
        <w:t xml:space="preserve">Group Detail </w:t>
      </w:r>
      <w:r w:rsidRPr="001B3DE8">
        <w:t>title bar, see above screenshot).</w:t>
      </w:r>
      <w:r w:rsidR="00900263">
        <w:t xml:space="preserve">  The new item will appear under List of Group Versions at bottom of page.</w:t>
      </w:r>
    </w:p>
    <w:p w14:paraId="27B3541F" w14:textId="34138D4B" w:rsidR="00900263" w:rsidRPr="001B3DE8" w:rsidRDefault="00900263" w:rsidP="00965412">
      <w:pPr>
        <w:pStyle w:val="1NIMTrgMainText"/>
        <w:spacing w:before="400"/>
        <w:ind w:left="425"/>
      </w:pPr>
      <w:r>
        <w:rPr>
          <w:noProof/>
        </w:rPr>
        <w:drawing>
          <wp:inline distT="0" distB="0" distL="0" distR="0" wp14:anchorId="2CC8BFF0" wp14:editId="10336099">
            <wp:extent cx="4720022" cy="2577357"/>
            <wp:effectExtent l="19050" t="19050" r="23495" b="13970"/>
            <wp:docPr id="27952" name="Picture 2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724039" cy="2579550"/>
                    </a:xfrm>
                    <a:prstGeom prst="rect">
                      <a:avLst/>
                    </a:prstGeom>
                    <a:noFill/>
                    <a:ln>
                      <a:solidFill>
                        <a:schemeClr val="accent1"/>
                      </a:solidFill>
                    </a:ln>
                  </pic:spPr>
                </pic:pic>
              </a:graphicData>
            </a:graphic>
          </wp:inline>
        </w:drawing>
      </w:r>
    </w:p>
    <w:p w14:paraId="193C030D" w14:textId="77777777" w:rsidR="00BD6FA6" w:rsidRPr="001B3DE8" w:rsidRDefault="00BD6FA6" w:rsidP="00BD6FA6">
      <w:pPr>
        <w:pStyle w:val="1NIMTrgMainText"/>
        <w:spacing w:before="200"/>
      </w:pPr>
      <w:r w:rsidRPr="001B3DE8">
        <w:t>Having created the new group, we must now specify which items should be ‘members’ of this group.</w:t>
      </w:r>
    </w:p>
    <w:p w14:paraId="193C030E" w14:textId="7CF3D270" w:rsidR="00BD6FA6" w:rsidRPr="001B3DE8" w:rsidRDefault="00BD6FA6" w:rsidP="00917A5F">
      <w:pPr>
        <w:pStyle w:val="1NIMTrgMainText"/>
        <w:numPr>
          <w:ilvl w:val="0"/>
          <w:numId w:val="33"/>
        </w:numPr>
        <w:spacing w:before="200"/>
        <w:ind w:left="426" w:hanging="426"/>
      </w:pPr>
      <w:r w:rsidRPr="001B3DE8">
        <w:t xml:space="preserve">Click on the </w:t>
      </w:r>
      <w:r w:rsidRPr="001B3DE8">
        <w:rPr>
          <w:b/>
        </w:rPr>
        <w:t>Targets</w:t>
      </w:r>
      <w:r w:rsidRPr="001B3DE8">
        <w:t xml:space="preserve"> tab under the attribute details in the </w:t>
      </w:r>
      <w:r w:rsidRPr="001B3DE8">
        <w:rPr>
          <w:b/>
        </w:rPr>
        <w:t>Group Detail</w:t>
      </w:r>
      <w:r w:rsidRPr="001B3DE8">
        <w:t xml:space="preserve"> panel, </w:t>
      </w:r>
      <w:del w:id="991" w:author="Claire Carbone" w:date="2015-01-08T15:32:00Z">
        <w:r w:rsidRPr="001B3DE8" w:rsidDel="00A8338D">
          <w:delText>then</w:delText>
        </w:r>
      </w:del>
      <w:ins w:id="992" w:author="Claire Carbone" w:date="2015-01-08T15:32:00Z">
        <w:r w:rsidR="00A8338D" w:rsidRPr="001B3DE8">
          <w:t>and then</w:t>
        </w:r>
      </w:ins>
      <w:r w:rsidRPr="001B3DE8">
        <w:t xml:space="preserve"> click </w:t>
      </w:r>
      <w:r w:rsidR="00900263">
        <w:rPr>
          <w:b/>
        </w:rPr>
        <w:t>New</w:t>
      </w:r>
      <w:r w:rsidRPr="001B3DE8">
        <w:t xml:space="preserve">. This will result in a </w:t>
      </w:r>
      <w:r w:rsidRPr="001B3DE8">
        <w:rPr>
          <w:b/>
        </w:rPr>
        <w:t>Target Detail</w:t>
      </w:r>
      <w:r w:rsidRPr="001B3DE8">
        <w:t xml:space="preserve"> box appearing underneath.</w:t>
      </w:r>
    </w:p>
    <w:p w14:paraId="193C030F" w14:textId="4797D124" w:rsidR="009230F4" w:rsidRPr="001B3DE8" w:rsidRDefault="00900263" w:rsidP="009230F4">
      <w:pPr>
        <w:pStyle w:val="1NIMTrgMainText"/>
        <w:spacing w:before="300" w:after="300"/>
        <w:jc w:val="center"/>
        <w:rPr>
          <w:i/>
          <w:szCs w:val="22"/>
        </w:rPr>
      </w:pPr>
      <w:r>
        <w:rPr>
          <w:i/>
          <w:noProof/>
          <w:szCs w:val="22"/>
        </w:rPr>
        <w:drawing>
          <wp:inline distT="0" distB="0" distL="0" distR="0" wp14:anchorId="50A97324" wp14:editId="373CFC1C">
            <wp:extent cx="5333137" cy="1531088"/>
            <wp:effectExtent l="19050" t="19050" r="20320" b="12065"/>
            <wp:docPr id="27953" name="Picture 2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33137" cy="1531088"/>
                    </a:xfrm>
                    <a:prstGeom prst="rect">
                      <a:avLst/>
                    </a:prstGeom>
                    <a:noFill/>
                    <a:ln>
                      <a:solidFill>
                        <a:schemeClr val="accent1"/>
                      </a:solidFill>
                    </a:ln>
                  </pic:spPr>
                </pic:pic>
              </a:graphicData>
            </a:graphic>
          </wp:inline>
        </w:drawing>
      </w:r>
    </w:p>
    <w:p w14:paraId="193C0310" w14:textId="77777777" w:rsidR="000A4D90" w:rsidRPr="001B3DE8" w:rsidRDefault="00BD6FA6" w:rsidP="008E7965">
      <w:pPr>
        <w:pStyle w:val="1NIMTrgMainText"/>
        <w:spacing w:before="200"/>
        <w:ind w:left="426"/>
      </w:pPr>
      <w:r w:rsidRPr="001B3DE8">
        <w:t xml:space="preserve">In the </w:t>
      </w:r>
      <w:r w:rsidRPr="001B3DE8">
        <w:rPr>
          <w:b/>
        </w:rPr>
        <w:t xml:space="preserve">Target Detail </w:t>
      </w:r>
      <w:r w:rsidRPr="001B3DE8">
        <w:t>box you will see two options for ‘</w:t>
      </w:r>
      <w:r w:rsidRPr="001B3DE8">
        <w:rPr>
          <w:b/>
        </w:rPr>
        <w:t>Type</w:t>
      </w:r>
      <w:r w:rsidRPr="001B3DE8">
        <w:t>’: ‘</w:t>
      </w:r>
      <w:r w:rsidRPr="001B3DE8">
        <w:rPr>
          <w:b/>
        </w:rPr>
        <w:t>Relation</w:t>
      </w:r>
      <w:r w:rsidRPr="001B3DE8">
        <w:t>’ and ‘</w:t>
      </w:r>
      <w:r w:rsidRPr="001B3DE8">
        <w:rPr>
          <w:b/>
        </w:rPr>
        <w:t>Association</w:t>
      </w:r>
      <w:r w:rsidRPr="001B3DE8">
        <w:t>’ (see above screenshot).</w:t>
      </w:r>
      <w:r w:rsidR="00E258C5" w:rsidRPr="001B3DE8">
        <w:t xml:space="preserve"> We now have to choose one of these types.</w:t>
      </w:r>
    </w:p>
    <w:p w14:paraId="193C0311" w14:textId="60B865B7" w:rsidR="00E258C5" w:rsidRPr="001B3DE8" w:rsidRDefault="00E258C5" w:rsidP="008E7965">
      <w:pPr>
        <w:pStyle w:val="1NIMTrgMainText"/>
        <w:spacing w:before="200"/>
        <w:ind w:left="426"/>
      </w:pPr>
      <w:r w:rsidRPr="001B3DE8">
        <w:t xml:space="preserve">It is possible to add the targets one by one. This is done by selecting the </w:t>
      </w:r>
      <w:r w:rsidRPr="001B3DE8">
        <w:rPr>
          <w:b/>
        </w:rPr>
        <w:t>Relation</w:t>
      </w:r>
      <w:r w:rsidRPr="001B3DE8">
        <w:t xml:space="preserve"> option. This would be appropriate</w:t>
      </w:r>
      <w:r w:rsidR="000E6D4D" w:rsidRPr="001B3DE8">
        <w:t xml:space="preserve"> where there may be only a couple of items to add to the group. But if there </w:t>
      </w:r>
      <w:r w:rsidR="00A9627D" w:rsidRPr="001B3DE8">
        <w:t>are a large number of items</w:t>
      </w:r>
      <w:r w:rsidR="000E6D4D" w:rsidRPr="001B3DE8">
        <w:t xml:space="preserve"> </w:t>
      </w:r>
      <w:r w:rsidR="001564E9" w:rsidRPr="001B3DE8">
        <w:t xml:space="preserve">of the </w:t>
      </w:r>
      <w:r w:rsidR="001564E9" w:rsidRPr="001B3DE8">
        <w:rPr>
          <w:i/>
        </w:rPr>
        <w:t>same</w:t>
      </w:r>
      <w:r w:rsidR="001564E9" w:rsidRPr="001B3DE8">
        <w:t xml:space="preserve"> association type </w:t>
      </w:r>
      <w:r w:rsidR="000E6D4D" w:rsidRPr="001B3DE8">
        <w:t xml:space="preserve">to add to the group, it is better to choose the </w:t>
      </w:r>
      <w:r w:rsidR="000E6D4D" w:rsidRPr="001B3DE8">
        <w:rPr>
          <w:b/>
        </w:rPr>
        <w:t xml:space="preserve">Association </w:t>
      </w:r>
      <w:r w:rsidR="000E6D4D" w:rsidRPr="001B3DE8">
        <w:t xml:space="preserve">option. This will allow us to bring in </w:t>
      </w:r>
      <w:r w:rsidR="000E6D4D" w:rsidRPr="001B3DE8">
        <w:rPr>
          <w:u w:val="single"/>
        </w:rPr>
        <w:t>all</w:t>
      </w:r>
      <w:r w:rsidR="000E6D4D" w:rsidRPr="001B3DE8">
        <w:t xml:space="preserve"> the relations of the </w:t>
      </w:r>
      <w:r w:rsidR="000E6D4D" w:rsidRPr="001B3DE8">
        <w:rPr>
          <w:b/>
        </w:rPr>
        <w:t>association type</w:t>
      </w:r>
      <w:r w:rsidR="000E6D4D" w:rsidRPr="001B3DE8">
        <w:t>, and add them to the group in one operation.</w:t>
      </w:r>
    </w:p>
    <w:p w14:paraId="7CFFCD82" w14:textId="61C752D7" w:rsidR="00A9627D" w:rsidRDefault="000E6D4D" w:rsidP="00917A5F">
      <w:pPr>
        <w:pStyle w:val="1NIMTrgMainText"/>
        <w:numPr>
          <w:ilvl w:val="0"/>
          <w:numId w:val="33"/>
        </w:numPr>
        <w:spacing w:before="200"/>
        <w:ind w:left="426" w:hanging="426"/>
      </w:pPr>
      <w:r w:rsidRPr="001B3DE8">
        <w:t xml:space="preserve">Select the </w:t>
      </w:r>
      <w:r w:rsidRPr="001B3DE8">
        <w:rPr>
          <w:b/>
        </w:rPr>
        <w:t>Association</w:t>
      </w:r>
      <w:r w:rsidRPr="001B3DE8">
        <w:t xml:space="preserve"> radio button, </w:t>
      </w:r>
      <w:r w:rsidR="00A9627D" w:rsidRPr="001B3DE8">
        <w:t>and then</w:t>
      </w:r>
      <w:r w:rsidRPr="001B3DE8">
        <w:t xml:space="preserve"> click on the </w:t>
      </w:r>
      <w:r w:rsidRPr="001B3DE8">
        <w:rPr>
          <w:b/>
        </w:rPr>
        <w:t>Finder</w:t>
      </w:r>
      <w:r w:rsidRPr="001B3DE8">
        <w:t xml:space="preserve"> icon next to the </w:t>
      </w:r>
      <w:r w:rsidRPr="001B3DE8">
        <w:rPr>
          <w:b/>
        </w:rPr>
        <w:t xml:space="preserve">Association Type </w:t>
      </w:r>
      <w:r w:rsidR="009230F4" w:rsidRPr="001B3DE8">
        <w:t>field.</w:t>
      </w:r>
      <w:r w:rsidR="00C42DCB" w:rsidRPr="001B3DE8">
        <w:t xml:space="preserve"> </w:t>
      </w:r>
    </w:p>
    <w:p w14:paraId="39CA583B" w14:textId="7A72A4D5" w:rsidR="00A9627D" w:rsidRDefault="00A8338D" w:rsidP="00965412">
      <w:pPr>
        <w:pStyle w:val="1NIMTrgMainText"/>
        <w:spacing w:before="200"/>
        <w:ind w:left="426"/>
      </w:pPr>
      <w:ins w:id="993" w:author="Claire Carbone" w:date="2015-01-08T15:34:00Z">
        <w:r>
          <w:rPr>
            <w:noProof/>
          </w:rPr>
          <w:drawing>
            <wp:inline distT="0" distB="0" distL="0" distR="0" wp14:anchorId="47748FD0" wp14:editId="1E755858">
              <wp:extent cx="5762512" cy="1809068"/>
              <wp:effectExtent l="19050" t="19050" r="10160" b="20320"/>
              <wp:docPr id="27807" name="Picture 2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3406" cy="1809349"/>
                      </a:xfrm>
                      <a:prstGeom prst="rect">
                        <a:avLst/>
                      </a:prstGeom>
                      <a:noFill/>
                      <a:ln>
                        <a:solidFill>
                          <a:schemeClr val="accent1"/>
                        </a:solidFill>
                      </a:ln>
                    </pic:spPr>
                  </pic:pic>
                </a:graphicData>
              </a:graphic>
            </wp:inline>
          </w:drawing>
        </w:r>
      </w:ins>
      <w:del w:id="994" w:author="Claire Carbone" w:date="2015-01-08T15:33:00Z">
        <w:r w:rsidR="00A9627D" w:rsidDel="00A8338D">
          <w:rPr>
            <w:noProof/>
          </w:rPr>
          <w:drawing>
            <wp:inline distT="0" distB="0" distL="0" distR="0" wp14:anchorId="7F53B48C" wp14:editId="2E2A2F8E">
              <wp:extent cx="5381473" cy="1620371"/>
              <wp:effectExtent l="19050" t="19050" r="10160" b="18415"/>
              <wp:docPr id="27954" name="Picture 2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82343" cy="1620633"/>
                      </a:xfrm>
                      <a:prstGeom prst="rect">
                        <a:avLst/>
                      </a:prstGeom>
                      <a:noFill/>
                      <a:ln>
                        <a:solidFill>
                          <a:schemeClr val="accent1"/>
                        </a:solidFill>
                      </a:ln>
                    </pic:spPr>
                  </pic:pic>
                </a:graphicData>
              </a:graphic>
            </wp:inline>
          </w:drawing>
        </w:r>
      </w:del>
    </w:p>
    <w:p w14:paraId="193C0312" w14:textId="7C7BF09B" w:rsidR="000E6D4D" w:rsidRPr="001B3DE8" w:rsidRDefault="00C42DCB" w:rsidP="00965412">
      <w:pPr>
        <w:pStyle w:val="1NIMTrgMainText"/>
        <w:spacing w:before="200"/>
        <w:ind w:left="426"/>
      </w:pPr>
      <w:r w:rsidRPr="001B3DE8">
        <w:t xml:space="preserve">This action results in a user being forced to select one - and </w:t>
      </w:r>
      <w:r w:rsidRPr="001B3DE8">
        <w:rPr>
          <w:u w:val="single"/>
        </w:rPr>
        <w:t>only</w:t>
      </w:r>
      <w:r w:rsidRPr="001B3DE8">
        <w:t xml:space="preserve"> one - item from the list of related items</w:t>
      </w:r>
      <w:r w:rsidR="00551AD4" w:rsidRPr="001B3DE8">
        <w:t xml:space="preserve"> (i.e. service offerings)</w:t>
      </w:r>
      <w:r w:rsidR="00767EC0" w:rsidRPr="001B3DE8">
        <w:t>, when creating an order</w:t>
      </w:r>
      <w:r w:rsidRPr="001B3DE8">
        <w:t>.</w:t>
      </w:r>
    </w:p>
    <w:p w14:paraId="193C0313" w14:textId="6CBEE38E" w:rsidR="00122820" w:rsidRPr="001B3DE8" w:rsidDel="00E535FE" w:rsidRDefault="00C42DCB" w:rsidP="00917A5F">
      <w:pPr>
        <w:pStyle w:val="1NIMTrgMainText"/>
        <w:numPr>
          <w:ilvl w:val="0"/>
          <w:numId w:val="33"/>
        </w:numPr>
        <w:spacing w:before="200"/>
        <w:ind w:left="426" w:hanging="426"/>
        <w:rPr>
          <w:del w:id="995" w:author="Claire Carbone" w:date="2015-01-08T15:38:00Z"/>
        </w:rPr>
      </w:pPr>
      <w:del w:id="996" w:author="Claire Carbone" w:date="2015-01-08T15:38:00Z">
        <w:r w:rsidRPr="001B3DE8" w:rsidDel="00E535FE">
          <w:delText xml:space="preserve">In the </w:delText>
        </w:r>
        <w:r w:rsidR="00122820" w:rsidRPr="001B3DE8" w:rsidDel="00E535FE">
          <w:delText xml:space="preserve">resulting </w:delText>
        </w:r>
        <w:r w:rsidRPr="001B3DE8" w:rsidDel="00E535FE">
          <w:rPr>
            <w:b/>
          </w:rPr>
          <w:delText>Search Criteria</w:delText>
        </w:r>
        <w:r w:rsidR="00122820" w:rsidRPr="001B3DE8" w:rsidDel="00E535FE">
          <w:delText xml:space="preserve"> panel, search for, select and enter your project (</w:delText>
        </w:r>
        <w:r w:rsidR="00122820" w:rsidRPr="001B3DE8" w:rsidDel="00E535FE">
          <w:rPr>
            <w:b/>
          </w:rPr>
          <w:delText>Project: High Speed Internet</w:delText>
        </w:r>
        <w:r w:rsidR="00122820" w:rsidRPr="001B3DE8" w:rsidDel="00E535FE">
          <w:delText xml:space="preserve">), using the finder icon next to the </w:delText>
        </w:r>
        <w:r w:rsidR="00122820" w:rsidRPr="001B3DE8" w:rsidDel="00E535FE">
          <w:rPr>
            <w:b/>
          </w:rPr>
          <w:delText xml:space="preserve">Project </w:delText>
        </w:r>
        <w:r w:rsidR="00122820" w:rsidRPr="001B3DE8" w:rsidDel="00E535FE">
          <w:delText>field.</w:delText>
        </w:r>
      </w:del>
    </w:p>
    <w:p w14:paraId="193C0314" w14:textId="722CB186" w:rsidR="00122820" w:rsidRPr="001B3DE8" w:rsidRDefault="00122820" w:rsidP="00917A5F">
      <w:pPr>
        <w:pStyle w:val="1NIMTrgMainText"/>
        <w:numPr>
          <w:ilvl w:val="0"/>
          <w:numId w:val="33"/>
        </w:numPr>
        <w:spacing w:before="200"/>
        <w:ind w:left="426" w:hanging="426"/>
      </w:pPr>
      <w:r w:rsidRPr="001B3DE8">
        <w:t xml:space="preserve">Click </w:t>
      </w:r>
      <w:r w:rsidRPr="001B3DE8">
        <w:rPr>
          <w:b/>
        </w:rPr>
        <w:t>Search</w:t>
      </w:r>
      <w:r w:rsidRPr="001B3DE8">
        <w:t xml:space="preserve"> when the project name has been entered into the </w:t>
      </w:r>
      <w:r w:rsidRPr="001B3DE8">
        <w:rPr>
          <w:b/>
        </w:rPr>
        <w:t xml:space="preserve">Project </w:t>
      </w:r>
      <w:r w:rsidRPr="001B3DE8">
        <w:t>field, and you will see the only relation code currently associated with this project: ‘</w:t>
      </w:r>
      <w:r w:rsidRPr="001B3DE8">
        <w:rPr>
          <w:b/>
        </w:rPr>
        <w:t>mayContain</w:t>
      </w:r>
      <w:r w:rsidRPr="001B3DE8">
        <w:t>’:</w:t>
      </w:r>
    </w:p>
    <w:p w14:paraId="193C0315" w14:textId="7839C4F9" w:rsidR="000A4D90" w:rsidRPr="001B3DE8" w:rsidRDefault="00A9627D" w:rsidP="000E6D4D">
      <w:pPr>
        <w:pStyle w:val="1NIMTrgMainText"/>
        <w:spacing w:before="300" w:after="300"/>
        <w:jc w:val="center"/>
        <w:rPr>
          <w:i/>
          <w:szCs w:val="22"/>
        </w:rPr>
      </w:pPr>
      <w:r>
        <w:rPr>
          <w:i/>
          <w:noProof/>
          <w:szCs w:val="22"/>
        </w:rPr>
        <w:drawing>
          <wp:inline distT="0" distB="0" distL="0" distR="0" wp14:anchorId="4824630A" wp14:editId="099358C5">
            <wp:extent cx="4641215" cy="2085047"/>
            <wp:effectExtent l="19050" t="19050" r="26035" b="10795"/>
            <wp:docPr id="27955" name="Picture 2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41215" cy="2085047"/>
                    </a:xfrm>
                    <a:prstGeom prst="rect">
                      <a:avLst/>
                    </a:prstGeom>
                    <a:noFill/>
                    <a:ln>
                      <a:solidFill>
                        <a:schemeClr val="accent1"/>
                      </a:solidFill>
                    </a:ln>
                  </pic:spPr>
                </pic:pic>
              </a:graphicData>
            </a:graphic>
          </wp:inline>
        </w:drawing>
      </w:r>
    </w:p>
    <w:p w14:paraId="193C0316" w14:textId="77777777" w:rsidR="000A4D90" w:rsidRPr="001B3DE8" w:rsidRDefault="00122820" w:rsidP="00917A5F">
      <w:pPr>
        <w:pStyle w:val="1NIMTrgMainText"/>
        <w:numPr>
          <w:ilvl w:val="0"/>
          <w:numId w:val="33"/>
        </w:numPr>
        <w:spacing w:before="200"/>
        <w:ind w:left="425" w:hanging="425"/>
      </w:pPr>
      <w:r w:rsidRPr="001B3DE8">
        <w:t>Select and enter the relation code by using the blue arrow, or by double-clicking on the row (see above screenshot). You will then see the new association type</w:t>
      </w:r>
      <w:r w:rsidRPr="001B3DE8">
        <w:rPr>
          <w:b/>
        </w:rPr>
        <w:t xml:space="preserve"> ‘May </w:t>
      </w:r>
      <w:r w:rsidRPr="001B3DE8">
        <w:t xml:space="preserve">Contain’ entered in the </w:t>
      </w:r>
      <w:r w:rsidRPr="001B3DE8">
        <w:rPr>
          <w:b/>
        </w:rPr>
        <w:t>Target Detail</w:t>
      </w:r>
      <w:r w:rsidRPr="001B3DE8">
        <w:t xml:space="preserve"> panel </w:t>
      </w:r>
      <w:r w:rsidRPr="001B3DE8">
        <w:rPr>
          <w:b/>
        </w:rPr>
        <w:t>Association Type</w:t>
      </w:r>
      <w:r w:rsidRPr="001B3DE8">
        <w:t xml:space="preserve"> field:</w:t>
      </w:r>
    </w:p>
    <w:p w14:paraId="193C0317" w14:textId="4C1FBEA5" w:rsidR="00F50E05" w:rsidRPr="001B3DE8" w:rsidRDefault="00E535FE" w:rsidP="00122820">
      <w:pPr>
        <w:pStyle w:val="1NIMTrgMainText"/>
        <w:spacing w:before="300" w:after="300"/>
        <w:jc w:val="center"/>
        <w:rPr>
          <w:i/>
          <w:szCs w:val="22"/>
        </w:rPr>
      </w:pPr>
      <w:ins w:id="997" w:author="Claire Carbone" w:date="2015-01-08T15:40:00Z">
        <w:r>
          <w:rPr>
            <w:i/>
            <w:noProof/>
            <w:szCs w:val="22"/>
          </w:rPr>
          <w:drawing>
            <wp:inline distT="0" distB="0" distL="0" distR="0" wp14:anchorId="62654E34" wp14:editId="2735238F">
              <wp:extent cx="5589693" cy="1741659"/>
              <wp:effectExtent l="19050" t="19050" r="11430"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90219" cy="1741823"/>
                      </a:xfrm>
                      <a:prstGeom prst="rect">
                        <a:avLst/>
                      </a:prstGeom>
                      <a:noFill/>
                      <a:ln>
                        <a:solidFill>
                          <a:schemeClr val="accent1"/>
                        </a:solidFill>
                      </a:ln>
                    </pic:spPr>
                  </pic:pic>
                </a:graphicData>
              </a:graphic>
            </wp:inline>
          </w:drawing>
        </w:r>
      </w:ins>
      <w:del w:id="998" w:author="Claire Carbone" w:date="2015-01-08T15:40:00Z">
        <w:r w:rsidR="00A9627D" w:rsidDel="00E535FE">
          <w:rPr>
            <w:i/>
            <w:noProof/>
            <w:szCs w:val="22"/>
          </w:rPr>
          <w:drawing>
            <wp:inline distT="0" distB="0" distL="0" distR="0" wp14:anchorId="4AAC32DB" wp14:editId="4A259174">
              <wp:extent cx="5007973" cy="1749412"/>
              <wp:effectExtent l="19050" t="19050" r="21590" b="22860"/>
              <wp:docPr id="27957" name="Picture 2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08251" cy="1749509"/>
                      </a:xfrm>
                      <a:prstGeom prst="rect">
                        <a:avLst/>
                      </a:prstGeom>
                      <a:noFill/>
                      <a:ln>
                        <a:solidFill>
                          <a:schemeClr val="accent1"/>
                        </a:solidFill>
                      </a:ln>
                    </pic:spPr>
                  </pic:pic>
                </a:graphicData>
              </a:graphic>
            </wp:inline>
          </w:drawing>
        </w:r>
      </w:del>
    </w:p>
    <w:p w14:paraId="193C0318" w14:textId="77777777" w:rsidR="00F50E05" w:rsidRPr="001B3DE8" w:rsidRDefault="00653501" w:rsidP="00917A5F">
      <w:pPr>
        <w:pStyle w:val="1NIMTrgMainText"/>
        <w:numPr>
          <w:ilvl w:val="0"/>
          <w:numId w:val="33"/>
        </w:numPr>
        <w:ind w:left="426" w:hanging="426"/>
        <w:rPr>
          <w:i/>
          <w:szCs w:val="22"/>
        </w:rPr>
      </w:pPr>
      <w:r w:rsidRPr="001B3DE8">
        <w:t xml:space="preserve">Click </w:t>
      </w:r>
      <w:r w:rsidRPr="001B3DE8">
        <w:rPr>
          <w:b/>
        </w:rPr>
        <w:t>Save</w:t>
      </w:r>
      <w:r w:rsidRPr="001B3DE8">
        <w:t xml:space="preserve"> (icon in the </w:t>
      </w:r>
      <w:r w:rsidRPr="001B3DE8">
        <w:rPr>
          <w:b/>
        </w:rPr>
        <w:t>Target Detail</w:t>
      </w:r>
      <w:r w:rsidRPr="001B3DE8">
        <w:t xml:space="preserve"> </w:t>
      </w:r>
      <w:r w:rsidR="00F839C3" w:rsidRPr="001B3DE8">
        <w:t>panel title bar</w:t>
      </w:r>
      <w:r w:rsidRPr="001B3DE8">
        <w:t xml:space="preserve"> - see above screenshot)</w:t>
      </w:r>
      <w:r w:rsidR="00F839C3" w:rsidRPr="001B3DE8">
        <w:t>.</w:t>
      </w:r>
    </w:p>
    <w:p w14:paraId="193C0319" w14:textId="77777777" w:rsidR="00F839C3" w:rsidRPr="001B3DE8" w:rsidRDefault="00F839C3" w:rsidP="00917A5F">
      <w:pPr>
        <w:pStyle w:val="1NIMTrgMainText"/>
        <w:numPr>
          <w:ilvl w:val="0"/>
          <w:numId w:val="33"/>
        </w:numPr>
        <w:ind w:left="425" w:hanging="425"/>
        <w:rPr>
          <w:i/>
        </w:rPr>
      </w:pPr>
      <w:r w:rsidRPr="001B3DE8">
        <w:t xml:space="preserve">Expand the </w:t>
      </w:r>
      <w:r w:rsidRPr="001B3DE8">
        <w:rPr>
          <w:b/>
        </w:rPr>
        <w:t>Groups</w:t>
      </w:r>
      <w:r w:rsidRPr="001B3DE8">
        <w:t xml:space="preserve"> folder under </w:t>
      </w:r>
      <w:r w:rsidRPr="001B3DE8">
        <w:rPr>
          <w:b/>
        </w:rPr>
        <w:t>Very High Speed Internet</w:t>
      </w:r>
      <w:r w:rsidRPr="001B3DE8">
        <w:t xml:space="preserve"> to see the new group ‘</w:t>
      </w:r>
      <w:r w:rsidRPr="001B3DE8">
        <w:rPr>
          <w:b/>
        </w:rPr>
        <w:t>Class of Service</w:t>
      </w:r>
      <w:r w:rsidRPr="001B3DE8">
        <w:t>’:</w:t>
      </w:r>
    </w:p>
    <w:p w14:paraId="193C031A" w14:textId="771A2506" w:rsidR="00157AD9" w:rsidRPr="00157AD9" w:rsidRDefault="00B5018C" w:rsidP="00157AD9">
      <w:pPr>
        <w:pStyle w:val="1NIMTrgMainText"/>
        <w:spacing w:before="300" w:after="300"/>
        <w:jc w:val="center"/>
        <w:rPr>
          <w:szCs w:val="22"/>
        </w:rPr>
      </w:pPr>
      <w:r>
        <w:rPr>
          <w:noProof/>
        </w:rPr>
        <w:drawing>
          <wp:inline distT="0" distB="0" distL="0" distR="0" wp14:anchorId="1A124E02" wp14:editId="0963A4E7">
            <wp:extent cx="5022273" cy="2314791"/>
            <wp:effectExtent l="19050" t="19050" r="26035" b="28575"/>
            <wp:docPr id="27958" name="Picture 2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22224" cy="2314768"/>
                    </a:xfrm>
                    <a:prstGeom prst="rect">
                      <a:avLst/>
                    </a:prstGeom>
                    <a:noFill/>
                    <a:ln>
                      <a:solidFill>
                        <a:schemeClr val="accent1"/>
                      </a:solidFill>
                    </a:ln>
                  </pic:spPr>
                </pic:pic>
              </a:graphicData>
            </a:graphic>
          </wp:inline>
        </w:drawing>
      </w:r>
      <w:r w:rsidR="00157AD9">
        <w:br w:type="page"/>
      </w:r>
    </w:p>
    <w:p w14:paraId="193C031B" w14:textId="77777777" w:rsidR="000A4D90" w:rsidRPr="001B3DE8" w:rsidRDefault="000A4D90" w:rsidP="000308A3">
      <w:pPr>
        <w:pStyle w:val="StyleHeading1AsianSimSun"/>
        <w:tabs>
          <w:tab w:val="clear" w:pos="1701"/>
        </w:tabs>
        <w:spacing w:line="276" w:lineRule="auto"/>
        <w:ind w:left="851" w:hanging="851"/>
        <w:rPr>
          <w:color w:val="000000" w:themeColor="text1"/>
        </w:rPr>
      </w:pPr>
      <w:bookmarkStart w:id="999" w:name="_Toc409617011"/>
      <w:r w:rsidRPr="001B3DE8">
        <w:rPr>
          <w:color w:val="000000" w:themeColor="text1"/>
        </w:rPr>
        <w:t xml:space="preserve">Module </w:t>
      </w:r>
      <w:r w:rsidR="00F50E05" w:rsidRPr="001B3DE8">
        <w:rPr>
          <w:color w:val="000000" w:themeColor="text1"/>
        </w:rPr>
        <w:t>6</w:t>
      </w:r>
      <w:r w:rsidRPr="001B3DE8">
        <w:rPr>
          <w:color w:val="000000" w:themeColor="text1"/>
        </w:rPr>
        <w:t xml:space="preserve">: </w:t>
      </w:r>
      <w:r w:rsidR="002D5D8D" w:rsidRPr="001B3DE8">
        <w:rPr>
          <w:color w:val="000000" w:themeColor="text1"/>
        </w:rPr>
        <w:t>Catalog Hierarchy</w:t>
      </w:r>
      <w:bookmarkEnd w:id="999"/>
    </w:p>
    <w:p w14:paraId="193C031C" w14:textId="77777777" w:rsidR="00A453C5" w:rsidRPr="00197B25" w:rsidRDefault="00A453C5" w:rsidP="00A453C5">
      <w:pPr>
        <w:pStyle w:val="1NIMTrgMainText"/>
      </w:pPr>
      <w:r w:rsidRPr="00197B25">
        <w:t>Module 6 takes a look at</w:t>
      </w:r>
      <w:r w:rsidR="005D4D4D" w:rsidRPr="00197B25">
        <w:t xml:space="preserve"> how to</w:t>
      </w:r>
      <w:r w:rsidRPr="00197B25">
        <w:t xml:space="preserve"> </w:t>
      </w:r>
      <w:r w:rsidR="005D4D4D" w:rsidRPr="00197B25">
        <w:t xml:space="preserve">create </w:t>
      </w:r>
      <w:r w:rsidR="005D4D4D" w:rsidRPr="00197B25">
        <w:rPr>
          <w:b/>
        </w:rPr>
        <w:t>Catalog Hierarchies</w:t>
      </w:r>
      <w:r w:rsidR="005D4D4D" w:rsidRPr="00197B25">
        <w:t xml:space="preserve">, add items to the hierarchy, and then </w:t>
      </w:r>
      <w:r w:rsidR="005D4D4D" w:rsidRPr="00197B25">
        <w:rPr>
          <w:i/>
        </w:rPr>
        <w:t>test</w:t>
      </w:r>
      <w:r w:rsidR="005D4D4D" w:rsidRPr="00197B25">
        <w:t xml:space="preserve"> the catalog before it goes live. As a result of these actions, you can then be sure that your resulting catalog if structured in a way that helps users </w:t>
      </w:r>
      <w:proofErr w:type="gramStart"/>
      <w:r w:rsidR="005D4D4D" w:rsidRPr="00197B25">
        <w:t>manage</w:t>
      </w:r>
      <w:proofErr w:type="gramEnd"/>
      <w:r w:rsidR="005D4D4D" w:rsidRPr="00197B25">
        <w:t xml:space="preserve"> service requests effectively and with accuracy.</w:t>
      </w:r>
    </w:p>
    <w:p w14:paraId="193C031D" w14:textId="77777777" w:rsidR="000A4D90" w:rsidRPr="001B3DE8" w:rsidRDefault="000A4D90" w:rsidP="000A4D90">
      <w:pPr>
        <w:pStyle w:val="Heading2"/>
        <w:tabs>
          <w:tab w:val="clear" w:pos="1701"/>
        </w:tabs>
        <w:spacing w:line="276" w:lineRule="auto"/>
        <w:ind w:left="851" w:hanging="851"/>
        <w:rPr>
          <w:color w:val="000000" w:themeColor="text1"/>
        </w:rPr>
      </w:pPr>
      <w:bookmarkStart w:id="1000" w:name="_Toc409617012"/>
      <w:r w:rsidRPr="001B3DE8">
        <w:rPr>
          <w:color w:val="000000" w:themeColor="text1"/>
        </w:rPr>
        <w:t xml:space="preserve">Exercise </w:t>
      </w:r>
      <w:r w:rsidR="00F50E05" w:rsidRPr="001B3DE8">
        <w:rPr>
          <w:color w:val="000000" w:themeColor="text1"/>
        </w:rPr>
        <w:t>7</w:t>
      </w:r>
      <w:r w:rsidRPr="001B3DE8">
        <w:rPr>
          <w:color w:val="000000" w:themeColor="text1"/>
        </w:rPr>
        <w:t xml:space="preserve">: </w:t>
      </w:r>
      <w:r w:rsidR="00751529" w:rsidRPr="001B3DE8">
        <w:rPr>
          <w:color w:val="000000" w:themeColor="text1"/>
        </w:rPr>
        <w:t>Catalog hierarchy and testing</w:t>
      </w:r>
      <w:bookmarkEnd w:id="1000"/>
    </w:p>
    <w:p w14:paraId="193C031E" w14:textId="77777777" w:rsidR="000A4D90" w:rsidRPr="001B3DE8" w:rsidRDefault="00BF01BB" w:rsidP="006679FD">
      <w:pPr>
        <w:spacing w:before="240" w:after="200" w:line="276" w:lineRule="auto"/>
        <w:rPr>
          <w:rFonts w:cs="Arial"/>
          <w:color w:val="000000" w:themeColor="text1"/>
          <w:sz w:val="20"/>
          <w:szCs w:val="20"/>
        </w:rPr>
      </w:pPr>
      <w:r w:rsidRPr="001B3DE8">
        <w:rPr>
          <w:rFonts w:cs="Arial"/>
          <w:color w:val="000000" w:themeColor="text1"/>
          <w:sz w:val="20"/>
          <w:szCs w:val="20"/>
        </w:rPr>
        <w:t xml:space="preserve">In this exercise we will create a new </w:t>
      </w:r>
      <w:r w:rsidRPr="001B3DE8">
        <w:rPr>
          <w:rFonts w:cs="Arial"/>
          <w:b/>
          <w:color w:val="000000" w:themeColor="text1"/>
          <w:sz w:val="20"/>
          <w:szCs w:val="20"/>
        </w:rPr>
        <w:t>Catalog Hierarchy</w:t>
      </w:r>
      <w:r w:rsidRPr="001B3DE8">
        <w:rPr>
          <w:rFonts w:cs="Arial"/>
          <w:color w:val="000000" w:themeColor="text1"/>
          <w:sz w:val="20"/>
          <w:szCs w:val="20"/>
        </w:rPr>
        <w:t xml:space="preserve">, add a ‘product’ item to one of the hierarchy levels, then go into </w:t>
      </w:r>
      <w:r w:rsidRPr="001B3DE8">
        <w:rPr>
          <w:rFonts w:cs="Arial"/>
          <w:b/>
          <w:color w:val="000000" w:themeColor="text1"/>
          <w:sz w:val="20"/>
          <w:szCs w:val="20"/>
        </w:rPr>
        <w:t>Test</w:t>
      </w:r>
      <w:r w:rsidRPr="001B3DE8">
        <w:rPr>
          <w:rFonts w:cs="Arial"/>
          <w:color w:val="000000" w:themeColor="text1"/>
          <w:sz w:val="20"/>
          <w:szCs w:val="20"/>
        </w:rPr>
        <w:t xml:space="preserve"> mode to test the Catalog.</w:t>
      </w:r>
    </w:p>
    <w:p w14:paraId="193C031F" w14:textId="77777777" w:rsidR="000A4D90" w:rsidRPr="001B3DE8" w:rsidRDefault="00751529" w:rsidP="000A4D90">
      <w:pPr>
        <w:pStyle w:val="Heading3"/>
        <w:tabs>
          <w:tab w:val="clear" w:pos="1701"/>
        </w:tabs>
        <w:spacing w:line="276" w:lineRule="auto"/>
        <w:ind w:left="851" w:hanging="851"/>
        <w:rPr>
          <w:b w:val="0"/>
          <w:color w:val="000000" w:themeColor="text1"/>
        </w:rPr>
      </w:pPr>
      <w:bookmarkStart w:id="1001" w:name="_Toc409617013"/>
      <w:r w:rsidRPr="001B3DE8">
        <w:rPr>
          <w:b w:val="0"/>
          <w:color w:val="000000" w:themeColor="text1"/>
        </w:rPr>
        <w:t>Create catalog hierarchy</w:t>
      </w:r>
      <w:bookmarkEnd w:id="1001"/>
    </w:p>
    <w:p w14:paraId="193C0320" w14:textId="77777777" w:rsidR="000A4D90" w:rsidRPr="001B3DE8" w:rsidRDefault="001F4D10" w:rsidP="006679FD">
      <w:pPr>
        <w:shd w:val="clear" w:color="auto" w:fill="FFFFFF"/>
        <w:spacing w:before="200" w:after="200" w:line="276" w:lineRule="auto"/>
        <w:rPr>
          <w:rFonts w:cs="Arial"/>
          <w:color w:val="000000" w:themeColor="text1"/>
          <w:sz w:val="20"/>
          <w:szCs w:val="20"/>
        </w:rPr>
      </w:pPr>
      <w:r w:rsidRPr="001B3DE8">
        <w:rPr>
          <w:rFonts w:cs="Arial"/>
          <w:color w:val="000000" w:themeColor="text1"/>
          <w:sz w:val="20"/>
          <w:szCs w:val="20"/>
        </w:rPr>
        <w:t xml:space="preserve">First let us create a new </w:t>
      </w:r>
      <w:r w:rsidRPr="001B3DE8">
        <w:rPr>
          <w:rFonts w:cs="Arial"/>
          <w:b/>
          <w:color w:val="000000" w:themeColor="text1"/>
          <w:sz w:val="20"/>
          <w:szCs w:val="20"/>
        </w:rPr>
        <w:t>Catalog Hierarchy</w:t>
      </w:r>
      <w:r w:rsidRPr="001B3DE8">
        <w:rPr>
          <w:rFonts w:cs="Arial"/>
          <w:color w:val="000000" w:themeColor="text1"/>
          <w:sz w:val="20"/>
          <w:szCs w:val="20"/>
        </w:rPr>
        <w:t>. This mechanism allows a company to organize their items into meaningful categories.</w:t>
      </w:r>
    </w:p>
    <w:p w14:paraId="193C0321" w14:textId="77777777" w:rsidR="001F4D10" w:rsidRPr="001B3DE8" w:rsidRDefault="001F4D10" w:rsidP="006679FD">
      <w:pPr>
        <w:shd w:val="clear" w:color="auto" w:fill="FFFFFF"/>
        <w:spacing w:before="200" w:after="200" w:line="276" w:lineRule="auto"/>
        <w:rPr>
          <w:rFonts w:cs="Arial"/>
          <w:color w:val="000000" w:themeColor="text1"/>
          <w:sz w:val="20"/>
          <w:szCs w:val="20"/>
        </w:rPr>
      </w:pPr>
      <w:r w:rsidRPr="001B3DE8">
        <w:rPr>
          <w:rFonts w:cs="Arial"/>
          <w:color w:val="000000" w:themeColor="text1"/>
          <w:sz w:val="20"/>
          <w:szCs w:val="20"/>
        </w:rPr>
        <w:t>The following diagram provides a view of the hierarchy levels and names which we shall create:</w:t>
      </w:r>
    </w:p>
    <w:p w14:paraId="193C0322" w14:textId="77777777" w:rsidR="001F4D10" w:rsidRPr="001B3DE8" w:rsidRDefault="00EE2B5D" w:rsidP="00EE2B5D">
      <w:pPr>
        <w:shd w:val="clear" w:color="auto" w:fill="FFFFFF"/>
        <w:spacing w:before="300" w:after="300" w:line="276" w:lineRule="auto"/>
        <w:rPr>
          <w:rFonts w:cs="Arial"/>
          <w:color w:val="FF0000"/>
          <w:sz w:val="20"/>
          <w:szCs w:val="20"/>
        </w:rPr>
      </w:pPr>
      <w:r w:rsidRPr="001B3DE8">
        <w:rPr>
          <w:noProof/>
          <w:lang w:eastAsia="en-US"/>
        </w:rPr>
        <w:drawing>
          <wp:inline distT="0" distB="0" distL="0" distR="0" wp14:anchorId="193C076A" wp14:editId="193C076B">
            <wp:extent cx="5939790" cy="1967987"/>
            <wp:effectExtent l="0" t="0" r="3810" b="0"/>
            <wp:docPr id="27665" name="Picture 2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9790" cy="1967987"/>
                    </a:xfrm>
                    <a:prstGeom prst="rect">
                      <a:avLst/>
                    </a:prstGeom>
                    <a:noFill/>
                    <a:ln>
                      <a:noFill/>
                    </a:ln>
                  </pic:spPr>
                </pic:pic>
              </a:graphicData>
            </a:graphic>
          </wp:inline>
        </w:drawing>
      </w:r>
    </w:p>
    <w:p w14:paraId="193C0323" w14:textId="77777777" w:rsidR="001F4D10" w:rsidRPr="001B3DE8" w:rsidRDefault="001F4D10" w:rsidP="006B2450">
      <w:pPr>
        <w:shd w:val="clear" w:color="auto" w:fill="FFFFFF"/>
        <w:spacing w:before="400" w:after="200" w:line="276" w:lineRule="auto"/>
        <w:rPr>
          <w:color w:val="000000" w:themeColor="text1"/>
          <w:sz w:val="20"/>
        </w:rPr>
      </w:pPr>
      <w:r w:rsidRPr="001B3DE8">
        <w:rPr>
          <w:color w:val="000000" w:themeColor="text1"/>
          <w:sz w:val="20"/>
        </w:rPr>
        <w:t>First we need to build out the two top-level nodes called ‘Public’ and ‘</w:t>
      </w:r>
      <w:proofErr w:type="gramStart"/>
      <w:r w:rsidRPr="001B3DE8">
        <w:rPr>
          <w:color w:val="000000" w:themeColor="text1"/>
          <w:sz w:val="20"/>
        </w:rPr>
        <w:t>Private</w:t>
      </w:r>
      <w:proofErr w:type="gramEnd"/>
      <w:r w:rsidRPr="001B3DE8">
        <w:rPr>
          <w:color w:val="000000" w:themeColor="text1"/>
          <w:sz w:val="20"/>
        </w:rPr>
        <w:t>’.</w:t>
      </w:r>
    </w:p>
    <w:p w14:paraId="193C0324" w14:textId="4D466F34" w:rsidR="006B2450" w:rsidRPr="001B3DE8" w:rsidRDefault="003842B4" w:rsidP="00917A5F">
      <w:pPr>
        <w:pStyle w:val="ListParagraph"/>
        <w:numPr>
          <w:ilvl w:val="0"/>
          <w:numId w:val="34"/>
        </w:numPr>
        <w:shd w:val="clear" w:color="auto" w:fill="FFFFFF"/>
        <w:spacing w:before="200" w:after="200" w:line="276" w:lineRule="auto"/>
        <w:ind w:left="425" w:hanging="425"/>
        <w:contextualSpacing w:val="0"/>
        <w:rPr>
          <w:color w:val="000000" w:themeColor="text1"/>
          <w:sz w:val="20"/>
          <w:lang w:val="en-US"/>
        </w:rPr>
      </w:pPr>
      <w:r w:rsidRPr="001B3DE8">
        <w:rPr>
          <w:rFonts w:ascii="Arial" w:hAnsi="Arial"/>
          <w:color w:val="000000" w:themeColor="text1"/>
          <w:sz w:val="20"/>
          <w:lang w:val="en-US" w:eastAsia="sv-SE"/>
        </w:rPr>
        <w:t>Check that your project is open and visible in the left</w:t>
      </w:r>
      <w:r w:rsidR="00A4506B" w:rsidRPr="001B3DE8">
        <w:rPr>
          <w:rFonts w:ascii="Arial" w:hAnsi="Arial"/>
          <w:color w:val="000000" w:themeColor="text1"/>
          <w:sz w:val="20"/>
          <w:lang w:val="en-US" w:eastAsia="sv-SE"/>
        </w:rPr>
        <w:t xml:space="preserve"> p</w:t>
      </w:r>
      <w:r w:rsidRPr="001B3DE8">
        <w:rPr>
          <w:rFonts w:ascii="Arial" w:hAnsi="Arial"/>
          <w:color w:val="000000" w:themeColor="text1"/>
          <w:sz w:val="20"/>
          <w:lang w:val="en-US" w:eastAsia="sv-SE"/>
        </w:rPr>
        <w:t>anel.</w:t>
      </w:r>
    </w:p>
    <w:p w14:paraId="193C0326" w14:textId="7CA0AE42" w:rsidR="003842B4" w:rsidRPr="00965412" w:rsidRDefault="003842B4" w:rsidP="00965412">
      <w:pPr>
        <w:pStyle w:val="ListParagraph"/>
        <w:numPr>
          <w:ilvl w:val="0"/>
          <w:numId w:val="34"/>
        </w:numPr>
        <w:shd w:val="clear" w:color="auto" w:fill="FFFFFF"/>
        <w:spacing w:before="200" w:after="200" w:line="276" w:lineRule="auto"/>
        <w:ind w:left="425" w:hanging="425"/>
        <w:contextualSpacing w:val="0"/>
        <w:rPr>
          <w:rFonts w:ascii="Arial" w:hAnsi="Arial"/>
          <w:color w:val="000000" w:themeColor="text1"/>
          <w:sz w:val="20"/>
          <w:lang w:val="en-US" w:eastAsia="sv-SE"/>
        </w:rPr>
      </w:pPr>
      <w:r w:rsidRPr="001B3DE8">
        <w:rPr>
          <w:rFonts w:ascii="Arial" w:hAnsi="Arial"/>
          <w:color w:val="000000" w:themeColor="text1"/>
          <w:sz w:val="20"/>
          <w:lang w:val="en-US" w:eastAsia="sv-SE"/>
        </w:rPr>
        <w:t xml:space="preserve">Go to </w:t>
      </w:r>
      <w:del w:id="1002" w:author="Claire Carbone" w:date="2015-01-08T15:44:00Z">
        <w:r w:rsidRPr="001B3DE8" w:rsidDel="00E535FE">
          <w:rPr>
            <w:rFonts w:ascii="Arial" w:hAnsi="Arial"/>
            <w:i/>
            <w:color w:val="000000" w:themeColor="text1"/>
            <w:sz w:val="20"/>
            <w:lang w:val="en-US" w:eastAsia="sv-SE"/>
          </w:rPr>
          <w:delText xml:space="preserve">Catalog </w:delText>
        </w:r>
        <w:r w:rsidR="00197B25" w:rsidDel="00E535FE">
          <w:rPr>
            <w:rFonts w:ascii="Arial" w:hAnsi="Arial"/>
            <w:i/>
            <w:color w:val="000000" w:themeColor="text1"/>
            <w:sz w:val="20"/>
            <w:lang w:val="en-US" w:eastAsia="sv-SE"/>
          </w:rPr>
          <w:delText>D</w:delText>
        </w:r>
        <w:r w:rsidRPr="001B3DE8" w:rsidDel="00E535FE">
          <w:rPr>
            <w:rFonts w:ascii="Arial" w:hAnsi="Arial"/>
            <w:i/>
            <w:color w:val="000000" w:themeColor="text1"/>
            <w:sz w:val="20"/>
            <w:lang w:val="en-US" w:eastAsia="sv-SE"/>
          </w:rPr>
          <w:delText>esigner</w:delText>
        </w:r>
      </w:del>
      <w:ins w:id="1003" w:author="Claire Carbone" w:date="2015-01-08T15:44:00Z">
        <w:r w:rsidR="00E535FE">
          <w:rPr>
            <w:rFonts w:ascii="Arial" w:hAnsi="Arial"/>
            <w:i/>
            <w:color w:val="000000" w:themeColor="text1"/>
            <w:sz w:val="20"/>
            <w:lang w:val="en-US" w:eastAsia="sv-SE"/>
          </w:rPr>
          <w:t>Rules</w:t>
        </w:r>
      </w:ins>
      <w:r w:rsidRPr="001B3DE8">
        <w:rPr>
          <w:rFonts w:ascii="Arial" w:hAnsi="Arial"/>
          <w:i/>
          <w:color w:val="000000" w:themeColor="text1"/>
          <w:sz w:val="20"/>
          <w:lang w:val="en-US" w:eastAsia="sv-SE"/>
        </w:rPr>
        <w:t xml:space="preserve"> &gt; </w:t>
      </w:r>
      <w:del w:id="1004" w:author="Claire Carbone" w:date="2015-01-08T15:45:00Z">
        <w:r w:rsidRPr="001B3DE8" w:rsidDel="00E535FE">
          <w:rPr>
            <w:rFonts w:ascii="Arial" w:hAnsi="Arial"/>
            <w:i/>
            <w:color w:val="000000" w:themeColor="text1"/>
            <w:sz w:val="20"/>
            <w:lang w:val="en-US" w:eastAsia="sv-SE"/>
          </w:rPr>
          <w:delText xml:space="preserve">Catalog </w:delText>
        </w:r>
      </w:del>
      <w:r w:rsidRPr="001B3DE8">
        <w:rPr>
          <w:rFonts w:ascii="Arial" w:hAnsi="Arial"/>
          <w:i/>
          <w:color w:val="000000" w:themeColor="text1"/>
          <w:sz w:val="20"/>
          <w:lang w:val="en-US" w:eastAsia="sv-SE"/>
        </w:rPr>
        <w:t>Hierarch</w:t>
      </w:r>
      <w:ins w:id="1005" w:author="Claire Carbone" w:date="2015-01-08T15:45:00Z">
        <w:r w:rsidR="00E535FE">
          <w:rPr>
            <w:rFonts w:ascii="Arial" w:hAnsi="Arial"/>
            <w:i/>
            <w:color w:val="000000" w:themeColor="text1"/>
            <w:sz w:val="20"/>
            <w:lang w:val="en-US" w:eastAsia="sv-SE"/>
          </w:rPr>
          <w:t>y in the Quick Start Menu</w:t>
        </w:r>
      </w:ins>
      <w:del w:id="1006" w:author="Claire Carbone" w:date="2015-01-08T15:45:00Z">
        <w:r w:rsidRPr="001B3DE8" w:rsidDel="00E535FE">
          <w:rPr>
            <w:rFonts w:ascii="Arial" w:hAnsi="Arial"/>
            <w:i/>
            <w:color w:val="000000" w:themeColor="text1"/>
            <w:sz w:val="20"/>
            <w:lang w:val="en-US" w:eastAsia="sv-SE"/>
          </w:rPr>
          <w:delText>ies</w:delText>
        </w:r>
      </w:del>
      <w:r w:rsidRPr="001B3DE8">
        <w:rPr>
          <w:rFonts w:ascii="Arial" w:hAnsi="Arial"/>
          <w:color w:val="000000" w:themeColor="text1"/>
          <w:sz w:val="20"/>
          <w:lang w:val="en-US" w:eastAsia="sv-SE"/>
        </w:rPr>
        <w:t>:</w:t>
      </w:r>
    </w:p>
    <w:p w14:paraId="193C032B" w14:textId="3582C201" w:rsidR="003842B4" w:rsidRPr="001B3DE8" w:rsidRDefault="00E535FE">
      <w:pPr>
        <w:pStyle w:val="ListParagraph"/>
        <w:shd w:val="clear" w:color="auto" w:fill="FFFFFF"/>
        <w:spacing w:before="300" w:after="300" w:line="276" w:lineRule="auto"/>
        <w:ind w:left="1304"/>
        <w:contextualSpacing w:val="0"/>
        <w:rPr>
          <w:rFonts w:ascii="Arial" w:hAnsi="Arial"/>
          <w:color w:val="000000" w:themeColor="text1"/>
          <w:sz w:val="20"/>
          <w:lang w:val="en-US" w:eastAsia="sv-SE"/>
        </w:rPr>
        <w:pPrChange w:id="1007" w:author="Claire Carbone" w:date="2015-01-08T15:46:00Z">
          <w:pPr>
            <w:pStyle w:val="ListParagraph"/>
            <w:shd w:val="clear" w:color="auto" w:fill="FFFFFF"/>
            <w:spacing w:before="300" w:after="300" w:line="276" w:lineRule="auto"/>
            <w:ind w:left="0"/>
            <w:contextualSpacing w:val="0"/>
          </w:pPr>
        </w:pPrChange>
      </w:pPr>
      <w:ins w:id="1008" w:author="Claire Carbone" w:date="2015-01-08T15:46:00Z">
        <w:r>
          <w:rPr>
            <w:rFonts w:ascii="Arial" w:hAnsi="Arial"/>
            <w:noProof/>
            <w:color w:val="000000" w:themeColor="text1"/>
            <w:sz w:val="20"/>
            <w:lang w:val="en-US" w:eastAsia="en-US"/>
          </w:rPr>
          <w:drawing>
            <wp:inline distT="0" distB="0" distL="0" distR="0" wp14:anchorId="1D0F81B4" wp14:editId="66410618">
              <wp:extent cx="1739385" cy="1122219"/>
              <wp:effectExtent l="19050" t="19050" r="13335" b="209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39538" cy="1122318"/>
                      </a:xfrm>
                      <a:prstGeom prst="rect">
                        <a:avLst/>
                      </a:prstGeom>
                      <a:noFill/>
                      <a:ln>
                        <a:solidFill>
                          <a:schemeClr val="accent1"/>
                        </a:solidFill>
                      </a:ln>
                    </pic:spPr>
                  </pic:pic>
                </a:graphicData>
              </a:graphic>
            </wp:inline>
          </w:drawing>
        </w:r>
      </w:ins>
      <w:del w:id="1009" w:author="Claire Carbone" w:date="2015-01-08T15:45:00Z">
        <w:r w:rsidR="00FC5998" w:rsidDel="00E535FE">
          <w:rPr>
            <w:noProof/>
            <w:color w:val="000000" w:themeColor="text1"/>
            <w:sz w:val="20"/>
            <w:lang w:val="en-US" w:eastAsia="en-US"/>
          </w:rPr>
          <w:drawing>
            <wp:inline distT="0" distB="0" distL="0" distR="0" wp14:anchorId="7FD2A8F9" wp14:editId="25652241">
              <wp:extent cx="4828309" cy="2186140"/>
              <wp:effectExtent l="19050" t="19050" r="10795" b="24130"/>
              <wp:docPr id="27959" name="Picture 2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834740" cy="2189052"/>
                      </a:xfrm>
                      <a:prstGeom prst="rect">
                        <a:avLst/>
                      </a:prstGeom>
                      <a:noFill/>
                      <a:ln>
                        <a:solidFill>
                          <a:schemeClr val="accent1"/>
                        </a:solidFill>
                      </a:ln>
                    </pic:spPr>
                  </pic:pic>
                </a:graphicData>
              </a:graphic>
            </wp:inline>
          </w:drawing>
        </w:r>
      </w:del>
    </w:p>
    <w:p w14:paraId="193C032C" w14:textId="77777777" w:rsidR="003842B4" w:rsidRPr="001B3DE8" w:rsidRDefault="00A4506B" w:rsidP="00917A5F">
      <w:pPr>
        <w:pStyle w:val="ListParagraph"/>
        <w:numPr>
          <w:ilvl w:val="0"/>
          <w:numId w:val="34"/>
        </w:numPr>
        <w:shd w:val="clear" w:color="auto" w:fill="FFFFFF"/>
        <w:spacing w:before="200" w:after="200" w:line="276" w:lineRule="auto"/>
        <w:ind w:left="426" w:hanging="426"/>
        <w:contextualSpacing w:val="0"/>
        <w:rPr>
          <w:rFonts w:ascii="Arial" w:hAnsi="Arial"/>
          <w:color w:val="000000" w:themeColor="text1"/>
          <w:sz w:val="20"/>
          <w:lang w:val="en-US" w:eastAsia="sv-SE"/>
        </w:rPr>
      </w:pPr>
      <w:r w:rsidRPr="001B3DE8">
        <w:rPr>
          <w:rFonts w:ascii="Arial" w:hAnsi="Arial"/>
          <w:color w:val="000000" w:themeColor="text1"/>
          <w:sz w:val="20"/>
          <w:lang w:val="en-US" w:eastAsia="sv-SE"/>
        </w:rPr>
        <w:t xml:space="preserve">Select the </w:t>
      </w:r>
      <w:r w:rsidRPr="001B3DE8">
        <w:rPr>
          <w:rFonts w:ascii="Arial" w:hAnsi="Arial"/>
          <w:b/>
          <w:color w:val="000000" w:themeColor="text1"/>
          <w:sz w:val="20"/>
          <w:lang w:val="en-US" w:eastAsia="sv-SE"/>
        </w:rPr>
        <w:t xml:space="preserve">Catalog Hierarchies </w:t>
      </w:r>
      <w:r w:rsidRPr="001B3DE8">
        <w:rPr>
          <w:rFonts w:ascii="Arial" w:hAnsi="Arial"/>
          <w:color w:val="000000" w:themeColor="text1"/>
          <w:sz w:val="20"/>
          <w:lang w:val="en-US" w:eastAsia="sv-SE"/>
        </w:rPr>
        <w:t xml:space="preserve">row in the left panel, </w:t>
      </w:r>
      <w:r w:rsidR="00197B25" w:rsidRPr="001B3DE8">
        <w:rPr>
          <w:rFonts w:ascii="Arial" w:hAnsi="Arial"/>
          <w:color w:val="000000" w:themeColor="text1"/>
          <w:sz w:val="20"/>
          <w:lang w:val="en-US" w:eastAsia="sv-SE"/>
        </w:rPr>
        <w:t>and then</w:t>
      </w:r>
      <w:r w:rsidRPr="001B3DE8">
        <w:rPr>
          <w:rFonts w:ascii="Arial" w:hAnsi="Arial"/>
          <w:color w:val="000000" w:themeColor="text1"/>
          <w:sz w:val="20"/>
          <w:lang w:val="en-US" w:eastAsia="sv-SE"/>
        </w:rPr>
        <w:t xml:space="preserve"> click </w:t>
      </w:r>
      <w:r w:rsidRPr="001B3DE8">
        <w:rPr>
          <w:rFonts w:ascii="Arial" w:hAnsi="Arial"/>
          <w:b/>
          <w:color w:val="000000" w:themeColor="text1"/>
          <w:sz w:val="20"/>
          <w:lang w:val="en-US" w:eastAsia="sv-SE"/>
        </w:rPr>
        <w:t xml:space="preserve">Add Hierarchy </w:t>
      </w:r>
      <w:r w:rsidRPr="001B3DE8">
        <w:rPr>
          <w:rFonts w:ascii="Arial" w:hAnsi="Arial"/>
          <w:color w:val="000000" w:themeColor="text1"/>
          <w:sz w:val="20"/>
          <w:lang w:val="en-US" w:eastAsia="sv-SE"/>
        </w:rPr>
        <w:t>at the bottom.</w:t>
      </w:r>
    </w:p>
    <w:p w14:paraId="193C032D" w14:textId="77777777" w:rsidR="00A4506B" w:rsidRPr="001B3DE8" w:rsidRDefault="00A4506B" w:rsidP="00917A5F">
      <w:pPr>
        <w:pStyle w:val="ListParagraph"/>
        <w:numPr>
          <w:ilvl w:val="0"/>
          <w:numId w:val="34"/>
        </w:numPr>
        <w:shd w:val="clear" w:color="auto" w:fill="FFFFFF"/>
        <w:spacing w:before="200" w:line="276" w:lineRule="auto"/>
        <w:ind w:left="425" w:hanging="425"/>
        <w:contextualSpacing w:val="0"/>
        <w:rPr>
          <w:rFonts w:ascii="Arial" w:hAnsi="Arial"/>
          <w:color w:val="000000" w:themeColor="text1"/>
          <w:sz w:val="20"/>
          <w:lang w:val="en-US" w:eastAsia="sv-SE"/>
        </w:rPr>
      </w:pPr>
      <w:r w:rsidRPr="001B3DE8">
        <w:rPr>
          <w:rFonts w:ascii="Arial" w:hAnsi="Arial"/>
          <w:color w:val="000000" w:themeColor="text1"/>
          <w:sz w:val="20"/>
          <w:lang w:val="en-US" w:eastAsia="sv-SE"/>
        </w:rPr>
        <w:t xml:space="preserve">To create the first of the top-level hierarchy levels (from the diagram above), enter field values </w:t>
      </w:r>
      <w:r w:rsidR="00A54FFE" w:rsidRPr="001B3DE8">
        <w:rPr>
          <w:rFonts w:ascii="Arial" w:hAnsi="Arial"/>
          <w:color w:val="000000" w:themeColor="text1"/>
          <w:sz w:val="20"/>
          <w:lang w:val="en-US" w:eastAsia="sv-SE"/>
        </w:rPr>
        <w:t xml:space="preserve">in the </w:t>
      </w:r>
      <w:r w:rsidR="00A54FFE" w:rsidRPr="001B3DE8">
        <w:rPr>
          <w:rFonts w:ascii="Arial" w:hAnsi="Arial"/>
          <w:b/>
          <w:color w:val="000000" w:themeColor="text1"/>
          <w:sz w:val="20"/>
          <w:lang w:val="en-US" w:eastAsia="sv-SE"/>
        </w:rPr>
        <w:t xml:space="preserve">Hierarchy Detail </w:t>
      </w:r>
      <w:r w:rsidR="00A54FFE" w:rsidRPr="001B3DE8">
        <w:rPr>
          <w:rFonts w:ascii="Arial" w:hAnsi="Arial"/>
          <w:color w:val="000000" w:themeColor="text1"/>
          <w:sz w:val="20"/>
          <w:lang w:val="en-US" w:eastAsia="sv-SE"/>
        </w:rPr>
        <w:t xml:space="preserve">panel, </w:t>
      </w:r>
      <w:r w:rsidRPr="001B3DE8">
        <w:rPr>
          <w:rFonts w:ascii="Arial" w:hAnsi="Arial"/>
          <w:color w:val="000000" w:themeColor="text1"/>
          <w:sz w:val="20"/>
          <w:lang w:val="en-US" w:eastAsia="sv-SE"/>
        </w:rPr>
        <w:t>as shown in the table below:</w:t>
      </w:r>
    </w:p>
    <w:tbl>
      <w:tblPr>
        <w:tblStyle w:val="TableGrid"/>
        <w:tblpPr w:leftFromText="180" w:rightFromText="180" w:vertAnchor="text" w:horzAnchor="margin" w:tblpXSpec="center" w:tblpY="284"/>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903"/>
        <w:gridCol w:w="6427"/>
      </w:tblGrid>
      <w:tr w:rsidR="009F41B5" w:rsidRPr="001B3DE8" w14:paraId="193C0330" w14:textId="77777777" w:rsidTr="00BF7E19">
        <w:trPr>
          <w:trHeight w:val="340"/>
        </w:trPr>
        <w:tc>
          <w:tcPr>
            <w:tcW w:w="1903" w:type="dxa"/>
            <w:tcBorders>
              <w:top w:val="single" w:sz="12" w:space="0" w:color="auto"/>
              <w:bottom w:val="single" w:sz="4" w:space="0" w:color="auto"/>
            </w:tcBorders>
            <w:shd w:val="clear" w:color="auto" w:fill="BFBFBF" w:themeFill="background1" w:themeFillShade="BF"/>
            <w:vAlign w:val="center"/>
          </w:tcPr>
          <w:p w14:paraId="193C032E" w14:textId="77777777" w:rsidR="009F41B5" w:rsidRPr="001B3DE8" w:rsidRDefault="009F41B5" w:rsidP="00BF7E19">
            <w:pPr>
              <w:pStyle w:val="1NIMTrgMainText"/>
              <w:spacing w:before="0" w:after="0" w:line="240" w:lineRule="auto"/>
              <w:rPr>
                <w:b/>
                <w:color w:val="000000" w:themeColor="text1"/>
              </w:rPr>
            </w:pPr>
            <w:r w:rsidRPr="001B3DE8">
              <w:rPr>
                <w:b/>
                <w:color w:val="000000" w:themeColor="text1"/>
              </w:rPr>
              <w:t>Code</w:t>
            </w:r>
          </w:p>
        </w:tc>
        <w:tc>
          <w:tcPr>
            <w:tcW w:w="6427" w:type="dxa"/>
            <w:tcBorders>
              <w:top w:val="single" w:sz="12" w:space="0" w:color="auto"/>
              <w:bottom w:val="single" w:sz="4" w:space="0" w:color="auto"/>
              <w:right w:val="single" w:sz="12" w:space="0" w:color="auto"/>
            </w:tcBorders>
            <w:vAlign w:val="center"/>
          </w:tcPr>
          <w:p w14:paraId="193C032F" w14:textId="77777777" w:rsidR="009F41B5" w:rsidRPr="001B3DE8" w:rsidRDefault="009F41B5" w:rsidP="009F41B5">
            <w:pPr>
              <w:pStyle w:val="1NIMTrgMainText"/>
              <w:spacing w:before="0" w:after="0" w:line="240" w:lineRule="auto"/>
              <w:rPr>
                <w:color w:val="000000" w:themeColor="text1"/>
              </w:rPr>
            </w:pPr>
            <w:r w:rsidRPr="001B3DE8">
              <w:rPr>
                <w:color w:val="000000" w:themeColor="text1"/>
              </w:rPr>
              <w:t>‘public’</w:t>
            </w:r>
          </w:p>
        </w:tc>
      </w:tr>
      <w:tr w:rsidR="009F41B5" w:rsidRPr="001B3DE8" w14:paraId="193C0334" w14:textId="77777777" w:rsidTr="003F04F2">
        <w:trPr>
          <w:trHeight w:val="1304"/>
        </w:trPr>
        <w:tc>
          <w:tcPr>
            <w:tcW w:w="1903" w:type="dxa"/>
            <w:tcBorders>
              <w:top w:val="single" w:sz="4" w:space="0" w:color="auto"/>
              <w:bottom w:val="single" w:sz="4" w:space="0" w:color="auto"/>
            </w:tcBorders>
            <w:shd w:val="clear" w:color="auto" w:fill="BFBFBF" w:themeFill="background1" w:themeFillShade="BF"/>
            <w:vAlign w:val="center"/>
          </w:tcPr>
          <w:p w14:paraId="193C0331" w14:textId="77777777" w:rsidR="009F41B5" w:rsidRPr="001B3DE8" w:rsidRDefault="009F41B5" w:rsidP="00BF7E19">
            <w:pPr>
              <w:pStyle w:val="1NIMTrgMainText"/>
              <w:spacing w:before="0" w:after="0" w:line="240" w:lineRule="auto"/>
              <w:rPr>
                <w:b/>
                <w:color w:val="000000" w:themeColor="text1"/>
              </w:rPr>
            </w:pPr>
            <w:r w:rsidRPr="001B3DE8">
              <w:rPr>
                <w:b/>
                <w:color w:val="000000" w:themeColor="text1"/>
              </w:rPr>
              <w:t>Tree Type</w:t>
            </w:r>
          </w:p>
        </w:tc>
        <w:tc>
          <w:tcPr>
            <w:tcW w:w="6427" w:type="dxa"/>
            <w:tcBorders>
              <w:top w:val="single" w:sz="4" w:space="0" w:color="auto"/>
              <w:bottom w:val="single" w:sz="4" w:space="0" w:color="auto"/>
              <w:right w:val="single" w:sz="12" w:space="0" w:color="auto"/>
            </w:tcBorders>
            <w:vAlign w:val="center"/>
          </w:tcPr>
          <w:p w14:paraId="193C0332" w14:textId="77777777" w:rsidR="009F41B5" w:rsidRPr="001B3DE8" w:rsidRDefault="009F41B5" w:rsidP="00A54FFE">
            <w:pPr>
              <w:pStyle w:val="1NIMTrgMainText"/>
              <w:spacing w:before="0" w:after="40" w:line="240" w:lineRule="auto"/>
              <w:rPr>
                <w:color w:val="000000" w:themeColor="text1"/>
              </w:rPr>
            </w:pPr>
            <w:r w:rsidRPr="001B3DE8">
              <w:rPr>
                <w:color w:val="000000" w:themeColor="text1"/>
              </w:rPr>
              <w:t>‘Classification’</w:t>
            </w:r>
          </w:p>
          <w:p w14:paraId="193C0333" w14:textId="77777777" w:rsidR="009F41B5" w:rsidRPr="001B3DE8" w:rsidRDefault="009F41B5" w:rsidP="003F04F2">
            <w:pPr>
              <w:pStyle w:val="1NIMTrgMainText"/>
              <w:spacing w:before="0" w:after="0" w:line="240" w:lineRule="auto"/>
              <w:rPr>
                <w:i/>
                <w:color w:val="000000" w:themeColor="text1"/>
              </w:rPr>
            </w:pPr>
            <w:r w:rsidRPr="001B3DE8">
              <w:rPr>
                <w:i/>
                <w:color w:val="000000" w:themeColor="text1"/>
              </w:rPr>
              <w:t xml:space="preserve">Choose </w:t>
            </w:r>
            <w:r w:rsidRPr="001B3DE8">
              <w:rPr>
                <w:b/>
                <w:i/>
                <w:color w:val="000000" w:themeColor="text1"/>
              </w:rPr>
              <w:t>Classification</w:t>
            </w:r>
            <w:r w:rsidR="003F04F2" w:rsidRPr="001B3DE8">
              <w:rPr>
                <w:i/>
                <w:color w:val="000000" w:themeColor="text1"/>
              </w:rPr>
              <w:t xml:space="preserve"> for the ‘top-down’ approach. This is easier to understand, but can be tedious to build. Choose </w:t>
            </w:r>
            <w:r w:rsidRPr="001B3DE8">
              <w:rPr>
                <w:b/>
                <w:i/>
                <w:color w:val="000000" w:themeColor="text1"/>
              </w:rPr>
              <w:t>Availability</w:t>
            </w:r>
            <w:r w:rsidRPr="001B3DE8">
              <w:rPr>
                <w:i/>
                <w:color w:val="000000" w:themeColor="text1"/>
              </w:rPr>
              <w:t xml:space="preserve"> </w:t>
            </w:r>
            <w:r w:rsidR="003F04F2" w:rsidRPr="001B3DE8">
              <w:rPr>
                <w:i/>
                <w:color w:val="000000" w:themeColor="text1"/>
              </w:rPr>
              <w:t xml:space="preserve">for the ‘bottom-up’ approach. Here objects can be multiple-selected into different parent objects, and is better if there are a lot of redundancies </w:t>
            </w:r>
          </w:p>
        </w:tc>
      </w:tr>
      <w:tr w:rsidR="009F41B5" w:rsidRPr="001B3DE8" w14:paraId="193C0338" w14:textId="77777777" w:rsidTr="009F41B5">
        <w:trPr>
          <w:trHeight w:val="794"/>
        </w:trPr>
        <w:tc>
          <w:tcPr>
            <w:tcW w:w="1903" w:type="dxa"/>
            <w:tcBorders>
              <w:top w:val="single" w:sz="4" w:space="0" w:color="auto"/>
              <w:bottom w:val="single" w:sz="4" w:space="0" w:color="auto"/>
            </w:tcBorders>
            <w:shd w:val="clear" w:color="auto" w:fill="BFBFBF" w:themeFill="background1" w:themeFillShade="BF"/>
            <w:vAlign w:val="center"/>
          </w:tcPr>
          <w:p w14:paraId="193C0335" w14:textId="77777777" w:rsidR="009F41B5" w:rsidRPr="001B3DE8" w:rsidRDefault="009F41B5" w:rsidP="00BF7E19">
            <w:pPr>
              <w:pStyle w:val="1NIMTrgMainText"/>
              <w:spacing w:before="0" w:after="0" w:line="240" w:lineRule="auto"/>
              <w:rPr>
                <w:b/>
                <w:color w:val="000000" w:themeColor="text1"/>
              </w:rPr>
            </w:pPr>
            <w:r w:rsidRPr="001B3DE8">
              <w:rPr>
                <w:b/>
                <w:color w:val="000000" w:themeColor="text1"/>
              </w:rPr>
              <w:t>Parent</w:t>
            </w:r>
          </w:p>
        </w:tc>
        <w:tc>
          <w:tcPr>
            <w:tcW w:w="6427" w:type="dxa"/>
            <w:tcBorders>
              <w:top w:val="single" w:sz="4" w:space="0" w:color="auto"/>
              <w:bottom w:val="single" w:sz="4" w:space="0" w:color="auto"/>
              <w:right w:val="single" w:sz="12" w:space="0" w:color="auto"/>
            </w:tcBorders>
            <w:vAlign w:val="center"/>
          </w:tcPr>
          <w:p w14:paraId="193C0336" w14:textId="77777777" w:rsidR="009F41B5" w:rsidRPr="001B3DE8" w:rsidRDefault="009F41B5" w:rsidP="00A54FFE">
            <w:pPr>
              <w:pStyle w:val="1NIMTrgMainText"/>
              <w:spacing w:before="0" w:after="40" w:line="240" w:lineRule="auto"/>
              <w:rPr>
                <w:color w:val="000000" w:themeColor="text1"/>
              </w:rPr>
            </w:pPr>
            <w:r w:rsidRPr="001B3DE8">
              <w:rPr>
                <w:color w:val="000000" w:themeColor="text1"/>
              </w:rPr>
              <w:t>N/A (leave blank)</w:t>
            </w:r>
          </w:p>
          <w:p w14:paraId="193C0337" w14:textId="77777777" w:rsidR="009F41B5" w:rsidRPr="001B3DE8" w:rsidRDefault="009F41B5" w:rsidP="009F41B5">
            <w:pPr>
              <w:pStyle w:val="1NIMTrgMainText"/>
              <w:spacing w:before="0" w:after="0" w:line="240" w:lineRule="auto"/>
              <w:rPr>
                <w:i/>
                <w:color w:val="000000" w:themeColor="text1"/>
              </w:rPr>
            </w:pPr>
            <w:r w:rsidRPr="001B3DE8">
              <w:rPr>
                <w:i/>
                <w:color w:val="000000" w:themeColor="text1"/>
              </w:rPr>
              <w:t xml:space="preserve">The name of the top-level hierarchy node goes here, but since this new node </w:t>
            </w:r>
            <w:r w:rsidRPr="001B3DE8">
              <w:rPr>
                <w:i/>
                <w:color w:val="000000" w:themeColor="text1"/>
                <w:u w:val="single"/>
              </w:rPr>
              <w:t>is</w:t>
            </w:r>
            <w:r w:rsidRPr="001B3DE8">
              <w:rPr>
                <w:i/>
                <w:color w:val="000000" w:themeColor="text1"/>
              </w:rPr>
              <w:t xml:space="preserve"> the top level, no parent reference is required</w:t>
            </w:r>
          </w:p>
        </w:tc>
      </w:tr>
      <w:tr w:rsidR="009F41B5" w:rsidRPr="001B3DE8" w14:paraId="193C033B" w14:textId="77777777" w:rsidTr="009F41B5">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339" w14:textId="77777777" w:rsidR="009F41B5" w:rsidRPr="001B3DE8" w:rsidRDefault="009F41B5" w:rsidP="00BF7E19">
            <w:pPr>
              <w:pStyle w:val="1NIMTrgMainText"/>
              <w:spacing w:before="0" w:after="0" w:line="240" w:lineRule="auto"/>
              <w:rPr>
                <w:b/>
                <w:color w:val="000000" w:themeColor="text1"/>
              </w:rPr>
            </w:pPr>
            <w:r w:rsidRPr="001B3DE8">
              <w:rPr>
                <w:b/>
                <w:color w:val="000000" w:themeColor="text1"/>
              </w:rPr>
              <w:t>Name</w:t>
            </w:r>
          </w:p>
        </w:tc>
        <w:tc>
          <w:tcPr>
            <w:tcW w:w="6427" w:type="dxa"/>
            <w:tcBorders>
              <w:top w:val="single" w:sz="4" w:space="0" w:color="auto"/>
              <w:bottom w:val="single" w:sz="4" w:space="0" w:color="auto"/>
              <w:right w:val="single" w:sz="12" w:space="0" w:color="auto"/>
            </w:tcBorders>
            <w:vAlign w:val="center"/>
          </w:tcPr>
          <w:p w14:paraId="193C033A" w14:textId="77777777" w:rsidR="009F41B5" w:rsidRPr="001B3DE8" w:rsidRDefault="009F41B5" w:rsidP="00BF7E19">
            <w:pPr>
              <w:pStyle w:val="1NIMTrgMainText"/>
              <w:spacing w:before="0" w:after="0" w:line="240" w:lineRule="auto"/>
              <w:rPr>
                <w:color w:val="000000" w:themeColor="text1"/>
              </w:rPr>
            </w:pPr>
            <w:r w:rsidRPr="001B3DE8">
              <w:rPr>
                <w:color w:val="000000" w:themeColor="text1"/>
              </w:rPr>
              <w:t>‘Public’</w:t>
            </w:r>
          </w:p>
        </w:tc>
      </w:tr>
      <w:tr w:rsidR="009F41B5" w:rsidRPr="001B3DE8" w14:paraId="193C033E" w14:textId="77777777" w:rsidTr="009F41B5">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33C" w14:textId="77777777" w:rsidR="009F41B5" w:rsidRPr="001B3DE8" w:rsidRDefault="009F41B5" w:rsidP="00BF7E19">
            <w:pPr>
              <w:pStyle w:val="1NIMTrgMainText"/>
              <w:spacing w:before="0" w:after="0" w:line="240" w:lineRule="auto"/>
              <w:rPr>
                <w:b/>
                <w:color w:val="000000" w:themeColor="text1"/>
              </w:rPr>
            </w:pPr>
            <w:r w:rsidRPr="001B3DE8">
              <w:rPr>
                <w:b/>
                <w:color w:val="000000" w:themeColor="text1"/>
              </w:rPr>
              <w:t>Start Date</w:t>
            </w:r>
          </w:p>
        </w:tc>
        <w:tc>
          <w:tcPr>
            <w:tcW w:w="6427" w:type="dxa"/>
            <w:tcBorders>
              <w:top w:val="single" w:sz="4" w:space="0" w:color="auto"/>
              <w:bottom w:val="single" w:sz="4" w:space="0" w:color="auto"/>
              <w:right w:val="single" w:sz="12" w:space="0" w:color="auto"/>
            </w:tcBorders>
            <w:vAlign w:val="center"/>
          </w:tcPr>
          <w:p w14:paraId="193C033D" w14:textId="77777777" w:rsidR="009F41B5" w:rsidRPr="001B3DE8" w:rsidRDefault="009F41B5" w:rsidP="00BF7E19">
            <w:pPr>
              <w:pStyle w:val="1NIMTrgMainText"/>
              <w:spacing w:before="0" w:after="0" w:line="240" w:lineRule="auto"/>
              <w:rPr>
                <w:color w:val="000000" w:themeColor="text1"/>
              </w:rPr>
            </w:pPr>
            <w:r w:rsidRPr="001B3DE8">
              <w:rPr>
                <w:color w:val="000000" w:themeColor="text1"/>
              </w:rPr>
              <w:t>[Today]</w:t>
            </w:r>
          </w:p>
        </w:tc>
      </w:tr>
      <w:tr w:rsidR="009F41B5" w:rsidRPr="001B3DE8" w14:paraId="193C0341" w14:textId="77777777" w:rsidTr="009F41B5">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33F" w14:textId="77777777" w:rsidR="009F41B5" w:rsidRPr="001B3DE8" w:rsidRDefault="009F41B5" w:rsidP="00BF7E19">
            <w:pPr>
              <w:pStyle w:val="1NIMTrgMainText"/>
              <w:spacing w:before="0" w:after="0" w:line="240" w:lineRule="auto"/>
              <w:rPr>
                <w:b/>
                <w:color w:val="000000" w:themeColor="text1"/>
              </w:rPr>
            </w:pPr>
            <w:r w:rsidRPr="001B3DE8">
              <w:rPr>
                <w:b/>
                <w:color w:val="000000" w:themeColor="text1"/>
              </w:rPr>
              <w:t>End Date</w:t>
            </w:r>
          </w:p>
        </w:tc>
        <w:tc>
          <w:tcPr>
            <w:tcW w:w="6427" w:type="dxa"/>
            <w:tcBorders>
              <w:top w:val="single" w:sz="4" w:space="0" w:color="auto"/>
              <w:bottom w:val="single" w:sz="4" w:space="0" w:color="auto"/>
              <w:right w:val="single" w:sz="12" w:space="0" w:color="auto"/>
            </w:tcBorders>
            <w:vAlign w:val="center"/>
          </w:tcPr>
          <w:p w14:paraId="193C0340" w14:textId="77777777" w:rsidR="009F41B5" w:rsidRPr="001B3DE8" w:rsidRDefault="009F41B5" w:rsidP="00BF7E19">
            <w:pPr>
              <w:pStyle w:val="1NIMTrgMainText"/>
              <w:spacing w:before="0" w:after="0" w:line="240" w:lineRule="auto"/>
              <w:rPr>
                <w:color w:val="000000" w:themeColor="text1"/>
              </w:rPr>
            </w:pPr>
            <w:r w:rsidRPr="001B3DE8">
              <w:rPr>
                <w:color w:val="000000" w:themeColor="text1"/>
              </w:rPr>
              <w:t>[One year from today]</w:t>
            </w:r>
          </w:p>
        </w:tc>
      </w:tr>
      <w:tr w:rsidR="009F41B5" w:rsidRPr="001B3DE8" w14:paraId="193C0344" w14:textId="77777777" w:rsidTr="009F41B5">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342" w14:textId="77777777" w:rsidR="009F41B5" w:rsidRPr="001B3DE8" w:rsidRDefault="009F41B5" w:rsidP="00BF7E19">
            <w:pPr>
              <w:pStyle w:val="1NIMTrgMainText"/>
              <w:spacing w:before="0" w:after="0" w:line="240" w:lineRule="auto"/>
              <w:rPr>
                <w:b/>
                <w:color w:val="000000" w:themeColor="text1"/>
              </w:rPr>
            </w:pPr>
            <w:r w:rsidRPr="001B3DE8">
              <w:rPr>
                <w:b/>
                <w:color w:val="000000" w:themeColor="text1"/>
              </w:rPr>
              <w:t>Status</w:t>
            </w:r>
          </w:p>
        </w:tc>
        <w:tc>
          <w:tcPr>
            <w:tcW w:w="6427" w:type="dxa"/>
            <w:tcBorders>
              <w:top w:val="single" w:sz="4" w:space="0" w:color="auto"/>
              <w:bottom w:val="single" w:sz="4" w:space="0" w:color="auto"/>
              <w:right w:val="single" w:sz="12" w:space="0" w:color="auto"/>
            </w:tcBorders>
            <w:vAlign w:val="center"/>
          </w:tcPr>
          <w:p w14:paraId="193C0343" w14:textId="77777777" w:rsidR="009F41B5" w:rsidRPr="001B3DE8" w:rsidRDefault="009F41B5" w:rsidP="009F41B5">
            <w:pPr>
              <w:pStyle w:val="1NIMTrgMainText"/>
              <w:spacing w:before="0" w:after="40" w:line="240" w:lineRule="auto"/>
              <w:rPr>
                <w:color w:val="000000" w:themeColor="text1"/>
              </w:rPr>
            </w:pPr>
            <w:r w:rsidRPr="001B3DE8">
              <w:rPr>
                <w:color w:val="000000" w:themeColor="text1"/>
              </w:rPr>
              <w:t>‘Definition’</w:t>
            </w:r>
          </w:p>
        </w:tc>
      </w:tr>
      <w:tr w:rsidR="009F41B5" w:rsidRPr="001B3DE8" w14:paraId="193C0347" w14:textId="77777777" w:rsidTr="009F41B5">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345" w14:textId="77777777" w:rsidR="009F41B5" w:rsidRPr="001B3DE8" w:rsidRDefault="009F41B5" w:rsidP="00BF7E19">
            <w:pPr>
              <w:pStyle w:val="1NIMTrgMainText"/>
              <w:spacing w:before="0" w:after="0" w:line="240" w:lineRule="auto"/>
              <w:rPr>
                <w:b/>
                <w:color w:val="000000" w:themeColor="text1"/>
              </w:rPr>
            </w:pPr>
            <w:r w:rsidRPr="001B3DE8">
              <w:rPr>
                <w:b/>
                <w:color w:val="000000" w:themeColor="text1"/>
              </w:rPr>
              <w:t>Label</w:t>
            </w:r>
          </w:p>
        </w:tc>
        <w:tc>
          <w:tcPr>
            <w:tcW w:w="6427" w:type="dxa"/>
            <w:tcBorders>
              <w:top w:val="single" w:sz="4" w:space="0" w:color="auto"/>
              <w:bottom w:val="single" w:sz="4" w:space="0" w:color="auto"/>
              <w:right w:val="single" w:sz="12" w:space="0" w:color="auto"/>
            </w:tcBorders>
            <w:vAlign w:val="center"/>
          </w:tcPr>
          <w:p w14:paraId="193C0346" w14:textId="77777777" w:rsidR="009F41B5" w:rsidRPr="001B3DE8" w:rsidRDefault="009F41B5" w:rsidP="009F41B5">
            <w:pPr>
              <w:pStyle w:val="1NIMTrgMainText"/>
              <w:spacing w:before="0" w:after="0" w:line="240" w:lineRule="auto"/>
              <w:rPr>
                <w:i/>
                <w:color w:val="000000" w:themeColor="text1"/>
              </w:rPr>
            </w:pPr>
            <w:r w:rsidRPr="001B3DE8">
              <w:rPr>
                <w:color w:val="000000" w:themeColor="text1"/>
              </w:rPr>
              <w:t>‘Public’</w:t>
            </w:r>
          </w:p>
        </w:tc>
      </w:tr>
      <w:tr w:rsidR="009F41B5" w:rsidRPr="001B3DE8" w14:paraId="193C034A" w14:textId="77777777" w:rsidTr="009F41B5">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348" w14:textId="77777777" w:rsidR="009F41B5" w:rsidRPr="001B3DE8" w:rsidRDefault="009F41B5" w:rsidP="00BF7E19">
            <w:pPr>
              <w:pStyle w:val="1NIMTrgMainText"/>
              <w:spacing w:before="0" w:after="0" w:line="240" w:lineRule="auto"/>
              <w:rPr>
                <w:b/>
                <w:color w:val="000000" w:themeColor="text1"/>
              </w:rPr>
            </w:pPr>
            <w:r w:rsidRPr="001B3DE8">
              <w:rPr>
                <w:b/>
                <w:color w:val="000000" w:themeColor="text1"/>
              </w:rPr>
              <w:t>Description</w:t>
            </w:r>
          </w:p>
        </w:tc>
        <w:tc>
          <w:tcPr>
            <w:tcW w:w="6427" w:type="dxa"/>
            <w:tcBorders>
              <w:top w:val="single" w:sz="4" w:space="0" w:color="auto"/>
              <w:bottom w:val="single" w:sz="4" w:space="0" w:color="auto"/>
              <w:right w:val="single" w:sz="12" w:space="0" w:color="auto"/>
            </w:tcBorders>
            <w:vAlign w:val="center"/>
          </w:tcPr>
          <w:p w14:paraId="193C0349" w14:textId="77777777" w:rsidR="009F41B5" w:rsidRPr="001B3DE8" w:rsidRDefault="009F41B5" w:rsidP="009F41B5">
            <w:pPr>
              <w:pStyle w:val="1NIMTrgMainText"/>
              <w:spacing w:before="0" w:after="0" w:line="240" w:lineRule="auto"/>
              <w:rPr>
                <w:color w:val="000000" w:themeColor="text1"/>
              </w:rPr>
            </w:pPr>
            <w:r w:rsidRPr="001B3DE8">
              <w:rPr>
                <w:color w:val="000000" w:themeColor="text1"/>
              </w:rPr>
              <w:t>N/A (leave blank)</w:t>
            </w:r>
          </w:p>
        </w:tc>
      </w:tr>
      <w:tr w:rsidR="009F41B5" w:rsidRPr="001B3DE8" w14:paraId="193C034D" w14:textId="77777777" w:rsidTr="00BF7E19">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34B" w14:textId="77777777" w:rsidR="009F41B5" w:rsidRPr="001B3DE8" w:rsidRDefault="009F41B5" w:rsidP="00BF7E19">
            <w:pPr>
              <w:pStyle w:val="1NIMTrgMainText"/>
              <w:spacing w:before="0" w:after="0" w:line="240" w:lineRule="auto"/>
              <w:rPr>
                <w:b/>
                <w:color w:val="000000" w:themeColor="text1"/>
              </w:rPr>
            </w:pPr>
            <w:r w:rsidRPr="001B3DE8">
              <w:rPr>
                <w:b/>
                <w:color w:val="000000" w:themeColor="text1"/>
              </w:rPr>
              <w:t>Project</w:t>
            </w:r>
          </w:p>
        </w:tc>
        <w:tc>
          <w:tcPr>
            <w:tcW w:w="6427" w:type="dxa"/>
            <w:tcBorders>
              <w:top w:val="single" w:sz="4" w:space="0" w:color="auto"/>
              <w:bottom w:val="single" w:sz="4" w:space="0" w:color="auto"/>
              <w:right w:val="single" w:sz="12" w:space="0" w:color="auto"/>
            </w:tcBorders>
            <w:vAlign w:val="center"/>
          </w:tcPr>
          <w:p w14:paraId="193C034C" w14:textId="77777777" w:rsidR="009F41B5" w:rsidRPr="001B3DE8" w:rsidRDefault="009F41B5" w:rsidP="00BF7E19">
            <w:pPr>
              <w:pStyle w:val="1NIMTrgMainText"/>
              <w:spacing w:before="0" w:after="0" w:line="240" w:lineRule="auto"/>
              <w:rPr>
                <w:color w:val="000000" w:themeColor="text1"/>
              </w:rPr>
            </w:pPr>
            <w:r w:rsidRPr="001B3DE8">
              <w:rPr>
                <w:color w:val="000000" w:themeColor="text1"/>
              </w:rPr>
              <w:t>‘Project: High Speed Internet’</w:t>
            </w:r>
          </w:p>
        </w:tc>
      </w:tr>
      <w:tr w:rsidR="009F41B5" w:rsidRPr="001B3DE8" w14:paraId="193C0350" w14:textId="77777777" w:rsidTr="00BF7E19">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34E" w14:textId="77777777" w:rsidR="009F41B5" w:rsidRPr="001B3DE8" w:rsidRDefault="009F41B5" w:rsidP="00BF7E19">
            <w:pPr>
              <w:pStyle w:val="1NIMTrgMainText"/>
              <w:spacing w:before="0" w:after="0" w:line="240" w:lineRule="auto"/>
              <w:rPr>
                <w:b/>
                <w:color w:val="000000" w:themeColor="text1"/>
              </w:rPr>
            </w:pPr>
            <w:r w:rsidRPr="001B3DE8">
              <w:rPr>
                <w:b/>
                <w:color w:val="000000" w:themeColor="text1"/>
              </w:rPr>
              <w:t>Owner</w:t>
            </w:r>
          </w:p>
        </w:tc>
        <w:tc>
          <w:tcPr>
            <w:tcW w:w="6427" w:type="dxa"/>
            <w:tcBorders>
              <w:top w:val="single" w:sz="4" w:space="0" w:color="auto"/>
              <w:bottom w:val="single" w:sz="4" w:space="0" w:color="auto"/>
              <w:right w:val="single" w:sz="12" w:space="0" w:color="auto"/>
            </w:tcBorders>
            <w:vAlign w:val="center"/>
          </w:tcPr>
          <w:p w14:paraId="193C034F" w14:textId="77777777" w:rsidR="009F41B5" w:rsidRPr="001B3DE8" w:rsidRDefault="009F41B5" w:rsidP="00BF7E19">
            <w:pPr>
              <w:pStyle w:val="1NIMTrgMainText"/>
              <w:spacing w:before="0" w:after="0" w:line="240" w:lineRule="auto"/>
              <w:rPr>
                <w:color w:val="000000" w:themeColor="text1"/>
              </w:rPr>
            </w:pPr>
            <w:r w:rsidRPr="001B3DE8">
              <w:rPr>
                <w:color w:val="000000" w:themeColor="text1"/>
              </w:rPr>
              <w:t>‘Operations’</w:t>
            </w:r>
          </w:p>
        </w:tc>
      </w:tr>
      <w:tr w:rsidR="009F41B5" w:rsidRPr="001B3DE8" w:rsidDel="008A6D9B" w14:paraId="193C0354" w14:textId="50372C22" w:rsidTr="00A54FFE">
        <w:trPr>
          <w:trHeight w:val="1077"/>
          <w:del w:id="1010" w:author="Claire Carbone" w:date="2015-01-08T15:48:00Z"/>
        </w:trPr>
        <w:tc>
          <w:tcPr>
            <w:tcW w:w="1903" w:type="dxa"/>
            <w:tcBorders>
              <w:top w:val="single" w:sz="4" w:space="0" w:color="auto"/>
              <w:bottom w:val="single" w:sz="12" w:space="0" w:color="auto"/>
            </w:tcBorders>
            <w:shd w:val="clear" w:color="auto" w:fill="BFBFBF" w:themeFill="background1" w:themeFillShade="BF"/>
            <w:vAlign w:val="center"/>
          </w:tcPr>
          <w:p w14:paraId="193C0351" w14:textId="21DAF4A3" w:rsidR="009F41B5" w:rsidRPr="001B3DE8" w:rsidDel="008A6D9B" w:rsidRDefault="009F41B5" w:rsidP="00BF7E19">
            <w:pPr>
              <w:pStyle w:val="1NIMTrgMainText"/>
              <w:spacing w:before="0" w:after="0" w:line="240" w:lineRule="auto"/>
              <w:rPr>
                <w:del w:id="1011" w:author="Claire Carbone" w:date="2015-01-08T15:48:00Z"/>
                <w:b/>
                <w:color w:val="000000" w:themeColor="text1"/>
              </w:rPr>
            </w:pPr>
            <w:del w:id="1012" w:author="Claire Carbone" w:date="2015-01-08T15:48:00Z">
              <w:r w:rsidRPr="001B3DE8" w:rsidDel="008A6D9B">
                <w:rPr>
                  <w:b/>
                  <w:color w:val="000000" w:themeColor="text1"/>
                </w:rPr>
                <w:delText>Base Item</w:delText>
              </w:r>
            </w:del>
          </w:p>
        </w:tc>
        <w:tc>
          <w:tcPr>
            <w:tcW w:w="6427" w:type="dxa"/>
            <w:tcBorders>
              <w:top w:val="single" w:sz="4" w:space="0" w:color="auto"/>
              <w:bottom w:val="single" w:sz="12" w:space="0" w:color="auto"/>
              <w:right w:val="single" w:sz="12" w:space="0" w:color="auto"/>
            </w:tcBorders>
            <w:vAlign w:val="center"/>
          </w:tcPr>
          <w:p w14:paraId="193C0352" w14:textId="67E7E4C2" w:rsidR="009F41B5" w:rsidRPr="001B3DE8" w:rsidDel="008A6D9B" w:rsidRDefault="009F41B5" w:rsidP="00A54FFE">
            <w:pPr>
              <w:pStyle w:val="1NIMTrgMainText"/>
              <w:spacing w:before="0" w:after="40" w:line="240" w:lineRule="auto"/>
              <w:rPr>
                <w:del w:id="1013" w:author="Claire Carbone" w:date="2015-01-08T15:48:00Z"/>
                <w:color w:val="000000" w:themeColor="text1"/>
              </w:rPr>
            </w:pPr>
            <w:del w:id="1014" w:author="Claire Carbone" w:date="2015-01-08T15:48:00Z">
              <w:r w:rsidRPr="001B3DE8" w:rsidDel="008A6D9B">
                <w:rPr>
                  <w:color w:val="000000" w:themeColor="text1"/>
                </w:rPr>
                <w:delText>N/A (leave blank)</w:delText>
              </w:r>
            </w:del>
          </w:p>
          <w:p w14:paraId="193C0353" w14:textId="5CD771D7" w:rsidR="009F41B5" w:rsidRPr="001B3DE8" w:rsidDel="008A6D9B" w:rsidRDefault="009F41B5" w:rsidP="0026469B">
            <w:pPr>
              <w:rPr>
                <w:del w:id="1015" w:author="Claire Carbone" w:date="2015-01-08T15:48:00Z"/>
                <w:i/>
                <w:sz w:val="20"/>
                <w:szCs w:val="20"/>
              </w:rPr>
            </w:pPr>
            <w:del w:id="1016" w:author="Claire Carbone" w:date="2015-01-08T15:48:00Z">
              <w:r w:rsidRPr="001B3DE8" w:rsidDel="008A6D9B">
                <w:rPr>
                  <w:i/>
                  <w:color w:val="000000" w:themeColor="text1"/>
                  <w:sz w:val="20"/>
                  <w:szCs w:val="20"/>
                </w:rPr>
                <w:delText xml:space="preserve">If there are any items associated with the new level being created, then these items will inherit the attributes from any items associated with the base node </w:delText>
              </w:r>
            </w:del>
          </w:p>
        </w:tc>
      </w:tr>
    </w:tbl>
    <w:p w14:paraId="193C0355" w14:textId="5ECB3C92" w:rsidR="003842B4" w:rsidRPr="001B3DE8" w:rsidRDefault="008A6D9B" w:rsidP="004D2DBD">
      <w:pPr>
        <w:shd w:val="clear" w:color="auto" w:fill="FFFFFF"/>
        <w:spacing w:before="300" w:after="300" w:line="276" w:lineRule="auto"/>
        <w:jc w:val="center"/>
        <w:rPr>
          <w:color w:val="000000" w:themeColor="text1"/>
          <w:sz w:val="20"/>
        </w:rPr>
      </w:pPr>
      <w:ins w:id="1017" w:author="Claire Carbone" w:date="2015-01-08T15:52:00Z">
        <w:r>
          <w:rPr>
            <w:noProof/>
            <w:color w:val="000000" w:themeColor="text1"/>
            <w:sz w:val="20"/>
            <w:lang w:eastAsia="en-US"/>
          </w:rPr>
          <w:drawing>
            <wp:inline distT="0" distB="0" distL="0" distR="0" wp14:anchorId="317D3E0A" wp14:editId="24BCAE58">
              <wp:extent cx="4731328" cy="3802593"/>
              <wp:effectExtent l="19050" t="19050" r="1270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31235" cy="3802519"/>
                      </a:xfrm>
                      <a:prstGeom prst="rect">
                        <a:avLst/>
                      </a:prstGeom>
                      <a:noFill/>
                      <a:ln>
                        <a:solidFill>
                          <a:schemeClr val="accent1"/>
                        </a:solidFill>
                      </a:ln>
                    </pic:spPr>
                  </pic:pic>
                </a:graphicData>
              </a:graphic>
            </wp:inline>
          </w:drawing>
        </w:r>
      </w:ins>
      <w:del w:id="1018" w:author="Claire Carbone" w:date="2015-01-08T15:52:00Z">
        <w:r w:rsidR="00FC5998" w:rsidDel="008A6D9B">
          <w:rPr>
            <w:noProof/>
            <w:color w:val="000000" w:themeColor="text1"/>
            <w:sz w:val="20"/>
            <w:lang w:eastAsia="en-US"/>
          </w:rPr>
          <w:drawing>
            <wp:inline distT="0" distB="0" distL="0" distR="0" wp14:anchorId="2A22C779" wp14:editId="507EC2BC">
              <wp:extent cx="4918835" cy="3581400"/>
              <wp:effectExtent l="19050" t="19050" r="15240" b="19050"/>
              <wp:docPr id="27960" name="Picture 2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918787" cy="3581365"/>
                      </a:xfrm>
                      <a:prstGeom prst="rect">
                        <a:avLst/>
                      </a:prstGeom>
                      <a:noFill/>
                      <a:ln>
                        <a:solidFill>
                          <a:schemeClr val="accent1"/>
                        </a:solidFill>
                      </a:ln>
                    </pic:spPr>
                  </pic:pic>
                </a:graphicData>
              </a:graphic>
            </wp:inline>
          </w:drawing>
        </w:r>
      </w:del>
    </w:p>
    <w:p w14:paraId="193C0356" w14:textId="77777777" w:rsidR="004D2DBD" w:rsidRPr="001B3DE8" w:rsidRDefault="004D2DBD" w:rsidP="00917A5F">
      <w:pPr>
        <w:pStyle w:val="ListParagraph"/>
        <w:numPr>
          <w:ilvl w:val="0"/>
          <w:numId w:val="34"/>
        </w:numPr>
        <w:shd w:val="clear" w:color="auto" w:fill="FFFFFF"/>
        <w:spacing w:before="300" w:after="300" w:line="276" w:lineRule="auto"/>
        <w:ind w:left="426" w:hanging="426"/>
        <w:rPr>
          <w:rFonts w:ascii="Arial" w:hAnsi="Arial" w:cs="Arial"/>
          <w:color w:val="000000" w:themeColor="text1"/>
          <w:sz w:val="20"/>
          <w:lang w:val="en-US"/>
        </w:rPr>
      </w:pPr>
      <w:r w:rsidRPr="001B3DE8">
        <w:rPr>
          <w:rFonts w:ascii="Arial" w:hAnsi="Arial" w:cs="Arial"/>
          <w:color w:val="000000" w:themeColor="text1"/>
          <w:sz w:val="20"/>
          <w:lang w:val="en-US"/>
        </w:rPr>
        <w:t xml:space="preserve">Click </w:t>
      </w:r>
      <w:r w:rsidRPr="001B3DE8">
        <w:rPr>
          <w:rFonts w:ascii="Arial" w:hAnsi="Arial" w:cs="Arial"/>
          <w:b/>
          <w:color w:val="000000" w:themeColor="text1"/>
          <w:sz w:val="20"/>
          <w:lang w:val="en-US"/>
        </w:rPr>
        <w:t>Save</w:t>
      </w:r>
      <w:r w:rsidRPr="001B3DE8">
        <w:rPr>
          <w:rFonts w:ascii="Arial" w:hAnsi="Arial" w:cs="Arial"/>
          <w:color w:val="000000" w:themeColor="text1"/>
          <w:sz w:val="20"/>
          <w:lang w:val="en-US"/>
        </w:rPr>
        <w:t xml:space="preserve"> (using the button in the </w:t>
      </w:r>
      <w:r w:rsidRPr="001B3DE8">
        <w:rPr>
          <w:rFonts w:ascii="Arial" w:hAnsi="Arial" w:cs="Arial"/>
          <w:b/>
          <w:color w:val="000000" w:themeColor="text1"/>
          <w:sz w:val="20"/>
          <w:lang w:val="en-US"/>
        </w:rPr>
        <w:t xml:space="preserve">Hierarchy Detail </w:t>
      </w:r>
      <w:r w:rsidRPr="001B3DE8">
        <w:rPr>
          <w:rFonts w:ascii="Arial" w:hAnsi="Arial" w:cs="Arial"/>
          <w:color w:val="000000" w:themeColor="text1"/>
          <w:sz w:val="20"/>
          <w:lang w:val="en-US"/>
        </w:rPr>
        <w:t xml:space="preserve">panel title bar), then expand the tree in the left-hand panel and check that the newly-created node is now visible in the hierarchy. (You will see that additional tabbed windows appear on saving this object: </w:t>
      </w:r>
      <w:r w:rsidRPr="001B3DE8">
        <w:rPr>
          <w:rFonts w:ascii="Arial" w:hAnsi="Arial" w:cs="Arial"/>
          <w:b/>
          <w:color w:val="000000" w:themeColor="text1"/>
          <w:sz w:val="20"/>
          <w:lang w:val="en-US"/>
        </w:rPr>
        <w:t>Conditions</w:t>
      </w:r>
      <w:r w:rsidRPr="001B3DE8">
        <w:rPr>
          <w:rFonts w:ascii="Arial" w:hAnsi="Arial" w:cs="Arial"/>
          <w:color w:val="000000" w:themeColor="text1"/>
          <w:sz w:val="20"/>
          <w:lang w:val="en-US"/>
        </w:rPr>
        <w:t xml:space="preserve">, </w:t>
      </w:r>
      <w:r w:rsidRPr="001B3DE8">
        <w:rPr>
          <w:rFonts w:ascii="Arial" w:hAnsi="Arial" w:cs="Arial"/>
          <w:b/>
          <w:color w:val="000000" w:themeColor="text1"/>
          <w:sz w:val="20"/>
          <w:lang w:val="en-US"/>
        </w:rPr>
        <w:t>Domains</w:t>
      </w:r>
      <w:r w:rsidRPr="001B3DE8">
        <w:rPr>
          <w:rFonts w:ascii="Arial" w:hAnsi="Arial" w:cs="Arial"/>
          <w:color w:val="000000" w:themeColor="text1"/>
          <w:sz w:val="20"/>
          <w:lang w:val="en-US"/>
        </w:rPr>
        <w:t xml:space="preserve"> and </w:t>
      </w:r>
      <w:r w:rsidRPr="001B3DE8">
        <w:rPr>
          <w:rFonts w:ascii="Arial" w:hAnsi="Arial" w:cs="Arial"/>
          <w:b/>
          <w:color w:val="000000" w:themeColor="text1"/>
          <w:sz w:val="20"/>
          <w:lang w:val="en-US"/>
        </w:rPr>
        <w:t>Attributes</w:t>
      </w:r>
      <w:r w:rsidRPr="001B3DE8">
        <w:rPr>
          <w:rFonts w:ascii="Arial" w:hAnsi="Arial" w:cs="Arial"/>
          <w:color w:val="000000" w:themeColor="text1"/>
          <w:sz w:val="20"/>
          <w:lang w:val="en-US"/>
        </w:rPr>
        <w:t>. We will not be using these in this exercise).</w:t>
      </w:r>
    </w:p>
    <w:p w14:paraId="193C0357" w14:textId="4065D67E" w:rsidR="004D2DBD" w:rsidRPr="001B3DE8" w:rsidRDefault="00FC5998" w:rsidP="004D2DBD">
      <w:pPr>
        <w:shd w:val="clear" w:color="auto" w:fill="FFFFFF"/>
        <w:spacing w:before="300" w:after="300" w:line="276" w:lineRule="auto"/>
        <w:jc w:val="center"/>
        <w:rPr>
          <w:rFonts w:cs="Arial"/>
          <w:color w:val="000000" w:themeColor="text1"/>
          <w:sz w:val="20"/>
        </w:rPr>
      </w:pPr>
      <w:r>
        <w:rPr>
          <w:rFonts w:cs="Arial"/>
          <w:noProof/>
          <w:color w:val="000000" w:themeColor="text1"/>
          <w:sz w:val="20"/>
          <w:lang w:eastAsia="en-US"/>
        </w:rPr>
        <w:drawing>
          <wp:inline distT="0" distB="0" distL="0" distR="0" wp14:anchorId="61A41F45" wp14:editId="4B4F3018">
            <wp:extent cx="5264577" cy="3317320"/>
            <wp:effectExtent l="19050" t="19050" r="12700" b="16510"/>
            <wp:docPr id="27961" name="Picture 27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64659" cy="3317371"/>
                    </a:xfrm>
                    <a:prstGeom prst="rect">
                      <a:avLst/>
                    </a:prstGeom>
                    <a:noFill/>
                    <a:ln>
                      <a:solidFill>
                        <a:schemeClr val="accent1"/>
                      </a:solidFill>
                    </a:ln>
                  </pic:spPr>
                </pic:pic>
              </a:graphicData>
            </a:graphic>
          </wp:inline>
        </w:drawing>
      </w:r>
    </w:p>
    <w:p w14:paraId="193C0358" w14:textId="77777777" w:rsidR="004D2DBD" w:rsidRPr="001B3DE8" w:rsidRDefault="004D2DBD" w:rsidP="008E7965">
      <w:pPr>
        <w:shd w:val="clear" w:color="auto" w:fill="FFFFFF"/>
        <w:spacing w:before="200" w:after="200" w:line="276" w:lineRule="auto"/>
        <w:ind w:left="426"/>
        <w:rPr>
          <w:rFonts w:cs="Arial"/>
          <w:i/>
          <w:color w:val="000000" w:themeColor="text1"/>
          <w:sz w:val="20"/>
        </w:rPr>
      </w:pPr>
      <w:r w:rsidRPr="001B3DE8">
        <w:rPr>
          <w:rFonts w:cs="Arial"/>
          <w:i/>
          <w:color w:val="000000" w:themeColor="text1"/>
          <w:sz w:val="20"/>
          <w:u w:val="single"/>
        </w:rPr>
        <w:t>Note</w:t>
      </w:r>
      <w:r w:rsidRPr="001B3DE8">
        <w:rPr>
          <w:rFonts w:cs="Arial"/>
          <w:i/>
          <w:color w:val="000000" w:themeColor="text1"/>
          <w:sz w:val="20"/>
        </w:rPr>
        <w:t>: Any additional hierarchies you may see in the list were of course created at another time by a different user.</w:t>
      </w:r>
    </w:p>
    <w:p w14:paraId="193C0359" w14:textId="77777777" w:rsidR="0041568B" w:rsidRPr="001B3DE8" w:rsidRDefault="0041568B" w:rsidP="00917A5F">
      <w:pPr>
        <w:pStyle w:val="ListParagraph"/>
        <w:numPr>
          <w:ilvl w:val="0"/>
          <w:numId w:val="34"/>
        </w:numPr>
        <w:shd w:val="clear" w:color="auto" w:fill="FFFFFF"/>
        <w:spacing w:before="200" w:after="200" w:line="276" w:lineRule="auto"/>
        <w:ind w:left="426" w:hanging="426"/>
        <w:rPr>
          <w:rFonts w:ascii="Arial" w:hAnsi="Arial" w:cs="Arial"/>
          <w:color w:val="000000" w:themeColor="text1"/>
          <w:sz w:val="20"/>
          <w:lang w:val="en-US"/>
        </w:rPr>
      </w:pPr>
      <w:r w:rsidRPr="001B3DE8">
        <w:rPr>
          <w:rFonts w:ascii="Arial" w:hAnsi="Arial" w:cs="Arial"/>
          <w:color w:val="000000" w:themeColor="text1"/>
          <w:sz w:val="20"/>
          <w:lang w:val="en-US"/>
        </w:rPr>
        <w:t>Using the same process, add a second node called ‘</w:t>
      </w:r>
      <w:r w:rsidRPr="001B3DE8">
        <w:rPr>
          <w:rFonts w:ascii="Arial" w:hAnsi="Arial" w:cs="Arial"/>
          <w:b/>
          <w:color w:val="000000" w:themeColor="text1"/>
          <w:sz w:val="20"/>
          <w:lang w:val="en-US"/>
        </w:rPr>
        <w:t>Private</w:t>
      </w:r>
      <w:r w:rsidRPr="001B3DE8">
        <w:rPr>
          <w:rFonts w:ascii="Arial" w:hAnsi="Arial" w:cs="Arial"/>
          <w:color w:val="000000" w:themeColor="text1"/>
          <w:sz w:val="20"/>
          <w:lang w:val="en-US"/>
        </w:rPr>
        <w:t>’ at the same ‘root’ level, then check that both nodes are visible in the hierarchy on the left:</w:t>
      </w:r>
    </w:p>
    <w:p w14:paraId="193C035A" w14:textId="12D0BFB0" w:rsidR="0041568B" w:rsidRPr="001B3DE8" w:rsidRDefault="00FC5998" w:rsidP="006A4B7E">
      <w:pPr>
        <w:shd w:val="clear" w:color="auto" w:fill="FFFFFF"/>
        <w:spacing w:before="300" w:after="300" w:line="276" w:lineRule="auto"/>
        <w:jc w:val="center"/>
        <w:rPr>
          <w:rFonts w:cs="Arial"/>
          <w:color w:val="000000" w:themeColor="text1"/>
          <w:sz w:val="20"/>
        </w:rPr>
      </w:pPr>
      <w:r>
        <w:rPr>
          <w:rFonts w:cs="Arial"/>
          <w:noProof/>
          <w:color w:val="000000" w:themeColor="text1"/>
          <w:sz w:val="20"/>
          <w:lang w:eastAsia="en-US"/>
        </w:rPr>
        <w:drawing>
          <wp:inline distT="0" distB="0" distL="0" distR="0" wp14:anchorId="6B81A248" wp14:editId="30688BF2">
            <wp:extent cx="1508898" cy="969818"/>
            <wp:effectExtent l="19050" t="19050" r="15240" b="20955"/>
            <wp:docPr id="27962" name="Picture 2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09196" cy="970009"/>
                    </a:xfrm>
                    <a:prstGeom prst="rect">
                      <a:avLst/>
                    </a:prstGeom>
                    <a:noFill/>
                    <a:ln>
                      <a:solidFill>
                        <a:schemeClr val="accent1"/>
                      </a:solidFill>
                    </a:ln>
                  </pic:spPr>
                </pic:pic>
              </a:graphicData>
            </a:graphic>
          </wp:inline>
        </w:drawing>
      </w:r>
    </w:p>
    <w:p w14:paraId="193C035B" w14:textId="77777777" w:rsidR="004D2DBD" w:rsidRPr="001B3DE8" w:rsidRDefault="008F759E" w:rsidP="008F759E">
      <w:pPr>
        <w:shd w:val="clear" w:color="auto" w:fill="FFFFFF"/>
        <w:spacing w:before="200" w:after="200" w:line="276" w:lineRule="auto"/>
        <w:rPr>
          <w:rFonts w:cs="Arial"/>
          <w:color w:val="000000" w:themeColor="text1"/>
          <w:sz w:val="20"/>
        </w:rPr>
      </w:pPr>
      <w:r w:rsidRPr="001B3DE8">
        <w:rPr>
          <w:rFonts w:cs="Arial"/>
          <w:color w:val="000000" w:themeColor="text1"/>
          <w:sz w:val="20"/>
        </w:rPr>
        <w:t xml:space="preserve">We now have the two hierarchy nodes at ‘root’ level which can be built out: </w:t>
      </w:r>
      <w:r w:rsidRPr="001B3DE8">
        <w:rPr>
          <w:rFonts w:cs="Arial"/>
          <w:b/>
          <w:color w:val="000000" w:themeColor="text1"/>
          <w:sz w:val="20"/>
        </w:rPr>
        <w:t>Public</w:t>
      </w:r>
      <w:r w:rsidRPr="001B3DE8">
        <w:rPr>
          <w:rFonts w:cs="Arial"/>
          <w:color w:val="000000" w:themeColor="text1"/>
          <w:sz w:val="20"/>
        </w:rPr>
        <w:t xml:space="preserve"> and </w:t>
      </w:r>
      <w:r w:rsidRPr="001B3DE8">
        <w:rPr>
          <w:rFonts w:cs="Arial"/>
          <w:b/>
          <w:color w:val="000000" w:themeColor="text1"/>
          <w:sz w:val="20"/>
        </w:rPr>
        <w:t>Private</w:t>
      </w:r>
      <w:r w:rsidRPr="001B3DE8">
        <w:rPr>
          <w:rFonts w:cs="Arial"/>
          <w:color w:val="000000" w:themeColor="text1"/>
          <w:sz w:val="20"/>
        </w:rPr>
        <w:t>. IN the next few steps we will create a second-level node called ‘</w:t>
      </w:r>
      <w:r w:rsidRPr="001B3DE8">
        <w:rPr>
          <w:rFonts w:cs="Arial"/>
          <w:b/>
          <w:color w:val="000000" w:themeColor="text1"/>
          <w:sz w:val="20"/>
        </w:rPr>
        <w:t>Internet</w:t>
      </w:r>
      <w:r w:rsidRPr="001B3DE8">
        <w:rPr>
          <w:rFonts w:cs="Arial"/>
          <w:color w:val="000000" w:themeColor="text1"/>
          <w:sz w:val="20"/>
        </w:rPr>
        <w:t xml:space="preserve">’, which will be a ‘child’ of </w:t>
      </w:r>
      <w:r w:rsidRPr="001B3DE8">
        <w:rPr>
          <w:rFonts w:cs="Arial"/>
          <w:b/>
          <w:color w:val="000000" w:themeColor="text1"/>
          <w:sz w:val="20"/>
        </w:rPr>
        <w:t>Public</w:t>
      </w:r>
      <w:r w:rsidRPr="001B3DE8">
        <w:rPr>
          <w:rFonts w:cs="Arial"/>
          <w:color w:val="000000" w:themeColor="text1"/>
          <w:sz w:val="20"/>
        </w:rPr>
        <w:t>.</w:t>
      </w:r>
    </w:p>
    <w:p w14:paraId="193C035C" w14:textId="6D567357" w:rsidR="008F759E" w:rsidRPr="001B3DE8" w:rsidRDefault="008F759E" w:rsidP="00917A5F">
      <w:pPr>
        <w:pStyle w:val="ListParagraph"/>
        <w:numPr>
          <w:ilvl w:val="0"/>
          <w:numId w:val="34"/>
        </w:numPr>
        <w:shd w:val="clear" w:color="auto" w:fill="FFFFFF"/>
        <w:spacing w:before="200" w:after="200" w:line="276" w:lineRule="auto"/>
        <w:ind w:left="425" w:hanging="425"/>
        <w:contextualSpacing w:val="0"/>
        <w:rPr>
          <w:rFonts w:ascii="Arial" w:hAnsi="Arial" w:cs="Arial"/>
          <w:color w:val="000000" w:themeColor="text1"/>
          <w:sz w:val="20"/>
          <w:lang w:val="en-US"/>
        </w:rPr>
      </w:pPr>
      <w:r w:rsidRPr="001B3DE8">
        <w:rPr>
          <w:rFonts w:ascii="Arial" w:hAnsi="Arial" w:cs="Arial"/>
          <w:color w:val="000000" w:themeColor="text1"/>
          <w:sz w:val="20"/>
          <w:lang w:val="en-US"/>
        </w:rPr>
        <w:t xml:space="preserve">Select </w:t>
      </w:r>
      <w:r w:rsidRPr="001B3DE8">
        <w:rPr>
          <w:rFonts w:ascii="Arial" w:hAnsi="Arial" w:cs="Arial"/>
          <w:b/>
          <w:color w:val="000000" w:themeColor="text1"/>
          <w:sz w:val="20"/>
          <w:lang w:val="en-US"/>
        </w:rPr>
        <w:t>Public</w:t>
      </w:r>
      <w:r w:rsidRPr="001B3DE8">
        <w:rPr>
          <w:rFonts w:ascii="Arial" w:hAnsi="Arial" w:cs="Arial"/>
          <w:color w:val="000000" w:themeColor="text1"/>
          <w:sz w:val="20"/>
          <w:lang w:val="en-US"/>
        </w:rPr>
        <w:t xml:space="preserve"> in the </w:t>
      </w:r>
      <w:r w:rsidRPr="001B3DE8">
        <w:rPr>
          <w:rFonts w:ascii="Arial" w:hAnsi="Arial" w:cs="Arial"/>
          <w:b/>
          <w:color w:val="000000" w:themeColor="text1"/>
          <w:sz w:val="20"/>
          <w:lang w:val="en-US"/>
        </w:rPr>
        <w:t>Catalog Hierarchies</w:t>
      </w:r>
      <w:r w:rsidRPr="001B3DE8">
        <w:rPr>
          <w:rFonts w:ascii="Arial" w:hAnsi="Arial" w:cs="Arial"/>
          <w:color w:val="000000" w:themeColor="text1"/>
          <w:sz w:val="20"/>
          <w:lang w:val="en-US"/>
        </w:rPr>
        <w:t xml:space="preserve"> panel, </w:t>
      </w:r>
      <w:r w:rsidR="00FE4EB9" w:rsidRPr="001B3DE8">
        <w:rPr>
          <w:rFonts w:ascii="Arial" w:hAnsi="Arial" w:cs="Arial"/>
          <w:color w:val="000000" w:themeColor="text1"/>
          <w:sz w:val="20"/>
          <w:lang w:val="en-US"/>
        </w:rPr>
        <w:t>and then</w:t>
      </w:r>
      <w:r w:rsidRPr="001B3DE8">
        <w:rPr>
          <w:rFonts w:ascii="Arial" w:hAnsi="Arial" w:cs="Arial"/>
          <w:color w:val="000000" w:themeColor="text1"/>
          <w:sz w:val="20"/>
          <w:lang w:val="en-US"/>
        </w:rPr>
        <w:t xml:space="preserve"> click </w:t>
      </w:r>
      <w:r w:rsidRPr="001B3DE8">
        <w:rPr>
          <w:rFonts w:ascii="Arial" w:hAnsi="Arial" w:cs="Arial"/>
          <w:b/>
          <w:color w:val="000000" w:themeColor="text1"/>
          <w:sz w:val="20"/>
          <w:lang w:val="en-US"/>
        </w:rPr>
        <w:t>Add Hierarchy</w:t>
      </w:r>
      <w:r w:rsidRPr="001B3DE8">
        <w:rPr>
          <w:rFonts w:ascii="Arial" w:hAnsi="Arial" w:cs="Arial"/>
          <w:color w:val="000000" w:themeColor="text1"/>
          <w:sz w:val="20"/>
          <w:lang w:val="en-US"/>
        </w:rPr>
        <w:t xml:space="preserve"> at the bottom of the screen. When you do this, notice that the </w:t>
      </w:r>
      <w:r w:rsidRPr="001B3DE8">
        <w:rPr>
          <w:rFonts w:ascii="Arial" w:hAnsi="Arial" w:cs="Arial"/>
          <w:b/>
          <w:color w:val="000000" w:themeColor="text1"/>
          <w:sz w:val="20"/>
          <w:lang w:val="en-US"/>
        </w:rPr>
        <w:t>Parent</w:t>
      </w:r>
      <w:r w:rsidRPr="001B3DE8">
        <w:rPr>
          <w:rFonts w:ascii="Arial" w:hAnsi="Arial" w:cs="Arial"/>
          <w:color w:val="000000" w:themeColor="text1"/>
          <w:sz w:val="20"/>
          <w:lang w:val="en-US"/>
        </w:rPr>
        <w:t xml:space="preserve"> field is </w:t>
      </w:r>
      <w:r w:rsidRPr="001B3DE8">
        <w:rPr>
          <w:rFonts w:ascii="Arial" w:hAnsi="Arial" w:cs="Arial"/>
          <w:i/>
          <w:color w:val="000000" w:themeColor="text1"/>
          <w:sz w:val="20"/>
          <w:lang w:val="en-US"/>
        </w:rPr>
        <w:t xml:space="preserve">automatically </w:t>
      </w:r>
      <w:r w:rsidRPr="001B3DE8">
        <w:rPr>
          <w:rFonts w:ascii="Arial" w:hAnsi="Arial" w:cs="Arial"/>
          <w:color w:val="000000" w:themeColor="text1"/>
          <w:sz w:val="20"/>
          <w:lang w:val="en-US"/>
        </w:rPr>
        <w:t>populated with ‘</w:t>
      </w:r>
      <w:r w:rsidRPr="001B3DE8">
        <w:rPr>
          <w:rFonts w:ascii="Arial" w:hAnsi="Arial" w:cs="Arial"/>
          <w:b/>
          <w:color w:val="000000" w:themeColor="text1"/>
          <w:sz w:val="20"/>
          <w:lang w:val="en-US"/>
        </w:rPr>
        <w:t>Public</w:t>
      </w:r>
      <w:r w:rsidRPr="001B3DE8">
        <w:rPr>
          <w:rFonts w:ascii="Arial" w:hAnsi="Arial" w:cs="Arial"/>
          <w:color w:val="000000" w:themeColor="text1"/>
          <w:sz w:val="20"/>
          <w:lang w:val="en-US"/>
        </w:rPr>
        <w:t xml:space="preserve">’, since this will be the nominated </w:t>
      </w:r>
      <w:r w:rsidRPr="001B3DE8">
        <w:rPr>
          <w:rFonts w:ascii="Arial" w:hAnsi="Arial" w:cs="Arial"/>
          <w:i/>
          <w:color w:val="000000" w:themeColor="text1"/>
          <w:sz w:val="20"/>
          <w:lang w:val="en-US"/>
        </w:rPr>
        <w:t>parent</w:t>
      </w:r>
      <w:r w:rsidRPr="001B3DE8">
        <w:rPr>
          <w:rFonts w:ascii="Arial" w:hAnsi="Arial" w:cs="Arial"/>
          <w:color w:val="000000" w:themeColor="text1"/>
          <w:sz w:val="20"/>
          <w:lang w:val="en-US"/>
        </w:rPr>
        <w:t xml:space="preserve"> of the new second-level node we are creating here.</w:t>
      </w:r>
    </w:p>
    <w:p w14:paraId="193C035D" w14:textId="77777777" w:rsidR="008F759E" w:rsidRPr="001B3DE8" w:rsidRDefault="008F759E" w:rsidP="00917A5F">
      <w:pPr>
        <w:pStyle w:val="ListParagraph"/>
        <w:numPr>
          <w:ilvl w:val="0"/>
          <w:numId w:val="34"/>
        </w:numPr>
        <w:shd w:val="clear" w:color="auto" w:fill="FFFFFF"/>
        <w:spacing w:before="200" w:after="200" w:line="276" w:lineRule="auto"/>
        <w:ind w:left="425" w:hanging="425"/>
        <w:contextualSpacing w:val="0"/>
        <w:rPr>
          <w:rFonts w:ascii="Arial" w:hAnsi="Arial" w:cs="Arial"/>
          <w:color w:val="000000" w:themeColor="text1"/>
          <w:sz w:val="20"/>
          <w:lang w:val="en-US"/>
        </w:rPr>
      </w:pPr>
      <w:r w:rsidRPr="001B3DE8">
        <w:rPr>
          <w:rFonts w:ascii="Arial" w:hAnsi="Arial" w:cs="Arial"/>
          <w:color w:val="000000" w:themeColor="text1"/>
          <w:sz w:val="20"/>
          <w:lang w:val="en-US"/>
        </w:rPr>
        <w:t xml:space="preserve">Complete all other fields in the same way as you did when creating the </w:t>
      </w:r>
      <w:r w:rsidRPr="001B3DE8">
        <w:rPr>
          <w:rFonts w:ascii="Arial" w:hAnsi="Arial" w:cs="Arial"/>
          <w:b/>
          <w:color w:val="000000" w:themeColor="text1"/>
          <w:sz w:val="20"/>
          <w:lang w:val="en-US"/>
        </w:rPr>
        <w:t xml:space="preserve">Public </w:t>
      </w:r>
      <w:r w:rsidRPr="001B3DE8">
        <w:rPr>
          <w:rFonts w:ascii="Arial" w:hAnsi="Arial" w:cs="Arial"/>
          <w:color w:val="000000" w:themeColor="text1"/>
          <w:sz w:val="20"/>
          <w:lang w:val="en-US"/>
        </w:rPr>
        <w:t xml:space="preserve">and </w:t>
      </w:r>
      <w:r w:rsidRPr="001B3DE8">
        <w:rPr>
          <w:rFonts w:ascii="Arial" w:hAnsi="Arial" w:cs="Arial"/>
          <w:b/>
          <w:color w:val="000000" w:themeColor="text1"/>
          <w:sz w:val="20"/>
          <w:lang w:val="en-US"/>
        </w:rPr>
        <w:t xml:space="preserve">Private </w:t>
      </w:r>
      <w:proofErr w:type="gramStart"/>
      <w:r w:rsidRPr="001B3DE8">
        <w:rPr>
          <w:rFonts w:ascii="Arial" w:hAnsi="Arial" w:cs="Arial"/>
          <w:color w:val="000000" w:themeColor="text1"/>
          <w:sz w:val="20"/>
          <w:lang w:val="en-US"/>
        </w:rPr>
        <w:t>hierarchy</w:t>
      </w:r>
      <w:proofErr w:type="gramEnd"/>
      <w:r w:rsidRPr="001B3DE8">
        <w:rPr>
          <w:rFonts w:ascii="Arial" w:hAnsi="Arial" w:cs="Arial"/>
          <w:color w:val="000000" w:themeColor="text1"/>
          <w:sz w:val="20"/>
          <w:lang w:val="en-US"/>
        </w:rPr>
        <w:t xml:space="preserve"> levels, giving this node the name ‘</w:t>
      </w:r>
      <w:r w:rsidRPr="001B3DE8">
        <w:rPr>
          <w:rFonts w:ascii="Arial" w:hAnsi="Arial" w:cs="Arial"/>
          <w:b/>
          <w:color w:val="000000" w:themeColor="text1"/>
          <w:sz w:val="20"/>
          <w:lang w:val="en-US"/>
        </w:rPr>
        <w:t>Internet</w:t>
      </w:r>
      <w:r w:rsidRPr="001B3DE8">
        <w:rPr>
          <w:rFonts w:ascii="Arial" w:hAnsi="Arial" w:cs="Arial"/>
          <w:color w:val="000000" w:themeColor="text1"/>
          <w:sz w:val="20"/>
          <w:lang w:val="en-US"/>
        </w:rPr>
        <w:t>’</w:t>
      </w:r>
      <w:r w:rsidR="00885BD3" w:rsidRPr="001B3DE8">
        <w:rPr>
          <w:rFonts w:ascii="Arial" w:hAnsi="Arial" w:cs="Arial"/>
          <w:color w:val="000000" w:themeColor="text1"/>
          <w:sz w:val="20"/>
          <w:lang w:val="en-US"/>
        </w:rPr>
        <w:t>.</w:t>
      </w:r>
    </w:p>
    <w:p w14:paraId="193C035E" w14:textId="77777777" w:rsidR="00885BD3" w:rsidRPr="001B3DE8" w:rsidRDefault="00885BD3" w:rsidP="00056B9E">
      <w:pPr>
        <w:pStyle w:val="ListParagraph"/>
        <w:shd w:val="clear" w:color="auto" w:fill="FFFFFF"/>
        <w:spacing w:before="200" w:after="200" w:line="276" w:lineRule="auto"/>
        <w:ind w:left="425"/>
        <w:contextualSpacing w:val="0"/>
        <w:rPr>
          <w:rFonts w:ascii="Arial" w:hAnsi="Arial" w:cs="Arial"/>
          <w:i/>
          <w:color w:val="000000" w:themeColor="text1"/>
          <w:sz w:val="20"/>
          <w:lang w:val="en-US"/>
        </w:rPr>
      </w:pPr>
      <w:r w:rsidRPr="001B3DE8">
        <w:rPr>
          <w:rFonts w:ascii="Arial" w:hAnsi="Arial" w:cs="Arial"/>
          <w:i/>
          <w:color w:val="000000" w:themeColor="text1"/>
          <w:sz w:val="20"/>
          <w:u w:val="single"/>
          <w:lang w:val="en-US"/>
        </w:rPr>
        <w:t>Note</w:t>
      </w:r>
      <w:r w:rsidRPr="001B3DE8">
        <w:rPr>
          <w:rFonts w:ascii="Arial" w:hAnsi="Arial" w:cs="Arial"/>
          <w:i/>
          <w:color w:val="000000" w:themeColor="text1"/>
          <w:sz w:val="20"/>
          <w:lang w:val="en-US"/>
        </w:rPr>
        <w:t xml:space="preserve">: The </w:t>
      </w:r>
      <w:r w:rsidRPr="001B3DE8">
        <w:rPr>
          <w:rFonts w:ascii="Arial" w:hAnsi="Arial" w:cs="Arial"/>
          <w:b/>
          <w:i/>
          <w:color w:val="000000" w:themeColor="text1"/>
          <w:sz w:val="20"/>
          <w:lang w:val="en-US"/>
        </w:rPr>
        <w:t xml:space="preserve">Tree Type </w:t>
      </w:r>
      <w:r w:rsidRPr="001B3DE8">
        <w:rPr>
          <w:rFonts w:ascii="Arial" w:hAnsi="Arial" w:cs="Arial"/>
          <w:i/>
          <w:color w:val="000000" w:themeColor="text1"/>
          <w:sz w:val="20"/>
          <w:lang w:val="en-US"/>
        </w:rPr>
        <w:t>value of ‘</w:t>
      </w:r>
      <w:r w:rsidRPr="001B3DE8">
        <w:rPr>
          <w:rFonts w:ascii="Arial" w:hAnsi="Arial" w:cs="Arial"/>
          <w:b/>
          <w:i/>
          <w:color w:val="000000" w:themeColor="text1"/>
          <w:sz w:val="20"/>
          <w:lang w:val="en-US"/>
        </w:rPr>
        <w:t>Classification</w:t>
      </w:r>
      <w:r w:rsidRPr="001B3DE8">
        <w:rPr>
          <w:rFonts w:ascii="Arial" w:hAnsi="Arial" w:cs="Arial"/>
          <w:i/>
          <w:color w:val="000000" w:themeColor="text1"/>
          <w:sz w:val="20"/>
          <w:lang w:val="en-US"/>
        </w:rPr>
        <w:t xml:space="preserve">’ has been automatically inherited from the parent node, and cannot be changed. </w:t>
      </w:r>
    </w:p>
    <w:p w14:paraId="193C035F" w14:textId="45F2D2A8" w:rsidR="008F759E" w:rsidRPr="001B3DE8" w:rsidRDefault="00FE4EB9" w:rsidP="00056B9E">
      <w:pPr>
        <w:shd w:val="clear" w:color="auto" w:fill="FFFFFF"/>
        <w:spacing w:before="300" w:after="300" w:line="276" w:lineRule="auto"/>
        <w:jc w:val="center"/>
        <w:rPr>
          <w:rFonts w:cs="Arial"/>
          <w:color w:val="000000" w:themeColor="text1"/>
          <w:sz w:val="20"/>
        </w:rPr>
      </w:pPr>
      <w:r>
        <w:rPr>
          <w:rFonts w:cs="Arial"/>
          <w:noProof/>
          <w:color w:val="000000" w:themeColor="text1"/>
          <w:sz w:val="20"/>
          <w:lang w:eastAsia="en-US"/>
        </w:rPr>
        <w:drawing>
          <wp:inline distT="0" distB="0" distL="0" distR="0" wp14:anchorId="2FD1AA34" wp14:editId="383A5BF6">
            <wp:extent cx="5070764" cy="2650639"/>
            <wp:effectExtent l="19050" t="19050" r="15875" b="16510"/>
            <wp:docPr id="27963" name="Picture 2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70714" cy="2650613"/>
                    </a:xfrm>
                    <a:prstGeom prst="rect">
                      <a:avLst/>
                    </a:prstGeom>
                    <a:noFill/>
                    <a:ln>
                      <a:solidFill>
                        <a:schemeClr val="accent1"/>
                      </a:solidFill>
                    </a:ln>
                  </pic:spPr>
                </pic:pic>
              </a:graphicData>
            </a:graphic>
          </wp:inline>
        </w:drawing>
      </w:r>
    </w:p>
    <w:p w14:paraId="193C0360" w14:textId="77777777" w:rsidR="008F759E" w:rsidRPr="001B3DE8" w:rsidRDefault="00056B9E" w:rsidP="00917A5F">
      <w:pPr>
        <w:pStyle w:val="ListParagraph"/>
        <w:numPr>
          <w:ilvl w:val="0"/>
          <w:numId w:val="34"/>
        </w:numPr>
        <w:shd w:val="clear" w:color="auto" w:fill="FFFFFF"/>
        <w:spacing w:before="200" w:after="200" w:line="276" w:lineRule="auto"/>
        <w:ind w:left="425" w:hanging="425"/>
        <w:contextualSpacing w:val="0"/>
        <w:rPr>
          <w:rFonts w:ascii="Arial" w:hAnsi="Arial" w:cs="Arial"/>
          <w:color w:val="000000" w:themeColor="text1"/>
          <w:sz w:val="20"/>
          <w:lang w:val="en-US"/>
        </w:rPr>
      </w:pPr>
      <w:r w:rsidRPr="001B3DE8">
        <w:rPr>
          <w:rFonts w:ascii="Arial" w:hAnsi="Arial" w:cs="Arial"/>
          <w:b/>
          <w:color w:val="000000" w:themeColor="text1"/>
          <w:sz w:val="20"/>
          <w:lang w:val="en-US"/>
        </w:rPr>
        <w:t>Save</w:t>
      </w:r>
      <w:r w:rsidRPr="001B3DE8">
        <w:rPr>
          <w:rFonts w:ascii="Arial" w:hAnsi="Arial" w:cs="Arial"/>
          <w:color w:val="000000" w:themeColor="text1"/>
          <w:sz w:val="20"/>
          <w:lang w:val="en-US"/>
        </w:rPr>
        <w:t xml:space="preserve"> the </w:t>
      </w:r>
      <w:r w:rsidRPr="001B3DE8">
        <w:rPr>
          <w:rFonts w:ascii="Arial" w:hAnsi="Arial" w:cs="Arial"/>
          <w:b/>
          <w:color w:val="000000" w:themeColor="text1"/>
          <w:sz w:val="20"/>
          <w:lang w:val="en-US"/>
        </w:rPr>
        <w:t>Internet</w:t>
      </w:r>
      <w:r w:rsidRPr="001B3DE8">
        <w:rPr>
          <w:rFonts w:ascii="Arial" w:hAnsi="Arial" w:cs="Arial"/>
          <w:color w:val="000000" w:themeColor="text1"/>
          <w:sz w:val="20"/>
          <w:lang w:val="en-US"/>
        </w:rPr>
        <w:t xml:space="preserve"> hierarchy, then expand the tree in the left panel to check that it visible and correctly positioned in the hierarchy structure: </w:t>
      </w:r>
    </w:p>
    <w:p w14:paraId="193C0361" w14:textId="0F88633B" w:rsidR="008F759E" w:rsidRPr="001B3DE8" w:rsidRDefault="00FE4EB9" w:rsidP="00056B9E">
      <w:pPr>
        <w:shd w:val="clear" w:color="auto" w:fill="FFFFFF"/>
        <w:spacing w:before="300" w:after="300" w:line="276" w:lineRule="auto"/>
        <w:jc w:val="center"/>
        <w:rPr>
          <w:rFonts w:cs="Arial"/>
          <w:color w:val="000000" w:themeColor="text1"/>
          <w:sz w:val="20"/>
        </w:rPr>
      </w:pPr>
      <w:r>
        <w:rPr>
          <w:rFonts w:cs="Arial"/>
          <w:noProof/>
          <w:color w:val="000000" w:themeColor="text1"/>
          <w:sz w:val="20"/>
          <w:lang w:eastAsia="en-US"/>
        </w:rPr>
        <w:drawing>
          <wp:inline distT="0" distB="0" distL="0" distR="0" wp14:anchorId="7BE5145E" wp14:editId="7B7FF91B">
            <wp:extent cx="1509779" cy="1128517"/>
            <wp:effectExtent l="19050" t="19050" r="14605" b="14605"/>
            <wp:docPr id="27964" name="Picture 27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09839" cy="1128562"/>
                    </a:xfrm>
                    <a:prstGeom prst="rect">
                      <a:avLst/>
                    </a:prstGeom>
                    <a:noFill/>
                    <a:ln>
                      <a:solidFill>
                        <a:schemeClr val="accent1"/>
                      </a:solidFill>
                    </a:ln>
                  </pic:spPr>
                </pic:pic>
              </a:graphicData>
            </a:graphic>
          </wp:inline>
        </w:drawing>
      </w:r>
    </w:p>
    <w:p w14:paraId="193C0362" w14:textId="77777777" w:rsidR="008F759E" w:rsidRPr="001B3DE8" w:rsidRDefault="00056B9E" w:rsidP="00917A5F">
      <w:pPr>
        <w:pStyle w:val="ListParagraph"/>
        <w:numPr>
          <w:ilvl w:val="0"/>
          <w:numId w:val="34"/>
        </w:numPr>
        <w:shd w:val="clear" w:color="auto" w:fill="FFFFFF"/>
        <w:spacing w:before="200" w:after="200" w:line="276" w:lineRule="auto"/>
        <w:ind w:left="426" w:hanging="426"/>
        <w:contextualSpacing w:val="0"/>
        <w:rPr>
          <w:rFonts w:ascii="Arial" w:hAnsi="Arial" w:cs="Arial"/>
          <w:color w:val="000000" w:themeColor="text1"/>
          <w:sz w:val="20"/>
          <w:lang w:val="en-US"/>
        </w:rPr>
      </w:pPr>
      <w:r w:rsidRPr="001B3DE8">
        <w:rPr>
          <w:rFonts w:ascii="Arial" w:hAnsi="Arial" w:cs="Arial"/>
          <w:color w:val="000000" w:themeColor="text1"/>
          <w:sz w:val="20"/>
          <w:lang w:val="en-US"/>
        </w:rPr>
        <w:t>Continue building the different catalog hierarchies to complete the structure provided at the beginning of this exercise.</w:t>
      </w:r>
    </w:p>
    <w:p w14:paraId="193C0363" w14:textId="7E538CFF" w:rsidR="00056B9E" w:rsidRPr="001B3DE8" w:rsidRDefault="00FE4EB9" w:rsidP="00003418">
      <w:pPr>
        <w:shd w:val="clear" w:color="auto" w:fill="FFFFFF"/>
        <w:spacing w:before="300" w:after="300" w:line="276" w:lineRule="auto"/>
        <w:jc w:val="center"/>
        <w:rPr>
          <w:rFonts w:cs="Arial"/>
          <w:color w:val="000000" w:themeColor="text1"/>
          <w:sz w:val="20"/>
        </w:rPr>
      </w:pPr>
      <w:r>
        <w:rPr>
          <w:rFonts w:cs="Arial"/>
          <w:noProof/>
          <w:color w:val="000000" w:themeColor="text1"/>
          <w:sz w:val="20"/>
          <w:lang w:eastAsia="en-US"/>
        </w:rPr>
        <w:drawing>
          <wp:inline distT="0" distB="0" distL="0" distR="0" wp14:anchorId="4B7D5366" wp14:editId="1C26B525">
            <wp:extent cx="1928727" cy="4156364"/>
            <wp:effectExtent l="19050" t="19050" r="14605" b="15875"/>
            <wp:docPr id="27965" name="Picture 27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28813" cy="4156548"/>
                    </a:xfrm>
                    <a:prstGeom prst="rect">
                      <a:avLst/>
                    </a:prstGeom>
                    <a:noFill/>
                    <a:ln>
                      <a:solidFill>
                        <a:schemeClr val="accent1"/>
                      </a:solidFill>
                    </a:ln>
                  </pic:spPr>
                </pic:pic>
              </a:graphicData>
            </a:graphic>
          </wp:inline>
        </w:drawing>
      </w:r>
    </w:p>
    <w:p w14:paraId="193C0364" w14:textId="77777777" w:rsidR="00056B9E" w:rsidRPr="001B3DE8" w:rsidRDefault="00056B9E" w:rsidP="00056B9E">
      <w:pPr>
        <w:pStyle w:val="ListParagraph"/>
        <w:shd w:val="clear" w:color="auto" w:fill="FFFFFF"/>
        <w:spacing w:before="200" w:after="200" w:line="276" w:lineRule="auto"/>
        <w:ind w:left="426"/>
        <w:contextualSpacing w:val="0"/>
        <w:rPr>
          <w:rFonts w:ascii="Arial" w:hAnsi="Arial" w:cs="Arial"/>
          <w:i/>
          <w:color w:val="000000" w:themeColor="text1"/>
          <w:sz w:val="20"/>
          <w:lang w:val="en-US"/>
        </w:rPr>
      </w:pPr>
      <w:r w:rsidRPr="001B3DE8">
        <w:rPr>
          <w:rFonts w:ascii="Arial" w:hAnsi="Arial" w:cs="Arial"/>
          <w:i/>
          <w:color w:val="000000" w:themeColor="text1"/>
          <w:sz w:val="20"/>
          <w:u w:val="single"/>
          <w:lang w:val="en-US"/>
        </w:rPr>
        <w:t>Note</w:t>
      </w:r>
      <w:r w:rsidRPr="001B3DE8">
        <w:rPr>
          <w:rFonts w:ascii="Arial" w:hAnsi="Arial" w:cs="Arial"/>
          <w:i/>
          <w:color w:val="000000" w:themeColor="text1"/>
          <w:sz w:val="20"/>
          <w:lang w:val="en-US"/>
        </w:rPr>
        <w:t>: If you make a mistake, and put a node in the wrong place in the hierarchy, you can correct your error by selecting</w:t>
      </w:r>
      <w:r w:rsidR="00003418" w:rsidRPr="001B3DE8">
        <w:rPr>
          <w:rFonts w:ascii="Arial" w:hAnsi="Arial" w:cs="Arial"/>
          <w:i/>
          <w:color w:val="000000" w:themeColor="text1"/>
          <w:sz w:val="20"/>
          <w:lang w:val="en-US"/>
        </w:rPr>
        <w:t xml:space="preserve"> it and manually changing the </w:t>
      </w:r>
      <w:r w:rsidR="00003418" w:rsidRPr="001B3DE8">
        <w:rPr>
          <w:rFonts w:ascii="Arial" w:hAnsi="Arial" w:cs="Arial"/>
          <w:b/>
          <w:i/>
          <w:color w:val="000000" w:themeColor="text1"/>
          <w:sz w:val="20"/>
          <w:lang w:val="en-US"/>
        </w:rPr>
        <w:t>Parent</w:t>
      </w:r>
      <w:r w:rsidR="00003418" w:rsidRPr="001B3DE8">
        <w:rPr>
          <w:rFonts w:ascii="Arial" w:hAnsi="Arial" w:cs="Arial"/>
          <w:i/>
          <w:color w:val="000000" w:themeColor="text1"/>
          <w:sz w:val="20"/>
          <w:lang w:val="en-US"/>
        </w:rPr>
        <w:t xml:space="preserve"> field value.</w:t>
      </w:r>
      <w:r w:rsidRPr="001B3DE8">
        <w:rPr>
          <w:rFonts w:ascii="Arial" w:hAnsi="Arial" w:cs="Arial"/>
          <w:i/>
          <w:color w:val="000000" w:themeColor="text1"/>
          <w:sz w:val="20"/>
          <w:lang w:val="en-US"/>
        </w:rPr>
        <w:t xml:space="preserve"> </w:t>
      </w:r>
    </w:p>
    <w:p w14:paraId="193C0365" w14:textId="77777777" w:rsidR="000A4D90" w:rsidRPr="001B3DE8" w:rsidRDefault="00CE4D6D" w:rsidP="00A54FFE">
      <w:pPr>
        <w:pStyle w:val="Heading3"/>
        <w:tabs>
          <w:tab w:val="clear" w:pos="1701"/>
        </w:tabs>
        <w:spacing w:line="276" w:lineRule="auto"/>
        <w:ind w:left="851" w:hanging="851"/>
        <w:rPr>
          <w:b w:val="0"/>
          <w:color w:val="000000" w:themeColor="text1"/>
        </w:rPr>
      </w:pPr>
      <w:bookmarkStart w:id="1019" w:name="_Toc409617014"/>
      <w:r w:rsidRPr="001B3DE8">
        <w:rPr>
          <w:b w:val="0"/>
          <w:color w:val="000000" w:themeColor="text1"/>
        </w:rPr>
        <w:t>Add item</w:t>
      </w:r>
      <w:r w:rsidR="00751529" w:rsidRPr="001B3DE8">
        <w:rPr>
          <w:b w:val="0"/>
          <w:color w:val="000000" w:themeColor="text1"/>
        </w:rPr>
        <w:t xml:space="preserve"> to hierarchy node</w:t>
      </w:r>
      <w:bookmarkEnd w:id="1019"/>
    </w:p>
    <w:p w14:paraId="193C0366" w14:textId="77777777" w:rsidR="00152B6A" w:rsidRPr="001B3DE8" w:rsidRDefault="00152B6A" w:rsidP="006679FD">
      <w:pPr>
        <w:shd w:val="clear" w:color="auto" w:fill="FFFFFF"/>
        <w:spacing w:before="200" w:after="200" w:line="276" w:lineRule="auto"/>
        <w:rPr>
          <w:rFonts w:cs="Arial"/>
          <w:color w:val="000000" w:themeColor="text1"/>
          <w:sz w:val="20"/>
          <w:szCs w:val="20"/>
        </w:rPr>
      </w:pPr>
      <w:r w:rsidRPr="001B3DE8">
        <w:rPr>
          <w:rFonts w:cs="Arial"/>
          <w:color w:val="000000" w:themeColor="text1"/>
          <w:sz w:val="20"/>
          <w:szCs w:val="20"/>
        </w:rPr>
        <w:t xml:space="preserve">In this section we will demonstrate the process of adding an item to a node in the </w:t>
      </w:r>
      <w:r w:rsidRPr="001B3DE8">
        <w:rPr>
          <w:rFonts w:cs="Arial"/>
          <w:b/>
          <w:color w:val="000000" w:themeColor="text1"/>
          <w:sz w:val="20"/>
          <w:szCs w:val="20"/>
        </w:rPr>
        <w:t>catalog hierarchy</w:t>
      </w:r>
      <w:r w:rsidRPr="001B3DE8">
        <w:rPr>
          <w:rFonts w:cs="Arial"/>
          <w:color w:val="000000" w:themeColor="text1"/>
          <w:sz w:val="20"/>
          <w:szCs w:val="20"/>
        </w:rPr>
        <w:t xml:space="preserve"> that we just created. </w:t>
      </w:r>
      <w:r w:rsidR="00100B11" w:rsidRPr="001B3DE8">
        <w:rPr>
          <w:rFonts w:cs="Arial"/>
          <w:color w:val="000000" w:themeColor="text1"/>
          <w:sz w:val="20"/>
          <w:szCs w:val="20"/>
        </w:rPr>
        <w:t>In this example t</w:t>
      </w:r>
      <w:r w:rsidRPr="001B3DE8">
        <w:rPr>
          <w:rFonts w:cs="Arial"/>
          <w:color w:val="000000" w:themeColor="text1"/>
          <w:sz w:val="20"/>
          <w:szCs w:val="20"/>
        </w:rPr>
        <w:t xml:space="preserve">he item will be ‘sellable’ or ‘orderable’, - i.e. a </w:t>
      </w:r>
      <w:r w:rsidRPr="001B3DE8">
        <w:rPr>
          <w:rFonts w:cs="Arial"/>
          <w:b/>
          <w:color w:val="000000" w:themeColor="text1"/>
          <w:sz w:val="20"/>
          <w:szCs w:val="20"/>
        </w:rPr>
        <w:t>product</w:t>
      </w:r>
      <w:r w:rsidRPr="001B3DE8">
        <w:rPr>
          <w:rFonts w:cs="Arial"/>
          <w:color w:val="000000" w:themeColor="text1"/>
          <w:sz w:val="20"/>
          <w:szCs w:val="20"/>
        </w:rPr>
        <w:t xml:space="preserve"> item. This gives a company the means to apply all their products to the different categories or departments in their organization.</w:t>
      </w:r>
    </w:p>
    <w:p w14:paraId="193C0367" w14:textId="77777777" w:rsidR="000A4D90" w:rsidRPr="001B3DE8" w:rsidRDefault="00152B6A" w:rsidP="006679FD">
      <w:pPr>
        <w:shd w:val="clear" w:color="auto" w:fill="FFFFFF"/>
        <w:spacing w:before="200" w:after="200" w:line="276" w:lineRule="auto"/>
        <w:rPr>
          <w:rFonts w:cs="Arial"/>
          <w:color w:val="000000" w:themeColor="text1"/>
          <w:sz w:val="20"/>
          <w:szCs w:val="20"/>
        </w:rPr>
      </w:pPr>
      <w:r w:rsidRPr="001B3DE8">
        <w:rPr>
          <w:rFonts w:cs="Arial"/>
          <w:color w:val="000000" w:themeColor="text1"/>
          <w:sz w:val="20"/>
          <w:szCs w:val="20"/>
        </w:rPr>
        <w:t xml:space="preserve">Then, when someone queries the catalog, he/she will be able to request a list of items that reside at a particular node in the hierarchy. The </w:t>
      </w:r>
      <w:r w:rsidRPr="001B3DE8">
        <w:rPr>
          <w:rFonts w:cs="Arial"/>
          <w:b/>
          <w:color w:val="000000" w:themeColor="text1"/>
          <w:sz w:val="20"/>
          <w:szCs w:val="20"/>
        </w:rPr>
        <w:t>name</w:t>
      </w:r>
      <w:r w:rsidRPr="001B3DE8">
        <w:rPr>
          <w:rFonts w:cs="Arial"/>
          <w:color w:val="000000" w:themeColor="text1"/>
          <w:sz w:val="20"/>
          <w:szCs w:val="20"/>
        </w:rPr>
        <w:t xml:space="preserve"> of a particular node will be used for searching the catalog.</w:t>
      </w:r>
    </w:p>
    <w:p w14:paraId="193C0368" w14:textId="77777777" w:rsidR="000A4D90" w:rsidRPr="001B3DE8" w:rsidRDefault="00152B6A" w:rsidP="00917A5F">
      <w:pPr>
        <w:pStyle w:val="1NIMTrgMainText"/>
        <w:numPr>
          <w:ilvl w:val="0"/>
          <w:numId w:val="35"/>
        </w:numPr>
        <w:spacing w:before="200"/>
        <w:ind w:left="425" w:hanging="425"/>
        <w:rPr>
          <w:color w:val="000000" w:themeColor="text1"/>
        </w:rPr>
      </w:pPr>
      <w:r w:rsidRPr="001B3DE8">
        <w:rPr>
          <w:color w:val="000000" w:themeColor="text1"/>
        </w:rPr>
        <w:t>In the catalog hierarchy click on the ‘</w:t>
      </w:r>
      <w:r w:rsidRPr="001B3DE8">
        <w:rPr>
          <w:b/>
          <w:color w:val="000000" w:themeColor="text1"/>
        </w:rPr>
        <w:t>High Speed</w:t>
      </w:r>
      <w:r w:rsidRPr="001B3DE8">
        <w:rPr>
          <w:color w:val="000000" w:themeColor="text1"/>
        </w:rPr>
        <w:t>’</w:t>
      </w:r>
      <w:r w:rsidRPr="001B3DE8">
        <w:rPr>
          <w:b/>
          <w:color w:val="000000" w:themeColor="text1"/>
        </w:rPr>
        <w:t xml:space="preserve"> </w:t>
      </w:r>
      <w:r w:rsidRPr="001B3DE8">
        <w:rPr>
          <w:color w:val="000000" w:themeColor="text1"/>
        </w:rPr>
        <w:t xml:space="preserve">node under </w:t>
      </w:r>
      <w:r w:rsidRPr="001B3DE8">
        <w:rPr>
          <w:b/>
          <w:color w:val="000000" w:themeColor="text1"/>
        </w:rPr>
        <w:t xml:space="preserve">Internet </w:t>
      </w:r>
      <w:r w:rsidRPr="001B3DE8">
        <w:rPr>
          <w:color w:val="000000" w:themeColor="text1"/>
        </w:rPr>
        <w:t xml:space="preserve">(from the </w:t>
      </w:r>
      <w:r w:rsidRPr="001B3DE8">
        <w:rPr>
          <w:b/>
          <w:color w:val="000000" w:themeColor="text1"/>
        </w:rPr>
        <w:t>Public</w:t>
      </w:r>
      <w:r w:rsidRPr="001B3DE8">
        <w:rPr>
          <w:color w:val="000000" w:themeColor="text1"/>
        </w:rPr>
        <w:t xml:space="preserve"> folder), then click </w:t>
      </w:r>
      <w:r w:rsidRPr="001B3DE8">
        <w:rPr>
          <w:b/>
          <w:color w:val="000000" w:themeColor="text1"/>
        </w:rPr>
        <w:t xml:space="preserve">Add Item </w:t>
      </w:r>
      <w:r w:rsidRPr="001B3DE8">
        <w:rPr>
          <w:color w:val="000000" w:themeColor="text1"/>
        </w:rPr>
        <w:t>at the bottom of the screen.</w:t>
      </w:r>
    </w:p>
    <w:p w14:paraId="193C0369" w14:textId="77777777" w:rsidR="00152B6A" w:rsidRPr="001B3DE8" w:rsidRDefault="00152B6A" w:rsidP="00917A5F">
      <w:pPr>
        <w:pStyle w:val="1NIMTrgMainText"/>
        <w:numPr>
          <w:ilvl w:val="0"/>
          <w:numId w:val="35"/>
        </w:numPr>
        <w:spacing w:before="200"/>
        <w:ind w:left="425" w:hanging="425"/>
        <w:rPr>
          <w:color w:val="000000" w:themeColor="text1"/>
        </w:rPr>
      </w:pPr>
      <w:r w:rsidRPr="001B3DE8">
        <w:rPr>
          <w:color w:val="000000" w:themeColor="text1"/>
        </w:rPr>
        <w:t xml:space="preserve">Now click on the </w:t>
      </w:r>
      <w:r w:rsidRPr="001B3DE8">
        <w:rPr>
          <w:b/>
          <w:color w:val="000000" w:themeColor="text1"/>
        </w:rPr>
        <w:t>finder</w:t>
      </w:r>
      <w:r w:rsidRPr="001B3DE8">
        <w:rPr>
          <w:color w:val="000000" w:themeColor="text1"/>
        </w:rPr>
        <w:t xml:space="preserve"> icon next to the </w:t>
      </w:r>
      <w:r w:rsidRPr="001B3DE8">
        <w:rPr>
          <w:b/>
          <w:color w:val="000000" w:themeColor="text1"/>
        </w:rPr>
        <w:t xml:space="preserve">Item </w:t>
      </w:r>
      <w:r w:rsidRPr="001B3DE8">
        <w:rPr>
          <w:color w:val="000000" w:themeColor="text1"/>
        </w:rPr>
        <w:t>field:</w:t>
      </w:r>
    </w:p>
    <w:p w14:paraId="193C036A" w14:textId="777C29DC" w:rsidR="00152B6A" w:rsidRPr="001B3DE8" w:rsidRDefault="003F55A8" w:rsidP="00152B6A">
      <w:pPr>
        <w:pStyle w:val="1NIMTrgMainText"/>
        <w:spacing w:before="300" w:after="300"/>
        <w:jc w:val="center"/>
        <w:rPr>
          <w:color w:val="000000" w:themeColor="text1"/>
        </w:rPr>
      </w:pPr>
      <w:ins w:id="1020" w:author="Claire Carbone" w:date="2015-01-09T14:38:00Z">
        <w:r>
          <w:rPr>
            <w:noProof/>
            <w:color w:val="000000" w:themeColor="text1"/>
          </w:rPr>
          <w:drawing>
            <wp:inline distT="0" distB="0" distL="0" distR="0" wp14:anchorId="3D1FB7F3" wp14:editId="70BD5EF8">
              <wp:extent cx="4767620" cy="4745182"/>
              <wp:effectExtent l="19050" t="19050" r="13970"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67573" cy="4745136"/>
                      </a:xfrm>
                      <a:prstGeom prst="rect">
                        <a:avLst/>
                      </a:prstGeom>
                      <a:noFill/>
                      <a:ln>
                        <a:solidFill>
                          <a:schemeClr val="accent1"/>
                        </a:solidFill>
                      </a:ln>
                    </pic:spPr>
                  </pic:pic>
                </a:graphicData>
              </a:graphic>
            </wp:inline>
          </w:drawing>
        </w:r>
      </w:ins>
      <w:del w:id="1021" w:author="Claire Carbone" w:date="2015-01-09T14:34:00Z">
        <w:r w:rsidR="00F15BBE" w:rsidDel="003F55A8">
          <w:rPr>
            <w:noProof/>
            <w:color w:val="000000" w:themeColor="text1"/>
          </w:rPr>
          <w:drawing>
            <wp:inline distT="0" distB="0" distL="0" distR="0" wp14:anchorId="2EB2C121" wp14:editId="6190B4A0">
              <wp:extent cx="4673051" cy="4662055"/>
              <wp:effectExtent l="19050" t="19050" r="13335" b="24765"/>
              <wp:docPr id="28029" name="Picture 28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75197" cy="4664196"/>
                      </a:xfrm>
                      <a:prstGeom prst="rect">
                        <a:avLst/>
                      </a:prstGeom>
                      <a:noFill/>
                      <a:ln>
                        <a:solidFill>
                          <a:schemeClr val="accent1"/>
                        </a:solidFill>
                      </a:ln>
                    </pic:spPr>
                  </pic:pic>
                </a:graphicData>
              </a:graphic>
            </wp:inline>
          </w:drawing>
        </w:r>
      </w:del>
    </w:p>
    <w:p w14:paraId="193C036B" w14:textId="77777777" w:rsidR="00987742" w:rsidRPr="001B3DE8" w:rsidRDefault="00987742" w:rsidP="00987742">
      <w:pPr>
        <w:pStyle w:val="1NIMTrgMainText"/>
        <w:spacing w:before="200" w:after="100"/>
        <w:ind w:left="426"/>
        <w:rPr>
          <w:color w:val="000000" w:themeColor="text1"/>
        </w:rPr>
      </w:pPr>
      <w:r w:rsidRPr="001B3DE8">
        <w:rPr>
          <w:color w:val="000000" w:themeColor="text1"/>
        </w:rPr>
        <w:t xml:space="preserve">A list of created items will appear straightaway in the </w:t>
      </w:r>
      <w:r w:rsidRPr="001B3DE8">
        <w:rPr>
          <w:b/>
          <w:color w:val="000000" w:themeColor="text1"/>
        </w:rPr>
        <w:t>Items</w:t>
      </w:r>
      <w:r w:rsidRPr="001B3DE8">
        <w:rPr>
          <w:color w:val="000000" w:themeColor="text1"/>
        </w:rPr>
        <w:t xml:space="preserve"> panel. Remember that only ‘orderable’ items are added to a catalog hierarchy.</w:t>
      </w:r>
    </w:p>
    <w:p w14:paraId="193C036C" w14:textId="77777777" w:rsidR="00152B6A" w:rsidRPr="001B3DE8" w:rsidRDefault="00987742" w:rsidP="00917A5F">
      <w:pPr>
        <w:pStyle w:val="1NIMTrgMainText"/>
        <w:numPr>
          <w:ilvl w:val="0"/>
          <w:numId w:val="35"/>
        </w:numPr>
        <w:spacing w:before="200" w:after="100"/>
        <w:ind w:left="426" w:hanging="426"/>
        <w:rPr>
          <w:color w:val="000000" w:themeColor="text1"/>
        </w:rPr>
      </w:pPr>
      <w:r w:rsidRPr="001B3DE8">
        <w:rPr>
          <w:color w:val="000000" w:themeColor="text1"/>
        </w:rPr>
        <w:t xml:space="preserve">Select and enter the only </w:t>
      </w:r>
      <w:r w:rsidRPr="001B3DE8">
        <w:rPr>
          <w:b/>
          <w:color w:val="000000" w:themeColor="text1"/>
        </w:rPr>
        <w:t>product</w:t>
      </w:r>
      <w:r w:rsidRPr="001B3DE8">
        <w:rPr>
          <w:color w:val="000000" w:themeColor="text1"/>
        </w:rPr>
        <w:t xml:space="preserve"> item we have created in our project so far: ‘</w:t>
      </w:r>
      <w:r w:rsidRPr="001B3DE8">
        <w:rPr>
          <w:b/>
          <w:color w:val="000000" w:themeColor="text1"/>
        </w:rPr>
        <w:t>Very High Speed Internet</w:t>
      </w:r>
      <w:r w:rsidRPr="001B3DE8">
        <w:rPr>
          <w:color w:val="000000" w:themeColor="text1"/>
        </w:rPr>
        <w:t>’:</w:t>
      </w:r>
    </w:p>
    <w:p w14:paraId="193C036D" w14:textId="3A629F88" w:rsidR="00152B6A" w:rsidRPr="001B3DE8" w:rsidRDefault="00AF1DB7" w:rsidP="00987742">
      <w:pPr>
        <w:pStyle w:val="1NIMTrgMainText"/>
        <w:spacing w:before="300" w:after="300"/>
        <w:jc w:val="center"/>
        <w:rPr>
          <w:color w:val="000000" w:themeColor="text1"/>
        </w:rPr>
      </w:pPr>
      <w:r>
        <w:rPr>
          <w:noProof/>
          <w:color w:val="000000" w:themeColor="text1"/>
        </w:rPr>
        <w:drawing>
          <wp:inline distT="0" distB="0" distL="0" distR="0" wp14:anchorId="7E36295B" wp14:editId="1CA3EC11">
            <wp:extent cx="4710545" cy="2715277"/>
            <wp:effectExtent l="19050" t="19050" r="13970" b="27940"/>
            <wp:docPr id="27969" name="Picture 2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10499" cy="2715250"/>
                    </a:xfrm>
                    <a:prstGeom prst="rect">
                      <a:avLst/>
                    </a:prstGeom>
                    <a:noFill/>
                    <a:ln>
                      <a:solidFill>
                        <a:schemeClr val="accent1"/>
                      </a:solidFill>
                    </a:ln>
                  </pic:spPr>
                </pic:pic>
              </a:graphicData>
            </a:graphic>
          </wp:inline>
        </w:drawing>
      </w:r>
    </w:p>
    <w:p w14:paraId="193C036E" w14:textId="77777777" w:rsidR="00987742" w:rsidRPr="001B3DE8" w:rsidRDefault="00987742" w:rsidP="00917A5F">
      <w:pPr>
        <w:pStyle w:val="1NIMTrgMainText"/>
        <w:numPr>
          <w:ilvl w:val="0"/>
          <w:numId w:val="35"/>
        </w:numPr>
        <w:spacing w:before="200"/>
        <w:ind w:left="425" w:hanging="425"/>
        <w:rPr>
          <w:color w:val="000000" w:themeColor="text1"/>
        </w:rPr>
      </w:pPr>
      <w:r w:rsidRPr="001B3DE8">
        <w:rPr>
          <w:color w:val="000000" w:themeColor="text1"/>
        </w:rPr>
        <w:t>Now complete the remaining fields, as shown in the table below:</w:t>
      </w:r>
    </w:p>
    <w:tbl>
      <w:tblPr>
        <w:tblStyle w:val="TableGrid"/>
        <w:tblpPr w:leftFromText="180" w:rightFromText="180" w:vertAnchor="text" w:horzAnchor="margin" w:tblpXSpec="center" w:tblpY="246"/>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903"/>
        <w:gridCol w:w="2982"/>
      </w:tblGrid>
      <w:tr w:rsidR="00987742" w:rsidRPr="001B3DE8" w14:paraId="193C0371" w14:textId="77777777" w:rsidTr="0073653C">
        <w:trPr>
          <w:trHeight w:val="340"/>
        </w:trPr>
        <w:tc>
          <w:tcPr>
            <w:tcW w:w="1903" w:type="dxa"/>
            <w:tcBorders>
              <w:top w:val="single" w:sz="12" w:space="0" w:color="auto"/>
              <w:bottom w:val="single" w:sz="4" w:space="0" w:color="auto"/>
            </w:tcBorders>
            <w:shd w:val="clear" w:color="auto" w:fill="BFBFBF" w:themeFill="background1" w:themeFillShade="BF"/>
            <w:vAlign w:val="center"/>
          </w:tcPr>
          <w:p w14:paraId="193C036F" w14:textId="77777777" w:rsidR="00987742" w:rsidRPr="001B3DE8" w:rsidRDefault="00987742" w:rsidP="00987742">
            <w:pPr>
              <w:pStyle w:val="1NIMTrgMainText"/>
              <w:spacing w:before="0" w:after="0" w:line="240" w:lineRule="auto"/>
              <w:rPr>
                <w:b/>
                <w:color w:val="000000" w:themeColor="text1"/>
              </w:rPr>
            </w:pPr>
            <w:r w:rsidRPr="001B3DE8">
              <w:rPr>
                <w:b/>
                <w:color w:val="000000" w:themeColor="text1"/>
              </w:rPr>
              <w:t>Status</w:t>
            </w:r>
          </w:p>
        </w:tc>
        <w:tc>
          <w:tcPr>
            <w:tcW w:w="2982" w:type="dxa"/>
            <w:tcBorders>
              <w:top w:val="single" w:sz="12" w:space="0" w:color="auto"/>
              <w:bottom w:val="single" w:sz="4" w:space="0" w:color="auto"/>
              <w:right w:val="single" w:sz="12" w:space="0" w:color="auto"/>
            </w:tcBorders>
            <w:vAlign w:val="center"/>
          </w:tcPr>
          <w:p w14:paraId="193C0370" w14:textId="77777777" w:rsidR="00987742" w:rsidRPr="001B3DE8" w:rsidRDefault="00987742" w:rsidP="00987742">
            <w:pPr>
              <w:pStyle w:val="1NIMTrgMainText"/>
              <w:spacing w:before="0" w:after="0" w:line="240" w:lineRule="auto"/>
              <w:rPr>
                <w:color w:val="000000" w:themeColor="text1"/>
              </w:rPr>
            </w:pPr>
            <w:r w:rsidRPr="001B3DE8">
              <w:rPr>
                <w:color w:val="000000" w:themeColor="text1"/>
              </w:rPr>
              <w:t>‘Definition’</w:t>
            </w:r>
          </w:p>
        </w:tc>
      </w:tr>
      <w:tr w:rsidR="00987742" w:rsidRPr="001B3DE8" w14:paraId="193C0374" w14:textId="77777777" w:rsidTr="00987742">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372" w14:textId="77777777" w:rsidR="00987742" w:rsidRPr="001B3DE8" w:rsidRDefault="00987742" w:rsidP="00987742">
            <w:pPr>
              <w:pStyle w:val="1NIMTrgMainText"/>
              <w:spacing w:before="0" w:after="0" w:line="240" w:lineRule="auto"/>
              <w:rPr>
                <w:b/>
                <w:color w:val="000000" w:themeColor="text1"/>
              </w:rPr>
            </w:pPr>
            <w:r w:rsidRPr="001B3DE8">
              <w:rPr>
                <w:b/>
                <w:color w:val="000000" w:themeColor="text1"/>
              </w:rPr>
              <w:t>Start Date</w:t>
            </w:r>
          </w:p>
        </w:tc>
        <w:tc>
          <w:tcPr>
            <w:tcW w:w="2982" w:type="dxa"/>
            <w:tcBorders>
              <w:top w:val="single" w:sz="4" w:space="0" w:color="auto"/>
              <w:bottom w:val="single" w:sz="4" w:space="0" w:color="auto"/>
              <w:right w:val="single" w:sz="12" w:space="0" w:color="auto"/>
            </w:tcBorders>
            <w:vAlign w:val="center"/>
          </w:tcPr>
          <w:p w14:paraId="193C0373" w14:textId="77777777" w:rsidR="00987742" w:rsidRPr="001B3DE8" w:rsidRDefault="00987742" w:rsidP="00987742">
            <w:pPr>
              <w:pStyle w:val="1NIMTrgMainText"/>
              <w:spacing w:before="0" w:after="0" w:line="240" w:lineRule="auto"/>
              <w:rPr>
                <w:color w:val="000000" w:themeColor="text1"/>
              </w:rPr>
            </w:pPr>
            <w:r w:rsidRPr="001B3DE8">
              <w:rPr>
                <w:color w:val="000000" w:themeColor="text1"/>
              </w:rPr>
              <w:t>[Today]</w:t>
            </w:r>
          </w:p>
        </w:tc>
      </w:tr>
      <w:tr w:rsidR="00987742" w:rsidRPr="001B3DE8" w14:paraId="193C0377" w14:textId="77777777" w:rsidTr="00987742">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375" w14:textId="77777777" w:rsidR="00987742" w:rsidRPr="001B3DE8" w:rsidRDefault="00987742" w:rsidP="00987742">
            <w:pPr>
              <w:pStyle w:val="1NIMTrgMainText"/>
              <w:spacing w:before="0" w:after="0" w:line="240" w:lineRule="auto"/>
              <w:rPr>
                <w:b/>
                <w:color w:val="000000" w:themeColor="text1"/>
              </w:rPr>
            </w:pPr>
            <w:r w:rsidRPr="001B3DE8">
              <w:rPr>
                <w:b/>
                <w:color w:val="000000" w:themeColor="text1"/>
              </w:rPr>
              <w:t>End Date</w:t>
            </w:r>
          </w:p>
        </w:tc>
        <w:tc>
          <w:tcPr>
            <w:tcW w:w="2982" w:type="dxa"/>
            <w:tcBorders>
              <w:top w:val="single" w:sz="4" w:space="0" w:color="auto"/>
              <w:bottom w:val="single" w:sz="4" w:space="0" w:color="auto"/>
              <w:right w:val="single" w:sz="12" w:space="0" w:color="auto"/>
            </w:tcBorders>
            <w:vAlign w:val="center"/>
          </w:tcPr>
          <w:p w14:paraId="193C0376" w14:textId="77777777" w:rsidR="00987742" w:rsidRPr="001B3DE8" w:rsidRDefault="00987742" w:rsidP="00987742">
            <w:pPr>
              <w:pStyle w:val="1NIMTrgMainText"/>
              <w:spacing w:before="0" w:after="0" w:line="240" w:lineRule="auto"/>
              <w:rPr>
                <w:color w:val="000000" w:themeColor="text1"/>
              </w:rPr>
            </w:pPr>
            <w:r w:rsidRPr="001B3DE8">
              <w:rPr>
                <w:color w:val="000000" w:themeColor="text1"/>
              </w:rPr>
              <w:t>[One year from today]</w:t>
            </w:r>
          </w:p>
        </w:tc>
      </w:tr>
      <w:tr w:rsidR="00987742" w:rsidRPr="001B3DE8" w14:paraId="193C037A" w14:textId="77777777" w:rsidTr="00987742">
        <w:trPr>
          <w:trHeight w:val="340"/>
        </w:trPr>
        <w:tc>
          <w:tcPr>
            <w:tcW w:w="1903" w:type="dxa"/>
            <w:tcBorders>
              <w:top w:val="single" w:sz="4" w:space="0" w:color="auto"/>
              <w:bottom w:val="single" w:sz="12" w:space="0" w:color="auto"/>
            </w:tcBorders>
            <w:shd w:val="clear" w:color="auto" w:fill="BFBFBF" w:themeFill="background1" w:themeFillShade="BF"/>
            <w:vAlign w:val="center"/>
          </w:tcPr>
          <w:p w14:paraId="193C0378" w14:textId="77777777" w:rsidR="00987742" w:rsidRPr="001B3DE8" w:rsidRDefault="00987742" w:rsidP="00987742">
            <w:pPr>
              <w:pStyle w:val="1NIMTrgMainText"/>
              <w:spacing w:before="0" w:after="0" w:line="240" w:lineRule="auto"/>
              <w:rPr>
                <w:b/>
                <w:color w:val="000000" w:themeColor="text1"/>
              </w:rPr>
            </w:pPr>
            <w:r w:rsidRPr="001B3DE8">
              <w:rPr>
                <w:b/>
                <w:color w:val="000000" w:themeColor="text1"/>
              </w:rPr>
              <w:t>Project</w:t>
            </w:r>
          </w:p>
        </w:tc>
        <w:tc>
          <w:tcPr>
            <w:tcW w:w="2982" w:type="dxa"/>
            <w:tcBorders>
              <w:top w:val="single" w:sz="4" w:space="0" w:color="auto"/>
              <w:bottom w:val="single" w:sz="12" w:space="0" w:color="auto"/>
              <w:right w:val="single" w:sz="12" w:space="0" w:color="auto"/>
            </w:tcBorders>
            <w:vAlign w:val="center"/>
          </w:tcPr>
          <w:p w14:paraId="193C0379" w14:textId="77777777" w:rsidR="00987742" w:rsidRPr="001B3DE8" w:rsidRDefault="00987742" w:rsidP="00987742">
            <w:pPr>
              <w:pStyle w:val="1NIMTrgMainText"/>
              <w:spacing w:before="0" w:after="0" w:line="240" w:lineRule="auto"/>
              <w:rPr>
                <w:color w:val="000000" w:themeColor="text1"/>
              </w:rPr>
            </w:pPr>
            <w:r w:rsidRPr="001B3DE8">
              <w:rPr>
                <w:color w:val="000000" w:themeColor="text1"/>
              </w:rPr>
              <w:t>‘Project: High Speed Internet’</w:t>
            </w:r>
          </w:p>
        </w:tc>
      </w:tr>
    </w:tbl>
    <w:p w14:paraId="193C037B" w14:textId="77777777" w:rsidR="00987742" w:rsidRPr="001B3DE8" w:rsidRDefault="00987742" w:rsidP="00987742">
      <w:pPr>
        <w:pStyle w:val="1NIMTrgMainText"/>
        <w:spacing w:before="200"/>
        <w:ind w:left="425"/>
        <w:rPr>
          <w:color w:val="000000" w:themeColor="text1"/>
        </w:rPr>
      </w:pPr>
      <w:r w:rsidRPr="001B3DE8">
        <w:rPr>
          <w:color w:val="000000" w:themeColor="text1"/>
        </w:rPr>
        <w:t xml:space="preserve"> </w:t>
      </w:r>
    </w:p>
    <w:p w14:paraId="193C037C" w14:textId="77777777" w:rsidR="00987742" w:rsidRPr="001B3DE8" w:rsidRDefault="00987742" w:rsidP="00987742">
      <w:pPr>
        <w:pStyle w:val="1NIMTrgMainText"/>
        <w:spacing w:before="200"/>
        <w:ind w:left="425"/>
        <w:rPr>
          <w:color w:val="000000" w:themeColor="text1"/>
        </w:rPr>
      </w:pPr>
    </w:p>
    <w:p w14:paraId="193C037D" w14:textId="77777777" w:rsidR="00152B6A" w:rsidRPr="001B3DE8" w:rsidRDefault="00152B6A" w:rsidP="00152B6A">
      <w:pPr>
        <w:pStyle w:val="1NIMTrgMainText"/>
        <w:spacing w:before="200" w:after="100"/>
        <w:rPr>
          <w:color w:val="000000" w:themeColor="text1"/>
        </w:rPr>
      </w:pPr>
    </w:p>
    <w:p w14:paraId="193C037E" w14:textId="748F03F0" w:rsidR="00152B6A" w:rsidRPr="001B3DE8" w:rsidRDefault="00152B6A" w:rsidP="00987742">
      <w:pPr>
        <w:pStyle w:val="1NIMTrgMainText"/>
        <w:spacing w:before="300" w:after="300"/>
        <w:jc w:val="center"/>
        <w:rPr>
          <w:color w:val="000000" w:themeColor="text1"/>
        </w:rPr>
      </w:pPr>
    </w:p>
    <w:p w14:paraId="193C037F" w14:textId="77777777" w:rsidR="00152B6A" w:rsidRDefault="0073653C" w:rsidP="00917A5F">
      <w:pPr>
        <w:pStyle w:val="1NIMTrgMainText"/>
        <w:numPr>
          <w:ilvl w:val="0"/>
          <w:numId w:val="35"/>
        </w:numPr>
        <w:spacing w:before="200"/>
        <w:ind w:left="425" w:hanging="425"/>
        <w:rPr>
          <w:color w:val="000000" w:themeColor="text1"/>
        </w:rPr>
      </w:pPr>
      <w:r w:rsidRPr="001B3DE8">
        <w:rPr>
          <w:color w:val="000000" w:themeColor="text1"/>
        </w:rPr>
        <w:t>Review the updated hierarchy, and check that the newly-added item is visible under the correct node (</w:t>
      </w:r>
      <w:r w:rsidRPr="001B3DE8">
        <w:rPr>
          <w:b/>
          <w:color w:val="000000" w:themeColor="text1"/>
        </w:rPr>
        <w:t>High Speed</w:t>
      </w:r>
      <w:r w:rsidRPr="001B3DE8">
        <w:rPr>
          <w:color w:val="000000" w:themeColor="text1"/>
        </w:rPr>
        <w:t>).</w:t>
      </w:r>
    </w:p>
    <w:p w14:paraId="29B958BB" w14:textId="08E8AB70" w:rsidR="00FB1E28" w:rsidRPr="001B3DE8" w:rsidRDefault="003F55A8" w:rsidP="00965412">
      <w:pPr>
        <w:pStyle w:val="1NIMTrgMainText"/>
        <w:spacing w:before="200"/>
        <w:ind w:left="425"/>
        <w:rPr>
          <w:color w:val="000000" w:themeColor="text1"/>
        </w:rPr>
      </w:pPr>
      <w:ins w:id="1022" w:author="Claire Carbone" w:date="2015-01-09T14:41:00Z">
        <w:r>
          <w:rPr>
            <w:noProof/>
            <w:color w:val="000000" w:themeColor="text1"/>
          </w:rPr>
          <w:drawing>
            <wp:inline distT="0" distB="0" distL="0" distR="0" wp14:anchorId="45454D0C" wp14:editId="3143622B">
              <wp:extent cx="2266419" cy="3900054"/>
              <wp:effectExtent l="19050" t="19050" r="19685" b="24765"/>
              <wp:docPr id="27780" name="Picture 27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266324" cy="3899890"/>
                      </a:xfrm>
                      <a:prstGeom prst="rect">
                        <a:avLst/>
                      </a:prstGeom>
                      <a:noFill/>
                      <a:ln>
                        <a:solidFill>
                          <a:schemeClr val="accent1"/>
                        </a:solidFill>
                      </a:ln>
                    </pic:spPr>
                  </pic:pic>
                </a:graphicData>
              </a:graphic>
            </wp:inline>
          </w:drawing>
        </w:r>
      </w:ins>
      <w:del w:id="1023" w:author="Claire Carbone" w:date="2015-01-09T14:40:00Z">
        <w:r w:rsidR="00FB1E28" w:rsidDel="003F55A8">
          <w:rPr>
            <w:noProof/>
            <w:color w:val="000000" w:themeColor="text1"/>
          </w:rPr>
          <w:drawing>
            <wp:inline distT="0" distB="0" distL="0" distR="0" wp14:anchorId="22983EFE" wp14:editId="64239F76">
              <wp:extent cx="2263959" cy="3539836"/>
              <wp:effectExtent l="19050" t="19050" r="22225" b="22860"/>
              <wp:docPr id="27970" name="Picture 2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264059" cy="3539993"/>
                      </a:xfrm>
                      <a:prstGeom prst="rect">
                        <a:avLst/>
                      </a:prstGeom>
                      <a:noFill/>
                      <a:ln>
                        <a:solidFill>
                          <a:schemeClr val="accent1"/>
                        </a:solidFill>
                      </a:ln>
                    </pic:spPr>
                  </pic:pic>
                </a:graphicData>
              </a:graphic>
            </wp:inline>
          </w:drawing>
        </w:r>
      </w:del>
    </w:p>
    <w:p w14:paraId="193C0380" w14:textId="77777777" w:rsidR="0073653C" w:rsidRPr="001B3DE8" w:rsidRDefault="0073653C" w:rsidP="00917A5F">
      <w:pPr>
        <w:pStyle w:val="1NIMTrgMainText"/>
        <w:numPr>
          <w:ilvl w:val="0"/>
          <w:numId w:val="35"/>
        </w:numPr>
        <w:spacing w:before="200"/>
        <w:ind w:left="425" w:hanging="425"/>
        <w:rPr>
          <w:color w:val="000000" w:themeColor="text1"/>
        </w:rPr>
      </w:pPr>
      <w:r w:rsidRPr="001B3DE8">
        <w:rPr>
          <w:color w:val="000000" w:themeColor="text1"/>
        </w:rPr>
        <w:t>Select the item and you will see in the right-hand panel not only the item’s main attribute fields, but also any related attributes, with the list of potential items and relationships that could be added. (</w:t>
      </w:r>
      <w:r w:rsidR="006679FD" w:rsidRPr="001B3DE8">
        <w:rPr>
          <w:color w:val="000000" w:themeColor="text1"/>
        </w:rPr>
        <w:t>We saw t</w:t>
      </w:r>
      <w:r w:rsidRPr="001B3DE8">
        <w:rPr>
          <w:color w:val="000000" w:themeColor="text1"/>
        </w:rPr>
        <w:t xml:space="preserve">his list before in the </w:t>
      </w:r>
      <w:r w:rsidR="006679FD" w:rsidRPr="001B3DE8">
        <w:rPr>
          <w:color w:val="000000" w:themeColor="text1"/>
        </w:rPr>
        <w:t xml:space="preserve">main </w:t>
      </w:r>
      <w:r w:rsidRPr="001B3DE8">
        <w:rPr>
          <w:b/>
          <w:color w:val="000000" w:themeColor="text1"/>
        </w:rPr>
        <w:t>Item</w:t>
      </w:r>
      <w:r w:rsidRPr="001B3DE8">
        <w:rPr>
          <w:color w:val="000000" w:themeColor="text1"/>
        </w:rPr>
        <w:t xml:space="preserve"> </w:t>
      </w:r>
      <w:r w:rsidR="006679FD" w:rsidRPr="001B3DE8">
        <w:rPr>
          <w:color w:val="000000" w:themeColor="text1"/>
        </w:rPr>
        <w:t>panel).</w:t>
      </w:r>
    </w:p>
    <w:p w14:paraId="5957EF51" w14:textId="77777777" w:rsidR="00F152D9" w:rsidRDefault="00F152D9" w:rsidP="006679FD">
      <w:pPr>
        <w:pStyle w:val="1NIMTrgMainText"/>
        <w:spacing w:before="300" w:after="300"/>
        <w:jc w:val="center"/>
        <w:rPr>
          <w:ins w:id="1024" w:author="Claire Carbone" w:date="2015-01-09T14:46:00Z"/>
          <w:color w:val="000000" w:themeColor="text1"/>
        </w:rPr>
      </w:pPr>
      <w:ins w:id="1025" w:author="Claire Carbone" w:date="2015-01-09T14:46:00Z">
        <w:r>
          <w:rPr>
            <w:noProof/>
            <w:color w:val="000000" w:themeColor="text1"/>
          </w:rPr>
          <w:drawing>
            <wp:inline distT="0" distB="0" distL="0" distR="0" wp14:anchorId="5638AFDD" wp14:editId="15AAED22">
              <wp:extent cx="5936615" cy="3262630"/>
              <wp:effectExtent l="19050" t="19050" r="26035" b="13970"/>
              <wp:docPr id="27783" name="Picture 27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36615" cy="3262630"/>
                      </a:xfrm>
                      <a:prstGeom prst="rect">
                        <a:avLst/>
                      </a:prstGeom>
                      <a:noFill/>
                      <a:ln>
                        <a:solidFill>
                          <a:schemeClr val="accent1"/>
                        </a:solidFill>
                      </a:ln>
                    </pic:spPr>
                  </pic:pic>
                </a:graphicData>
              </a:graphic>
            </wp:inline>
          </w:drawing>
        </w:r>
      </w:ins>
    </w:p>
    <w:p w14:paraId="193C0381" w14:textId="508FAAE9" w:rsidR="0073653C" w:rsidRPr="001B3DE8" w:rsidRDefault="00F152D9" w:rsidP="006679FD">
      <w:pPr>
        <w:pStyle w:val="1NIMTrgMainText"/>
        <w:spacing w:before="300" w:after="300"/>
        <w:jc w:val="center"/>
        <w:rPr>
          <w:color w:val="000000" w:themeColor="text1"/>
        </w:rPr>
      </w:pPr>
      <w:ins w:id="1026" w:author="Claire Carbone" w:date="2015-01-09T14:49:00Z">
        <w:r>
          <w:rPr>
            <w:noProof/>
            <w:color w:val="000000" w:themeColor="text1"/>
          </w:rPr>
          <w:drawing>
            <wp:inline distT="0" distB="0" distL="0" distR="0" wp14:anchorId="49DA0EA6" wp14:editId="39D1B55E">
              <wp:extent cx="5936615" cy="3262630"/>
              <wp:effectExtent l="19050" t="19050" r="26035" b="13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6615" cy="3262630"/>
                      </a:xfrm>
                      <a:prstGeom prst="rect">
                        <a:avLst/>
                      </a:prstGeom>
                      <a:noFill/>
                      <a:ln>
                        <a:solidFill>
                          <a:schemeClr val="accent1"/>
                        </a:solidFill>
                      </a:ln>
                    </pic:spPr>
                  </pic:pic>
                </a:graphicData>
              </a:graphic>
            </wp:inline>
          </w:drawing>
        </w:r>
      </w:ins>
      <w:del w:id="1027" w:author="Claire Carbone" w:date="2015-01-09T14:45:00Z">
        <w:r w:rsidR="00A30719" w:rsidDel="00F152D9">
          <w:rPr>
            <w:noProof/>
            <w:color w:val="000000" w:themeColor="text1"/>
          </w:rPr>
          <w:drawing>
            <wp:inline distT="0" distB="0" distL="0" distR="0" wp14:anchorId="53681A0B" wp14:editId="5A7066EF">
              <wp:extent cx="5756564" cy="2508403"/>
              <wp:effectExtent l="19050" t="19050" r="15875" b="25400"/>
              <wp:docPr id="27971" name="Picture 27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56451" cy="2508354"/>
                      </a:xfrm>
                      <a:prstGeom prst="rect">
                        <a:avLst/>
                      </a:prstGeom>
                      <a:noFill/>
                      <a:ln>
                        <a:solidFill>
                          <a:schemeClr val="accent1"/>
                        </a:solidFill>
                      </a:ln>
                    </pic:spPr>
                  </pic:pic>
                </a:graphicData>
              </a:graphic>
            </wp:inline>
          </w:drawing>
        </w:r>
      </w:del>
    </w:p>
    <w:p w14:paraId="193C0382" w14:textId="77777777" w:rsidR="00751529" w:rsidRPr="00071735" w:rsidRDefault="00751529" w:rsidP="00751529">
      <w:pPr>
        <w:pStyle w:val="Heading3"/>
        <w:tabs>
          <w:tab w:val="clear" w:pos="1701"/>
        </w:tabs>
        <w:spacing w:line="276" w:lineRule="auto"/>
        <w:ind w:left="851" w:hanging="851"/>
        <w:rPr>
          <w:b w:val="0"/>
          <w:color w:val="000000" w:themeColor="text1"/>
        </w:rPr>
      </w:pPr>
      <w:bookmarkStart w:id="1028" w:name="_Toc409617015"/>
      <w:r w:rsidRPr="00071735">
        <w:rPr>
          <w:b w:val="0"/>
          <w:color w:val="000000" w:themeColor="text1"/>
        </w:rPr>
        <w:t>Test catalog hierarchy</w:t>
      </w:r>
      <w:bookmarkEnd w:id="1028"/>
    </w:p>
    <w:p w14:paraId="193C0383" w14:textId="77777777" w:rsidR="00751529" w:rsidRPr="001B3DE8" w:rsidRDefault="006679FD" w:rsidP="006679FD">
      <w:pPr>
        <w:shd w:val="clear" w:color="auto" w:fill="FFFFFF"/>
        <w:spacing w:before="200" w:after="200" w:line="276" w:lineRule="auto"/>
        <w:rPr>
          <w:rFonts w:cs="Arial"/>
          <w:color w:val="000000" w:themeColor="text1"/>
          <w:sz w:val="20"/>
          <w:szCs w:val="20"/>
        </w:rPr>
      </w:pPr>
      <w:r w:rsidRPr="001B3DE8">
        <w:rPr>
          <w:rFonts w:cs="Arial"/>
          <w:color w:val="000000" w:themeColor="text1"/>
          <w:sz w:val="20"/>
          <w:szCs w:val="20"/>
        </w:rPr>
        <w:t xml:space="preserve">We should now test our catalog, make sure that everything </w:t>
      </w:r>
      <w:r w:rsidR="00E05D86" w:rsidRPr="001B3DE8">
        <w:rPr>
          <w:rFonts w:cs="Arial"/>
          <w:color w:val="000000" w:themeColor="text1"/>
          <w:sz w:val="20"/>
          <w:szCs w:val="20"/>
        </w:rPr>
        <w:t>is working as expected, and ‘de</w:t>
      </w:r>
      <w:r w:rsidRPr="001B3DE8">
        <w:rPr>
          <w:rFonts w:cs="Arial"/>
          <w:color w:val="000000" w:themeColor="text1"/>
          <w:sz w:val="20"/>
          <w:szCs w:val="20"/>
        </w:rPr>
        <w:t>bug’ as required.</w:t>
      </w:r>
    </w:p>
    <w:p w14:paraId="7EC772DA" w14:textId="77777777" w:rsidR="004D2AFD" w:rsidRPr="001B3DE8" w:rsidRDefault="004D2AFD" w:rsidP="004D2AFD">
      <w:pPr>
        <w:shd w:val="clear" w:color="auto" w:fill="FFFFFF"/>
        <w:spacing w:before="200" w:after="200" w:line="276" w:lineRule="auto"/>
        <w:rPr>
          <w:ins w:id="1029" w:author="Claire Carbone" w:date="2015-01-21T13:24:00Z"/>
          <w:rFonts w:cs="Arial"/>
          <w:color w:val="000000" w:themeColor="text1"/>
          <w:sz w:val="20"/>
          <w:szCs w:val="20"/>
        </w:rPr>
      </w:pPr>
      <w:ins w:id="1030" w:author="Claire Carbone" w:date="2015-01-21T13:24:00Z">
        <w:r w:rsidRPr="001B3DE8">
          <w:rPr>
            <w:rFonts w:cs="Arial"/>
            <w:color w:val="000000" w:themeColor="text1"/>
            <w:sz w:val="20"/>
            <w:szCs w:val="20"/>
          </w:rPr>
          <w:t xml:space="preserve">The user-friendly testing mechanism in Catalog Manager, checking the configuration we have done in the Catalog Designer GUI, replaces the need to dig around in the metadata configuration to locate and fix any perceived errors. It allows us to easily test the structure of the hierarchy, as well as the ordering process using the catalog ‘basket’. It simulates the process of a user creating an order, adding items to the basket, and, if necessary, configuring those items whilst </w:t>
        </w:r>
        <w:r w:rsidRPr="001B3DE8">
          <w:rPr>
            <w:rFonts w:cs="Arial"/>
            <w:color w:val="000000" w:themeColor="text1"/>
            <w:sz w:val="20"/>
            <w:szCs w:val="20"/>
            <w:u w:val="single"/>
          </w:rPr>
          <w:t>in</w:t>
        </w:r>
        <w:r w:rsidRPr="001B3DE8">
          <w:rPr>
            <w:rFonts w:cs="Arial"/>
            <w:color w:val="000000" w:themeColor="text1"/>
            <w:sz w:val="20"/>
            <w:szCs w:val="20"/>
          </w:rPr>
          <w:t xml:space="preserve"> the basket.</w:t>
        </w:r>
      </w:ins>
    </w:p>
    <w:p w14:paraId="448E1BEB" w14:textId="77777777" w:rsidR="004D2AFD" w:rsidRPr="001B3DE8" w:rsidRDefault="004D2AFD" w:rsidP="004D2AFD">
      <w:pPr>
        <w:shd w:val="clear" w:color="auto" w:fill="FFFFFF"/>
        <w:spacing w:before="200" w:after="200" w:line="276" w:lineRule="auto"/>
        <w:rPr>
          <w:ins w:id="1031" w:author="Claire Carbone" w:date="2015-01-21T13:24:00Z"/>
          <w:rFonts w:cs="Arial"/>
          <w:color w:val="000000" w:themeColor="text1"/>
          <w:sz w:val="20"/>
          <w:szCs w:val="20"/>
        </w:rPr>
      </w:pPr>
      <w:ins w:id="1032" w:author="Claire Carbone" w:date="2015-01-21T13:24:00Z">
        <w:r w:rsidRPr="001B3DE8">
          <w:rPr>
            <w:rFonts w:cs="Arial"/>
            <w:color w:val="000000" w:themeColor="text1"/>
            <w:sz w:val="20"/>
            <w:szCs w:val="20"/>
          </w:rPr>
          <w:t>First we will test the catalog hierarchy structure itself, using the hierarchy as part of a simulated order.</w:t>
        </w:r>
      </w:ins>
    </w:p>
    <w:p w14:paraId="193C0384" w14:textId="1AD1D07A" w:rsidR="00783315" w:rsidRPr="001B3DE8" w:rsidDel="004D2AFD" w:rsidRDefault="004D2AFD" w:rsidP="004D2AFD">
      <w:pPr>
        <w:shd w:val="clear" w:color="auto" w:fill="FFFFFF"/>
        <w:spacing w:before="200" w:after="200" w:line="276" w:lineRule="auto"/>
        <w:rPr>
          <w:del w:id="1033" w:author="Claire Carbone" w:date="2015-01-21T13:24:00Z"/>
          <w:rFonts w:cs="Arial"/>
          <w:color w:val="000000" w:themeColor="text1"/>
          <w:sz w:val="20"/>
          <w:szCs w:val="20"/>
        </w:rPr>
      </w:pPr>
      <w:ins w:id="1034" w:author="Claire Carbone" w:date="2015-01-21T13:24:00Z">
        <w:r w:rsidRPr="001B3DE8">
          <w:rPr>
            <w:color w:val="000000" w:themeColor="text1"/>
          </w:rPr>
          <w:t xml:space="preserve">Go to </w:t>
        </w:r>
        <w:r w:rsidRPr="001B3DE8">
          <w:rPr>
            <w:i/>
            <w:color w:val="000000" w:themeColor="text1"/>
          </w:rPr>
          <w:t>Test Mode &gt; Test On</w:t>
        </w:r>
        <w:r w:rsidRPr="001B3DE8">
          <w:rPr>
            <w:color w:val="000000" w:themeColor="text1"/>
          </w:rPr>
          <w:t>:</w:t>
        </w:r>
      </w:ins>
      <w:del w:id="1035" w:author="Claire Carbone" w:date="2015-01-21T13:24:00Z">
        <w:r w:rsidR="00783315" w:rsidRPr="001B3DE8" w:rsidDel="004D2AFD">
          <w:rPr>
            <w:rFonts w:cs="Arial"/>
            <w:color w:val="000000" w:themeColor="text1"/>
            <w:sz w:val="20"/>
            <w:szCs w:val="20"/>
          </w:rPr>
          <w:delText xml:space="preserve">The </w:delText>
        </w:r>
      </w:del>
      <w:del w:id="1036" w:author="Claire Carbone" w:date="2015-01-20T15:45:00Z">
        <w:r w:rsidR="00783315" w:rsidRPr="001B3DE8" w:rsidDel="00F17991">
          <w:rPr>
            <w:rFonts w:cs="Arial"/>
            <w:color w:val="000000" w:themeColor="text1"/>
            <w:sz w:val="20"/>
            <w:szCs w:val="20"/>
          </w:rPr>
          <w:delText>user-friendly testing</w:delText>
        </w:r>
        <w:r w:rsidR="009344B5" w:rsidRPr="001B3DE8" w:rsidDel="00F17991">
          <w:rPr>
            <w:rFonts w:cs="Arial"/>
            <w:color w:val="000000" w:themeColor="text1"/>
            <w:sz w:val="20"/>
            <w:szCs w:val="20"/>
          </w:rPr>
          <w:delText xml:space="preserve"> mechanism in </w:delText>
        </w:r>
      </w:del>
      <w:del w:id="1037" w:author="Claire Carbone" w:date="2015-01-21T13:24:00Z">
        <w:r w:rsidR="009344B5" w:rsidRPr="001B3DE8" w:rsidDel="004D2AFD">
          <w:rPr>
            <w:rFonts w:cs="Arial"/>
            <w:color w:val="000000" w:themeColor="text1"/>
            <w:sz w:val="20"/>
            <w:szCs w:val="20"/>
          </w:rPr>
          <w:delText>Catalog Manager</w:delText>
        </w:r>
      </w:del>
      <w:del w:id="1038" w:author="Claire Carbone" w:date="2015-01-20T15:46:00Z">
        <w:r w:rsidR="009344B5" w:rsidRPr="001B3DE8" w:rsidDel="00F17991">
          <w:rPr>
            <w:rFonts w:cs="Arial"/>
            <w:color w:val="000000" w:themeColor="text1"/>
            <w:sz w:val="20"/>
            <w:szCs w:val="20"/>
          </w:rPr>
          <w:delText xml:space="preserve">, </w:delText>
        </w:r>
      </w:del>
      <w:del w:id="1039" w:author="Claire Carbone" w:date="2015-01-21T13:24:00Z">
        <w:r w:rsidR="009344B5" w:rsidRPr="001B3DE8" w:rsidDel="004D2AFD">
          <w:rPr>
            <w:rFonts w:cs="Arial"/>
            <w:color w:val="000000" w:themeColor="text1"/>
            <w:sz w:val="20"/>
            <w:szCs w:val="20"/>
          </w:rPr>
          <w:delText>checking the configuration we have done in the Catalog Designer GUI</w:delText>
        </w:r>
      </w:del>
      <w:del w:id="1040" w:author="Claire Carbone" w:date="2015-01-20T15:46:00Z">
        <w:r w:rsidR="009344B5" w:rsidRPr="001B3DE8" w:rsidDel="00F17991">
          <w:rPr>
            <w:rFonts w:cs="Arial"/>
            <w:color w:val="000000" w:themeColor="text1"/>
            <w:sz w:val="20"/>
            <w:szCs w:val="20"/>
          </w:rPr>
          <w:delText xml:space="preserve">, </w:delText>
        </w:r>
      </w:del>
      <w:del w:id="1041" w:author="Claire Carbone" w:date="2015-01-21T13:24:00Z">
        <w:r w:rsidR="009344B5" w:rsidRPr="001B3DE8" w:rsidDel="004D2AFD">
          <w:rPr>
            <w:rFonts w:cs="Arial"/>
            <w:color w:val="000000" w:themeColor="text1"/>
            <w:sz w:val="20"/>
            <w:szCs w:val="20"/>
          </w:rPr>
          <w:delText xml:space="preserve">replaces the need to dig around in the metadata configuration to locate and fix any perceived errors. It allows us to easily test the structure of the hierarchy, as well as the ordering process using the catalog ‘basket’. It simulates the process of a user creating an order, adding items to the basket, and, if necessary, configuring those items whilst </w:delText>
        </w:r>
        <w:r w:rsidR="009344B5" w:rsidRPr="001B3DE8" w:rsidDel="004D2AFD">
          <w:rPr>
            <w:rFonts w:cs="Arial"/>
            <w:color w:val="000000" w:themeColor="text1"/>
            <w:sz w:val="20"/>
            <w:szCs w:val="20"/>
            <w:u w:val="single"/>
          </w:rPr>
          <w:delText>in</w:delText>
        </w:r>
        <w:r w:rsidR="009344B5" w:rsidRPr="001B3DE8" w:rsidDel="004D2AFD">
          <w:rPr>
            <w:rFonts w:cs="Arial"/>
            <w:color w:val="000000" w:themeColor="text1"/>
            <w:sz w:val="20"/>
            <w:szCs w:val="20"/>
          </w:rPr>
          <w:delText xml:space="preserve"> the basket.</w:delText>
        </w:r>
      </w:del>
    </w:p>
    <w:p w14:paraId="193C0385" w14:textId="0AC26A80" w:rsidR="009344B5" w:rsidRPr="001B3DE8" w:rsidDel="004D2AFD" w:rsidRDefault="009344B5" w:rsidP="0003037D">
      <w:pPr>
        <w:shd w:val="clear" w:color="auto" w:fill="FFFFFF"/>
        <w:spacing w:before="200" w:after="200" w:line="276" w:lineRule="auto"/>
        <w:rPr>
          <w:del w:id="1042" w:author="Claire Carbone" w:date="2015-01-21T13:24:00Z"/>
          <w:rFonts w:cs="Arial"/>
          <w:color w:val="000000" w:themeColor="text1"/>
          <w:sz w:val="20"/>
          <w:szCs w:val="20"/>
        </w:rPr>
      </w:pPr>
      <w:del w:id="1043" w:author="Claire Carbone" w:date="2015-01-21T13:24:00Z">
        <w:r w:rsidRPr="001B3DE8" w:rsidDel="004D2AFD">
          <w:rPr>
            <w:rFonts w:cs="Arial"/>
            <w:color w:val="000000" w:themeColor="text1"/>
            <w:sz w:val="20"/>
            <w:szCs w:val="20"/>
          </w:rPr>
          <w:delText>First we will test the catalog hierarchy structure itself, using the hierarchy as part of a simulated order.</w:delText>
        </w:r>
      </w:del>
    </w:p>
    <w:p w14:paraId="193C0386" w14:textId="3C4D5BCC" w:rsidR="00751529" w:rsidRPr="001B3DE8" w:rsidRDefault="00E60139" w:rsidP="00917A5F">
      <w:pPr>
        <w:pStyle w:val="1NIMTrgMainText"/>
        <w:numPr>
          <w:ilvl w:val="0"/>
          <w:numId w:val="36"/>
        </w:numPr>
        <w:spacing w:before="200"/>
        <w:ind w:left="425" w:hanging="425"/>
        <w:rPr>
          <w:color w:val="000000" w:themeColor="text1"/>
        </w:rPr>
      </w:pPr>
      <w:del w:id="1044" w:author="Claire Carbone" w:date="2015-01-21T13:24:00Z">
        <w:r w:rsidRPr="001B3DE8" w:rsidDel="004D2AFD">
          <w:rPr>
            <w:color w:val="000000" w:themeColor="text1"/>
          </w:rPr>
          <w:delText xml:space="preserve">Go to </w:delText>
        </w:r>
      </w:del>
      <w:del w:id="1045" w:author="Claire Carbone" w:date="2015-01-20T15:47:00Z">
        <w:r w:rsidRPr="001B3DE8" w:rsidDel="00F17991">
          <w:rPr>
            <w:i/>
            <w:color w:val="000000" w:themeColor="text1"/>
          </w:rPr>
          <w:delText>Test Mode &gt; Test On</w:delText>
        </w:r>
      </w:del>
      <w:del w:id="1046" w:author="Claire Carbone" w:date="2015-01-21T13:24:00Z">
        <w:r w:rsidRPr="001B3DE8" w:rsidDel="004D2AFD">
          <w:rPr>
            <w:color w:val="000000" w:themeColor="text1"/>
          </w:rPr>
          <w:delText>:</w:delText>
        </w:r>
      </w:del>
    </w:p>
    <w:p w14:paraId="193C0387" w14:textId="494D9AE8" w:rsidR="00E60139" w:rsidRPr="001B3DE8" w:rsidRDefault="004D2AFD" w:rsidP="00E60139">
      <w:pPr>
        <w:pStyle w:val="1NIMTrgMainText"/>
        <w:spacing w:before="300" w:after="300"/>
        <w:jc w:val="center"/>
        <w:rPr>
          <w:color w:val="000000" w:themeColor="text1"/>
        </w:rPr>
      </w:pPr>
      <w:ins w:id="1047" w:author="Claire Carbone" w:date="2015-01-21T13:25:00Z">
        <w:r>
          <w:rPr>
            <w:noProof/>
            <w:color w:val="000000" w:themeColor="text1"/>
          </w:rPr>
          <w:drawing>
            <wp:inline distT="0" distB="0" distL="0" distR="0" wp14:anchorId="413C8FAC" wp14:editId="4B6087B6">
              <wp:extent cx="1495694" cy="713830"/>
              <wp:effectExtent l="19050" t="19050" r="28575"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496091" cy="714020"/>
                      </a:xfrm>
                      <a:prstGeom prst="rect">
                        <a:avLst/>
                      </a:prstGeom>
                      <a:noFill/>
                      <a:ln>
                        <a:solidFill>
                          <a:srgbClr val="4F81BD"/>
                        </a:solidFill>
                      </a:ln>
                    </pic:spPr>
                  </pic:pic>
                </a:graphicData>
              </a:graphic>
            </wp:inline>
          </w:drawing>
        </w:r>
      </w:ins>
      <w:del w:id="1048" w:author="Claire Carbone" w:date="2015-01-20T15:47:00Z">
        <w:r w:rsidR="00A30719" w:rsidDel="00F17991">
          <w:rPr>
            <w:noProof/>
            <w:color w:val="000000" w:themeColor="text1"/>
          </w:rPr>
          <w:drawing>
            <wp:inline distT="0" distB="0" distL="0" distR="0" wp14:anchorId="3C903CB0" wp14:editId="37AC983C">
              <wp:extent cx="1495694" cy="713830"/>
              <wp:effectExtent l="19050" t="19050" r="28575" b="10160"/>
              <wp:docPr id="27972" name="Picture 2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496091" cy="714020"/>
                      </a:xfrm>
                      <a:prstGeom prst="rect">
                        <a:avLst/>
                      </a:prstGeom>
                      <a:noFill/>
                      <a:ln>
                        <a:solidFill>
                          <a:schemeClr val="accent1"/>
                        </a:solidFill>
                      </a:ln>
                    </pic:spPr>
                  </pic:pic>
                </a:graphicData>
              </a:graphic>
            </wp:inline>
          </w:drawing>
        </w:r>
      </w:del>
    </w:p>
    <w:p w14:paraId="193C0388" w14:textId="02370C05" w:rsidR="00751529" w:rsidRPr="001B3DE8" w:rsidRDefault="00E60139" w:rsidP="00917A5F">
      <w:pPr>
        <w:pStyle w:val="1NIMTrgMainText"/>
        <w:numPr>
          <w:ilvl w:val="0"/>
          <w:numId w:val="36"/>
        </w:numPr>
        <w:spacing w:before="200"/>
        <w:ind w:left="425" w:hanging="425"/>
        <w:rPr>
          <w:color w:val="000000" w:themeColor="text1"/>
        </w:rPr>
      </w:pPr>
      <w:del w:id="1049" w:author="Claire Carbone" w:date="2015-01-20T15:49:00Z">
        <w:r w:rsidRPr="001B3DE8" w:rsidDel="00F17991">
          <w:rPr>
            <w:color w:val="000000" w:themeColor="text1"/>
          </w:rPr>
          <w:delText>Then, immediately after doing this</w:delText>
        </w:r>
      </w:del>
      <w:ins w:id="1050" w:author="Claire Carbone" w:date="2015-01-21T13:25:00Z">
        <w:r w:rsidR="004D2AFD" w:rsidRPr="004D2AFD">
          <w:rPr>
            <w:color w:val="000000" w:themeColor="text1"/>
          </w:rPr>
          <w:t xml:space="preserve"> </w:t>
        </w:r>
        <w:r w:rsidR="004D2AFD" w:rsidRPr="001B3DE8">
          <w:rPr>
            <w:color w:val="000000" w:themeColor="text1"/>
          </w:rPr>
          <w:t xml:space="preserve">Then, immediately after doing this, go to the same menu again, this time choosing </w:t>
        </w:r>
        <w:r w:rsidR="004D2AFD" w:rsidRPr="001B3DE8">
          <w:rPr>
            <w:i/>
            <w:color w:val="000000" w:themeColor="text1"/>
          </w:rPr>
          <w:t>Test Mode &gt; Browse</w:t>
        </w:r>
      </w:ins>
      <w:del w:id="1051" w:author="Claire Carbone" w:date="2015-01-21T13:25:00Z">
        <w:r w:rsidRPr="001B3DE8" w:rsidDel="004D2AFD">
          <w:rPr>
            <w:color w:val="000000" w:themeColor="text1"/>
          </w:rPr>
          <w:delText xml:space="preserve">, </w:delText>
        </w:r>
      </w:del>
      <w:del w:id="1052" w:author="Claire Carbone" w:date="2015-01-20T15:49:00Z">
        <w:r w:rsidRPr="001B3DE8" w:rsidDel="00F17991">
          <w:rPr>
            <w:color w:val="000000" w:themeColor="text1"/>
          </w:rPr>
          <w:delText>go to the same menu again, this time choosing</w:delText>
        </w:r>
      </w:del>
      <w:del w:id="1053" w:author="Claire Carbone" w:date="2015-01-21T13:25:00Z">
        <w:r w:rsidRPr="001B3DE8" w:rsidDel="004D2AFD">
          <w:rPr>
            <w:color w:val="000000" w:themeColor="text1"/>
          </w:rPr>
          <w:delText xml:space="preserve"> </w:delText>
        </w:r>
      </w:del>
      <w:del w:id="1054" w:author="Claire Carbone" w:date="2015-01-20T15:49:00Z">
        <w:r w:rsidRPr="001B3DE8" w:rsidDel="00F17991">
          <w:rPr>
            <w:i/>
            <w:color w:val="000000" w:themeColor="text1"/>
          </w:rPr>
          <w:delText xml:space="preserve">Test Mode &gt; </w:delText>
        </w:r>
      </w:del>
      <w:del w:id="1055" w:author="Claire Carbone" w:date="2015-01-21T13:25:00Z">
        <w:r w:rsidRPr="001B3DE8" w:rsidDel="004D2AFD">
          <w:rPr>
            <w:i/>
            <w:color w:val="000000" w:themeColor="text1"/>
          </w:rPr>
          <w:delText>Browse</w:delText>
        </w:r>
      </w:del>
      <w:r w:rsidRPr="001B3DE8">
        <w:rPr>
          <w:color w:val="000000" w:themeColor="text1"/>
        </w:rPr>
        <w:t>:</w:t>
      </w:r>
    </w:p>
    <w:p w14:paraId="193C0389" w14:textId="03CC6DFA" w:rsidR="00E60139" w:rsidRPr="001B3DE8" w:rsidRDefault="004D2AFD" w:rsidP="0003037D">
      <w:pPr>
        <w:pStyle w:val="1NIMTrgMainText"/>
        <w:spacing w:before="300" w:after="300"/>
        <w:jc w:val="center"/>
        <w:rPr>
          <w:color w:val="000000" w:themeColor="text1"/>
        </w:rPr>
      </w:pPr>
      <w:ins w:id="1056" w:author="Claire Carbone" w:date="2015-01-21T13:26:00Z">
        <w:r>
          <w:rPr>
            <w:noProof/>
            <w:color w:val="000000" w:themeColor="text1"/>
          </w:rPr>
          <w:drawing>
            <wp:inline distT="0" distB="0" distL="0" distR="0" wp14:anchorId="54A3B1D6" wp14:editId="26EA4A6A">
              <wp:extent cx="1473056" cy="1356198"/>
              <wp:effectExtent l="19050" t="19050" r="13335" b="15875"/>
              <wp:docPr id="27844" name="Picture 2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475333" cy="1358294"/>
                      </a:xfrm>
                      <a:prstGeom prst="rect">
                        <a:avLst/>
                      </a:prstGeom>
                      <a:noFill/>
                      <a:ln>
                        <a:solidFill>
                          <a:srgbClr val="4F81BD"/>
                        </a:solidFill>
                      </a:ln>
                    </pic:spPr>
                  </pic:pic>
                </a:graphicData>
              </a:graphic>
            </wp:inline>
          </w:drawing>
        </w:r>
      </w:ins>
      <w:del w:id="1057" w:author="Claire Carbone" w:date="2015-01-20T15:50:00Z">
        <w:r w:rsidR="00A30719" w:rsidDel="00F17991">
          <w:rPr>
            <w:noProof/>
            <w:color w:val="000000" w:themeColor="text1"/>
          </w:rPr>
          <w:drawing>
            <wp:inline distT="0" distB="0" distL="0" distR="0" wp14:anchorId="33CF2D27" wp14:editId="41B15279">
              <wp:extent cx="1473056" cy="1356198"/>
              <wp:effectExtent l="19050" t="19050" r="13335" b="15875"/>
              <wp:docPr id="27974" name="Picture 2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475333" cy="1358294"/>
                      </a:xfrm>
                      <a:prstGeom prst="rect">
                        <a:avLst/>
                      </a:prstGeom>
                      <a:noFill/>
                      <a:ln>
                        <a:solidFill>
                          <a:schemeClr val="accent1"/>
                        </a:solidFill>
                      </a:ln>
                    </pic:spPr>
                  </pic:pic>
                </a:graphicData>
              </a:graphic>
            </wp:inline>
          </w:drawing>
        </w:r>
      </w:del>
    </w:p>
    <w:p w14:paraId="4A2DC131" w14:textId="77777777" w:rsidR="006A0AE4" w:rsidRDefault="0003037D" w:rsidP="00917A5F">
      <w:pPr>
        <w:pStyle w:val="1NIMTrgMainText"/>
        <w:numPr>
          <w:ilvl w:val="0"/>
          <w:numId w:val="36"/>
        </w:numPr>
        <w:spacing w:before="200"/>
        <w:ind w:left="425" w:hanging="425"/>
        <w:rPr>
          <w:ins w:id="1058" w:author="Claire Carbone" w:date="2015-01-21T14:39:00Z"/>
          <w:color w:val="000000" w:themeColor="text1"/>
        </w:rPr>
      </w:pPr>
      <w:r w:rsidRPr="001B3DE8">
        <w:rPr>
          <w:color w:val="000000" w:themeColor="text1"/>
        </w:rPr>
        <w:t xml:space="preserve">When your catalog hierarchy appears, drill down and select the </w:t>
      </w:r>
      <w:r w:rsidRPr="001B3DE8">
        <w:rPr>
          <w:b/>
          <w:color w:val="000000" w:themeColor="text1"/>
        </w:rPr>
        <w:t xml:space="preserve">Very High Speed Internet </w:t>
      </w:r>
      <w:r w:rsidRPr="001B3DE8">
        <w:rPr>
          <w:color w:val="000000" w:themeColor="text1"/>
        </w:rPr>
        <w:t xml:space="preserve">product item we added to the </w:t>
      </w:r>
      <w:r w:rsidRPr="001B3DE8">
        <w:rPr>
          <w:b/>
          <w:color w:val="000000" w:themeColor="text1"/>
        </w:rPr>
        <w:t xml:space="preserve">High Speed </w:t>
      </w:r>
      <w:r w:rsidRPr="001B3DE8">
        <w:rPr>
          <w:color w:val="000000" w:themeColor="text1"/>
        </w:rPr>
        <w:t>node earlier (</w:t>
      </w:r>
      <w:r w:rsidRPr="001B3DE8">
        <w:rPr>
          <w:i/>
          <w:color w:val="000000" w:themeColor="text1"/>
        </w:rPr>
        <w:t>Public &gt; Internet &gt; High Speed &gt; Very High Speed Internet</w:t>
      </w:r>
      <w:r w:rsidRPr="001B3DE8">
        <w:rPr>
          <w:color w:val="000000" w:themeColor="text1"/>
        </w:rPr>
        <w:t>).</w:t>
      </w:r>
    </w:p>
    <w:p w14:paraId="193C038A" w14:textId="5859590E" w:rsidR="00E60139" w:rsidRDefault="006A0AE4">
      <w:pPr>
        <w:pStyle w:val="1NIMTrgMainText"/>
        <w:spacing w:before="200"/>
        <w:ind w:left="425"/>
        <w:rPr>
          <w:color w:val="000000" w:themeColor="text1"/>
        </w:rPr>
        <w:pPrChange w:id="1059" w:author="Claire Carbone" w:date="2015-01-21T14:39:00Z">
          <w:pPr>
            <w:pStyle w:val="1NIMTrgMainText"/>
            <w:numPr>
              <w:numId w:val="36"/>
            </w:numPr>
            <w:spacing w:before="200"/>
            <w:ind w:left="425" w:hanging="425"/>
          </w:pPr>
        </w:pPrChange>
      </w:pPr>
      <w:ins w:id="1060" w:author="Claire Carbone" w:date="2015-01-21T14:39:00Z">
        <w:r>
          <w:rPr>
            <w:noProof/>
            <w:color w:val="000000" w:themeColor="text1"/>
          </w:rPr>
          <w:drawing>
            <wp:inline distT="0" distB="0" distL="0" distR="0" wp14:anchorId="0C0823A3" wp14:editId="1F3CDC01">
              <wp:extent cx="5310193" cy="3110345"/>
              <wp:effectExtent l="19050" t="19050" r="24130" b="13970"/>
              <wp:docPr id="27858" name="Picture 2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10193" cy="3110345"/>
                      </a:xfrm>
                      <a:prstGeom prst="rect">
                        <a:avLst/>
                      </a:prstGeom>
                      <a:noFill/>
                      <a:ln>
                        <a:solidFill>
                          <a:schemeClr val="accent1"/>
                        </a:solidFill>
                      </a:ln>
                    </pic:spPr>
                  </pic:pic>
                </a:graphicData>
              </a:graphic>
            </wp:inline>
          </w:drawing>
        </w:r>
      </w:ins>
    </w:p>
    <w:p w14:paraId="6A5B7498" w14:textId="060A1EED" w:rsidR="00A30719" w:rsidRPr="001B3DE8" w:rsidRDefault="00A30719">
      <w:pPr>
        <w:pStyle w:val="1NIMTrgMainText"/>
        <w:spacing w:before="200"/>
        <w:ind w:left="425"/>
        <w:rPr>
          <w:color w:val="000000" w:themeColor="text1"/>
        </w:rPr>
      </w:pPr>
      <w:del w:id="1061" w:author="Claire Carbone" w:date="2015-01-20T15:51:00Z">
        <w:r w:rsidDel="00F17991">
          <w:rPr>
            <w:noProof/>
            <w:color w:val="000000" w:themeColor="text1"/>
          </w:rPr>
          <w:drawing>
            <wp:inline distT="0" distB="0" distL="0" distR="0" wp14:anchorId="04A27D3E" wp14:editId="4D5125D1">
              <wp:extent cx="4682837" cy="3240269"/>
              <wp:effectExtent l="19050" t="19050" r="22860" b="17780"/>
              <wp:docPr id="27975" name="Picture 2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682791" cy="3240237"/>
                      </a:xfrm>
                      <a:prstGeom prst="rect">
                        <a:avLst/>
                      </a:prstGeom>
                      <a:noFill/>
                      <a:ln>
                        <a:solidFill>
                          <a:schemeClr val="accent1"/>
                        </a:solidFill>
                      </a:ln>
                    </pic:spPr>
                  </pic:pic>
                </a:graphicData>
              </a:graphic>
            </wp:inline>
          </w:drawing>
        </w:r>
      </w:del>
    </w:p>
    <w:p w14:paraId="193C038B" w14:textId="77777777" w:rsidR="0003037D" w:rsidRPr="001B3DE8" w:rsidRDefault="0003037D" w:rsidP="00917A5F">
      <w:pPr>
        <w:pStyle w:val="1NIMTrgMainText"/>
        <w:numPr>
          <w:ilvl w:val="0"/>
          <w:numId w:val="36"/>
        </w:numPr>
        <w:spacing w:before="200"/>
        <w:ind w:left="425" w:hanging="425"/>
        <w:rPr>
          <w:color w:val="000000" w:themeColor="text1"/>
        </w:rPr>
      </w:pPr>
      <w:r w:rsidRPr="001B3DE8">
        <w:rPr>
          <w:color w:val="000000" w:themeColor="text1"/>
        </w:rPr>
        <w:t xml:space="preserve">Click on </w:t>
      </w:r>
      <w:r w:rsidRPr="001B3DE8">
        <w:rPr>
          <w:b/>
          <w:color w:val="000000" w:themeColor="text1"/>
        </w:rPr>
        <w:t>Add to Basket</w:t>
      </w:r>
      <w:r w:rsidRPr="001B3DE8">
        <w:t xml:space="preserve"> at the bottom of the screen. This simulates an item being added to an order.</w:t>
      </w:r>
    </w:p>
    <w:p w14:paraId="193C038C" w14:textId="77777777" w:rsidR="0003037D" w:rsidRPr="001B3DE8" w:rsidRDefault="0003037D" w:rsidP="00917A5F">
      <w:pPr>
        <w:pStyle w:val="1NIMTrgMainText"/>
        <w:numPr>
          <w:ilvl w:val="0"/>
          <w:numId w:val="36"/>
        </w:numPr>
        <w:spacing w:before="200"/>
        <w:ind w:left="425" w:hanging="425"/>
        <w:rPr>
          <w:color w:val="000000" w:themeColor="text1"/>
        </w:rPr>
      </w:pPr>
      <w:r w:rsidRPr="001B3DE8">
        <w:t xml:space="preserve">Review the confirmation message and click </w:t>
      </w:r>
      <w:r w:rsidRPr="001B3DE8">
        <w:rPr>
          <w:b/>
        </w:rPr>
        <w:t>OK</w:t>
      </w:r>
      <w:r w:rsidRPr="001B3DE8">
        <w:t>:</w:t>
      </w:r>
    </w:p>
    <w:p w14:paraId="193C038D" w14:textId="14D04A08" w:rsidR="0003037D" w:rsidRPr="001B3DE8" w:rsidRDefault="006A0AE4" w:rsidP="005B6A0A">
      <w:pPr>
        <w:pStyle w:val="1NIMTrgMainText"/>
        <w:spacing w:before="300" w:after="300"/>
        <w:jc w:val="center"/>
        <w:rPr>
          <w:color w:val="000000" w:themeColor="text1"/>
        </w:rPr>
      </w:pPr>
      <w:ins w:id="1062" w:author="Claire Carbone" w:date="2015-01-21T14:40:00Z">
        <w:r>
          <w:rPr>
            <w:noProof/>
            <w:color w:val="000000" w:themeColor="text1"/>
          </w:rPr>
          <w:drawing>
            <wp:inline distT="0" distB="0" distL="0" distR="0" wp14:anchorId="470E16C1" wp14:editId="51A0A424">
              <wp:extent cx="4815625" cy="2826327"/>
              <wp:effectExtent l="19050" t="19050" r="23495" b="12700"/>
              <wp:docPr id="27859" name="Picture 2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815578" cy="2826299"/>
                      </a:xfrm>
                      <a:prstGeom prst="rect">
                        <a:avLst/>
                      </a:prstGeom>
                      <a:noFill/>
                      <a:ln>
                        <a:solidFill>
                          <a:schemeClr val="accent1"/>
                        </a:solidFill>
                      </a:ln>
                    </pic:spPr>
                  </pic:pic>
                </a:graphicData>
              </a:graphic>
            </wp:inline>
          </w:drawing>
        </w:r>
      </w:ins>
      <w:del w:id="1063" w:author="Claire Carbone" w:date="2015-01-20T15:56:00Z">
        <w:r w:rsidR="00A30719" w:rsidDel="00EF2ADA">
          <w:rPr>
            <w:noProof/>
            <w:color w:val="000000" w:themeColor="text1"/>
          </w:rPr>
          <w:drawing>
            <wp:inline distT="0" distB="0" distL="0" distR="0" wp14:anchorId="30562191" wp14:editId="6399DE71">
              <wp:extent cx="5084627" cy="2292928"/>
              <wp:effectExtent l="19050" t="19050" r="20955" b="12700"/>
              <wp:docPr id="27976" name="Picture 27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084735" cy="2292977"/>
                      </a:xfrm>
                      <a:prstGeom prst="rect">
                        <a:avLst/>
                      </a:prstGeom>
                      <a:noFill/>
                      <a:ln>
                        <a:solidFill>
                          <a:schemeClr val="accent1"/>
                        </a:solidFill>
                      </a:ln>
                    </pic:spPr>
                  </pic:pic>
                </a:graphicData>
              </a:graphic>
            </wp:inline>
          </w:drawing>
        </w:r>
      </w:del>
    </w:p>
    <w:p w14:paraId="193C038E" w14:textId="77777777" w:rsidR="00E60139" w:rsidRPr="001B3DE8" w:rsidRDefault="006D7514" w:rsidP="008E7965">
      <w:pPr>
        <w:pStyle w:val="1NIMTrgMainText"/>
        <w:spacing w:before="200"/>
        <w:ind w:left="426"/>
        <w:rPr>
          <w:color w:val="000000" w:themeColor="text1"/>
        </w:rPr>
      </w:pPr>
      <w:r w:rsidRPr="001B3DE8">
        <w:rPr>
          <w:color w:val="000000" w:themeColor="text1"/>
        </w:rPr>
        <w:t xml:space="preserve">Now we will test the </w:t>
      </w:r>
      <w:r w:rsidRPr="001B3DE8">
        <w:rPr>
          <w:i/>
          <w:color w:val="000000" w:themeColor="text1"/>
        </w:rPr>
        <w:t>basket</w:t>
      </w:r>
      <w:r w:rsidRPr="001B3DE8">
        <w:rPr>
          <w:color w:val="000000" w:themeColor="text1"/>
        </w:rPr>
        <w:t>.</w:t>
      </w:r>
    </w:p>
    <w:p w14:paraId="193C038F" w14:textId="69DFC6A9" w:rsidR="006D7514" w:rsidRPr="001B3DE8" w:rsidRDefault="004D2AFD" w:rsidP="00917A5F">
      <w:pPr>
        <w:pStyle w:val="1NIMTrgMainText"/>
        <w:numPr>
          <w:ilvl w:val="0"/>
          <w:numId w:val="36"/>
        </w:numPr>
        <w:spacing w:before="200"/>
        <w:ind w:left="426" w:hanging="426"/>
        <w:rPr>
          <w:color w:val="000000" w:themeColor="text1"/>
        </w:rPr>
      </w:pPr>
      <w:ins w:id="1064" w:author="Claire Carbone" w:date="2015-01-21T13:28:00Z">
        <w:r w:rsidRPr="001B3DE8">
          <w:rPr>
            <w:color w:val="000000" w:themeColor="text1"/>
          </w:rPr>
          <w:t xml:space="preserve">Go to </w:t>
        </w:r>
        <w:r w:rsidRPr="001B3DE8">
          <w:rPr>
            <w:i/>
            <w:color w:val="000000" w:themeColor="text1"/>
          </w:rPr>
          <w:t>Test Mode &gt; Basket</w:t>
        </w:r>
        <w:r w:rsidRPr="001B3DE8" w:rsidDel="004D2AFD">
          <w:rPr>
            <w:color w:val="000000" w:themeColor="text1"/>
          </w:rPr>
          <w:t xml:space="preserve"> </w:t>
        </w:r>
      </w:ins>
      <w:del w:id="1065" w:author="Claire Carbone" w:date="2015-01-21T13:28:00Z">
        <w:r w:rsidR="006D7514" w:rsidRPr="001B3DE8" w:rsidDel="004D2AFD">
          <w:rPr>
            <w:color w:val="000000" w:themeColor="text1"/>
          </w:rPr>
          <w:delText xml:space="preserve">Go to </w:delText>
        </w:r>
      </w:del>
      <w:del w:id="1066" w:author="Claire Carbone" w:date="2015-01-20T15:58:00Z">
        <w:r w:rsidR="006D7514" w:rsidRPr="001B3DE8" w:rsidDel="00EF2ADA">
          <w:rPr>
            <w:i/>
            <w:color w:val="000000" w:themeColor="text1"/>
          </w:rPr>
          <w:delText>Test Mode &gt; Basket</w:delText>
        </w:r>
      </w:del>
      <w:r w:rsidR="006D7514" w:rsidRPr="001B3DE8">
        <w:rPr>
          <w:color w:val="000000" w:themeColor="text1"/>
        </w:rPr>
        <w:t>:</w:t>
      </w:r>
    </w:p>
    <w:p w14:paraId="193C0390" w14:textId="6D819F6E" w:rsidR="00E60139" w:rsidRPr="001B3DE8" w:rsidRDefault="004D2AFD" w:rsidP="00C310B7">
      <w:pPr>
        <w:pStyle w:val="1NIMTrgMainText"/>
        <w:spacing w:before="300" w:after="300"/>
        <w:jc w:val="center"/>
        <w:rPr>
          <w:color w:val="000000" w:themeColor="text1"/>
        </w:rPr>
      </w:pPr>
      <w:ins w:id="1067" w:author="Claire Carbone" w:date="2015-01-21T13:28:00Z">
        <w:r>
          <w:rPr>
            <w:noProof/>
            <w:color w:val="000000" w:themeColor="text1"/>
          </w:rPr>
          <w:drawing>
            <wp:inline distT="0" distB="0" distL="0" distR="0" wp14:anchorId="20CE3A12" wp14:editId="229688CD">
              <wp:extent cx="1665850" cy="1496291"/>
              <wp:effectExtent l="19050" t="19050" r="10795" b="27940"/>
              <wp:docPr id="27850" name="Picture 27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665972" cy="1496400"/>
                      </a:xfrm>
                      <a:prstGeom prst="rect">
                        <a:avLst/>
                      </a:prstGeom>
                      <a:noFill/>
                      <a:ln>
                        <a:solidFill>
                          <a:srgbClr val="4F81BD"/>
                        </a:solidFill>
                      </a:ln>
                    </pic:spPr>
                  </pic:pic>
                </a:graphicData>
              </a:graphic>
            </wp:inline>
          </w:drawing>
        </w:r>
      </w:ins>
      <w:del w:id="1068" w:author="Claire Carbone" w:date="2015-01-20T15:58:00Z">
        <w:r w:rsidR="00A30719" w:rsidDel="00EF2ADA">
          <w:rPr>
            <w:noProof/>
            <w:color w:val="000000" w:themeColor="text1"/>
          </w:rPr>
          <w:drawing>
            <wp:inline distT="0" distB="0" distL="0" distR="0" wp14:anchorId="4F743C9F" wp14:editId="33A4F168">
              <wp:extent cx="1665850" cy="1496291"/>
              <wp:effectExtent l="19050" t="19050" r="10795" b="27940"/>
              <wp:docPr id="27977" name="Picture 27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665972" cy="1496400"/>
                      </a:xfrm>
                      <a:prstGeom prst="rect">
                        <a:avLst/>
                      </a:prstGeom>
                      <a:noFill/>
                      <a:ln>
                        <a:solidFill>
                          <a:schemeClr val="accent1"/>
                        </a:solidFill>
                      </a:ln>
                    </pic:spPr>
                  </pic:pic>
                </a:graphicData>
              </a:graphic>
            </wp:inline>
          </w:drawing>
        </w:r>
      </w:del>
    </w:p>
    <w:p w14:paraId="193C0391" w14:textId="77777777" w:rsidR="00E60139" w:rsidRPr="001B3DE8" w:rsidRDefault="006D7514" w:rsidP="008E7965">
      <w:pPr>
        <w:pStyle w:val="1NIMTrgMainText"/>
        <w:spacing w:before="200"/>
        <w:ind w:left="426"/>
        <w:rPr>
          <w:color w:val="000000" w:themeColor="text1"/>
        </w:rPr>
      </w:pPr>
      <w:r w:rsidRPr="001B3DE8">
        <w:rPr>
          <w:color w:val="000000" w:themeColor="text1"/>
        </w:rPr>
        <w:t>This will show you all the items that have been added to the basket (just one item here, of course).</w:t>
      </w:r>
    </w:p>
    <w:p w14:paraId="193C0392" w14:textId="77777777" w:rsidR="006D7514" w:rsidRPr="001B3DE8" w:rsidRDefault="006D7514" w:rsidP="00917A5F">
      <w:pPr>
        <w:pStyle w:val="1NIMTrgMainText"/>
        <w:numPr>
          <w:ilvl w:val="0"/>
          <w:numId w:val="36"/>
        </w:numPr>
        <w:spacing w:before="200"/>
        <w:ind w:left="426" w:hanging="426"/>
        <w:rPr>
          <w:color w:val="000000" w:themeColor="text1"/>
        </w:rPr>
      </w:pPr>
      <w:r w:rsidRPr="001B3DE8">
        <w:rPr>
          <w:color w:val="000000" w:themeColor="text1"/>
        </w:rPr>
        <w:t xml:space="preserve">Select the </w:t>
      </w:r>
      <w:r w:rsidRPr="001B3DE8">
        <w:rPr>
          <w:b/>
          <w:color w:val="000000" w:themeColor="text1"/>
        </w:rPr>
        <w:t>Very High Speed Internet</w:t>
      </w:r>
      <w:r w:rsidRPr="001B3DE8">
        <w:rPr>
          <w:color w:val="000000" w:themeColor="text1"/>
        </w:rPr>
        <w:t xml:space="preserve"> item, and you will see all the associations (relations) that you created earlier as part of the </w:t>
      </w:r>
      <w:r w:rsidRPr="001900C1">
        <w:rPr>
          <w:b/>
          <w:color w:val="000000" w:themeColor="text1"/>
        </w:rPr>
        <w:t>Class of Service</w:t>
      </w:r>
      <w:r w:rsidRPr="001B3DE8">
        <w:rPr>
          <w:b/>
          <w:color w:val="000000" w:themeColor="text1"/>
        </w:rPr>
        <w:t xml:space="preserve"> </w:t>
      </w:r>
      <w:r w:rsidRPr="001B3DE8">
        <w:rPr>
          <w:color w:val="000000" w:themeColor="text1"/>
        </w:rPr>
        <w:t>group:</w:t>
      </w:r>
    </w:p>
    <w:p w14:paraId="193C0393" w14:textId="61FBF866" w:rsidR="006D7514" w:rsidRPr="001B3DE8" w:rsidRDefault="004D2AFD" w:rsidP="006D7514">
      <w:pPr>
        <w:pStyle w:val="1NIMTrgMainText"/>
        <w:spacing w:before="300" w:after="300"/>
        <w:jc w:val="center"/>
        <w:rPr>
          <w:color w:val="000000" w:themeColor="text1"/>
        </w:rPr>
      </w:pPr>
      <w:ins w:id="1069" w:author="Claire Carbone" w:date="2015-01-21T13:29:00Z">
        <w:r>
          <w:rPr>
            <w:noProof/>
            <w:color w:val="000000" w:themeColor="text1"/>
          </w:rPr>
          <w:drawing>
            <wp:inline distT="0" distB="0" distL="0" distR="0" wp14:anchorId="1A753BF2" wp14:editId="1E89730E">
              <wp:extent cx="4100946" cy="2445478"/>
              <wp:effectExtent l="19050" t="19050" r="13970" b="12065"/>
              <wp:docPr id="27851" name="Picture 2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07186" cy="2449199"/>
                      </a:xfrm>
                      <a:prstGeom prst="rect">
                        <a:avLst/>
                      </a:prstGeom>
                      <a:noFill/>
                      <a:ln>
                        <a:solidFill>
                          <a:srgbClr val="4F81BD"/>
                        </a:solidFill>
                      </a:ln>
                    </pic:spPr>
                  </pic:pic>
                </a:graphicData>
              </a:graphic>
            </wp:inline>
          </w:drawing>
        </w:r>
      </w:ins>
      <w:del w:id="1070" w:author="Claire Carbone" w:date="2015-01-20T16:00:00Z">
        <w:r w:rsidR="001900C1" w:rsidDel="00EF2ADA">
          <w:rPr>
            <w:noProof/>
            <w:color w:val="000000" w:themeColor="text1"/>
          </w:rPr>
          <w:drawing>
            <wp:inline distT="0" distB="0" distL="0" distR="0" wp14:anchorId="33ED2EF4" wp14:editId="312C6386">
              <wp:extent cx="4100946" cy="2445478"/>
              <wp:effectExtent l="19050" t="19050" r="13970" b="12065"/>
              <wp:docPr id="27978" name="Picture 27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07186" cy="2449199"/>
                      </a:xfrm>
                      <a:prstGeom prst="rect">
                        <a:avLst/>
                      </a:prstGeom>
                      <a:noFill/>
                      <a:ln>
                        <a:solidFill>
                          <a:schemeClr val="accent1"/>
                        </a:solidFill>
                      </a:ln>
                    </pic:spPr>
                  </pic:pic>
                </a:graphicData>
              </a:graphic>
            </wp:inline>
          </w:drawing>
        </w:r>
      </w:del>
    </w:p>
    <w:p w14:paraId="193C0394" w14:textId="77777777" w:rsidR="00E303A8" w:rsidRPr="001B3DE8" w:rsidRDefault="006D7514" w:rsidP="008E7965">
      <w:pPr>
        <w:pStyle w:val="1NIMTrgMainText"/>
        <w:spacing w:before="200"/>
        <w:ind w:left="426"/>
        <w:rPr>
          <w:color w:val="000000" w:themeColor="text1"/>
        </w:rPr>
      </w:pPr>
      <w:r w:rsidRPr="001B3DE8">
        <w:rPr>
          <w:color w:val="000000" w:themeColor="text1"/>
        </w:rPr>
        <w:t>As part of the testing activity we will now validate the minimum and maximum constraints we specified when we created the group.</w:t>
      </w:r>
    </w:p>
    <w:p w14:paraId="193C0395" w14:textId="77777777" w:rsidR="00E303A8" w:rsidRPr="001B3DE8" w:rsidRDefault="00E303A8" w:rsidP="00917A5F">
      <w:pPr>
        <w:pStyle w:val="1NIMTrgMainText"/>
        <w:numPr>
          <w:ilvl w:val="0"/>
          <w:numId w:val="36"/>
        </w:numPr>
        <w:spacing w:before="200"/>
        <w:ind w:left="426" w:hanging="426"/>
        <w:rPr>
          <w:color w:val="000000" w:themeColor="text1"/>
        </w:rPr>
      </w:pPr>
      <w:r w:rsidRPr="001B3DE8">
        <w:rPr>
          <w:color w:val="000000" w:themeColor="text1"/>
          <w:u w:val="single"/>
        </w:rPr>
        <w:t>Without</w:t>
      </w:r>
      <w:r w:rsidRPr="001B3DE8">
        <w:rPr>
          <w:color w:val="000000" w:themeColor="text1"/>
        </w:rPr>
        <w:t xml:space="preserve"> selecting any of the items in the </w:t>
      </w:r>
      <w:r w:rsidRPr="001B3DE8">
        <w:rPr>
          <w:b/>
          <w:color w:val="000000" w:themeColor="text1"/>
        </w:rPr>
        <w:t>Class of Service</w:t>
      </w:r>
      <w:r w:rsidRPr="001B3DE8">
        <w:rPr>
          <w:color w:val="000000" w:themeColor="text1"/>
        </w:rPr>
        <w:t xml:space="preserve"> group, click the </w:t>
      </w:r>
      <w:r w:rsidRPr="001B3DE8">
        <w:rPr>
          <w:b/>
          <w:color w:val="000000" w:themeColor="text1"/>
        </w:rPr>
        <w:t xml:space="preserve">Validate </w:t>
      </w:r>
      <w:r w:rsidRPr="001B3DE8">
        <w:rPr>
          <w:color w:val="000000" w:themeColor="text1"/>
        </w:rPr>
        <w:t>button at the bottom of the screen (see screenshot above). You should get a warning message with the reason for the validation failure (‘</w:t>
      </w:r>
      <w:r w:rsidRPr="001B3DE8">
        <w:rPr>
          <w:i/>
          <w:color w:val="000000" w:themeColor="text1"/>
        </w:rPr>
        <w:t>Item group cardinality violated’</w:t>
      </w:r>
      <w:r w:rsidRPr="001B3DE8">
        <w:rPr>
          <w:color w:val="000000" w:themeColor="text1"/>
        </w:rPr>
        <w:t>):</w:t>
      </w:r>
    </w:p>
    <w:p w14:paraId="193C0396" w14:textId="78B57391" w:rsidR="006D7514" w:rsidRPr="001B3DE8" w:rsidRDefault="001900C1" w:rsidP="00E303A8">
      <w:pPr>
        <w:pStyle w:val="1NIMTrgMainText"/>
        <w:spacing w:before="300" w:after="300"/>
        <w:jc w:val="center"/>
        <w:rPr>
          <w:color w:val="000000" w:themeColor="text1"/>
        </w:rPr>
      </w:pPr>
      <w:r>
        <w:rPr>
          <w:noProof/>
          <w:color w:val="000000" w:themeColor="text1"/>
        </w:rPr>
        <w:drawing>
          <wp:inline distT="0" distB="0" distL="0" distR="0" wp14:anchorId="10E94D93" wp14:editId="666BAEFD">
            <wp:extent cx="4983160" cy="1918855"/>
            <wp:effectExtent l="19050" t="19050" r="27305" b="24765"/>
            <wp:docPr id="27979" name="Picture 27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983160" cy="1918855"/>
                    </a:xfrm>
                    <a:prstGeom prst="rect">
                      <a:avLst/>
                    </a:prstGeom>
                    <a:noFill/>
                    <a:ln>
                      <a:solidFill>
                        <a:schemeClr val="accent1"/>
                      </a:solidFill>
                    </a:ln>
                  </pic:spPr>
                </pic:pic>
              </a:graphicData>
            </a:graphic>
          </wp:inline>
        </w:drawing>
      </w:r>
    </w:p>
    <w:p w14:paraId="193C0397" w14:textId="77777777" w:rsidR="006D7514" w:rsidRPr="001B3DE8" w:rsidRDefault="00E303A8" w:rsidP="00917A5F">
      <w:pPr>
        <w:pStyle w:val="1NIMTrgMainText"/>
        <w:numPr>
          <w:ilvl w:val="0"/>
          <w:numId w:val="36"/>
        </w:numPr>
        <w:spacing w:before="200"/>
        <w:ind w:left="425" w:hanging="425"/>
        <w:rPr>
          <w:color w:val="000000" w:themeColor="text1"/>
        </w:rPr>
      </w:pPr>
      <w:r w:rsidRPr="001B3DE8">
        <w:rPr>
          <w:color w:val="000000" w:themeColor="text1"/>
        </w:rPr>
        <w:t xml:space="preserve">Click </w:t>
      </w:r>
      <w:r w:rsidRPr="001B3DE8">
        <w:rPr>
          <w:b/>
          <w:color w:val="000000" w:themeColor="text1"/>
        </w:rPr>
        <w:t>OK</w:t>
      </w:r>
      <w:r w:rsidRPr="001B3DE8">
        <w:rPr>
          <w:color w:val="000000" w:themeColor="text1"/>
        </w:rPr>
        <w:t xml:space="preserve"> to close the warning dialog box.</w:t>
      </w:r>
    </w:p>
    <w:p w14:paraId="193C0398" w14:textId="77777777" w:rsidR="00E303A8" w:rsidRPr="001B3DE8" w:rsidRDefault="00E303A8" w:rsidP="00917A5F">
      <w:pPr>
        <w:pStyle w:val="1NIMTrgMainText"/>
        <w:numPr>
          <w:ilvl w:val="0"/>
          <w:numId w:val="36"/>
        </w:numPr>
        <w:spacing w:before="200"/>
        <w:ind w:left="425" w:hanging="425"/>
        <w:rPr>
          <w:color w:val="000000" w:themeColor="text1"/>
        </w:rPr>
      </w:pPr>
      <w:r w:rsidRPr="001B3DE8">
        <w:rPr>
          <w:color w:val="000000" w:themeColor="text1"/>
        </w:rPr>
        <w:t xml:space="preserve">Now select </w:t>
      </w:r>
      <w:r w:rsidRPr="001B3DE8">
        <w:rPr>
          <w:color w:val="000000" w:themeColor="text1"/>
          <w:u w:val="single"/>
        </w:rPr>
        <w:t>two</w:t>
      </w:r>
      <w:r w:rsidRPr="001B3DE8">
        <w:rPr>
          <w:color w:val="000000" w:themeColor="text1"/>
        </w:rPr>
        <w:t xml:space="preserve"> services from the list: </w:t>
      </w:r>
      <w:r w:rsidRPr="001B3DE8">
        <w:rPr>
          <w:b/>
          <w:color w:val="000000" w:themeColor="text1"/>
        </w:rPr>
        <w:t xml:space="preserve">Heavy Internet Access </w:t>
      </w:r>
      <w:r w:rsidRPr="001B3DE8">
        <w:rPr>
          <w:color w:val="000000" w:themeColor="text1"/>
        </w:rPr>
        <w:t xml:space="preserve">and </w:t>
      </w:r>
      <w:r w:rsidRPr="001B3DE8">
        <w:rPr>
          <w:b/>
          <w:color w:val="000000" w:themeColor="text1"/>
        </w:rPr>
        <w:t xml:space="preserve">Light Internet </w:t>
      </w:r>
      <w:proofErr w:type="gramStart"/>
      <w:r w:rsidRPr="001B3DE8">
        <w:rPr>
          <w:b/>
          <w:color w:val="000000" w:themeColor="text1"/>
        </w:rPr>
        <w:t>Access</w:t>
      </w:r>
      <w:r w:rsidRPr="001B3DE8">
        <w:rPr>
          <w:color w:val="000000" w:themeColor="text1"/>
        </w:rPr>
        <w:t>,</w:t>
      </w:r>
      <w:proofErr w:type="gramEnd"/>
      <w:r w:rsidRPr="001B3DE8">
        <w:rPr>
          <w:color w:val="000000" w:themeColor="text1"/>
        </w:rPr>
        <w:t xml:space="preserve"> then click the </w:t>
      </w:r>
      <w:r w:rsidRPr="001B3DE8">
        <w:rPr>
          <w:b/>
          <w:color w:val="000000" w:themeColor="text1"/>
        </w:rPr>
        <w:t xml:space="preserve">Validate </w:t>
      </w:r>
      <w:r w:rsidRPr="001B3DE8">
        <w:rPr>
          <w:color w:val="000000" w:themeColor="text1"/>
        </w:rPr>
        <w:t>button again. Once again you should get the validation failure message.</w:t>
      </w:r>
    </w:p>
    <w:p w14:paraId="193C0399" w14:textId="77777777" w:rsidR="00E303A8" w:rsidRPr="001B3DE8" w:rsidRDefault="00E303A8" w:rsidP="00917A5F">
      <w:pPr>
        <w:pStyle w:val="1NIMTrgMainText"/>
        <w:numPr>
          <w:ilvl w:val="0"/>
          <w:numId w:val="36"/>
        </w:numPr>
        <w:spacing w:before="200"/>
        <w:ind w:left="425" w:hanging="425"/>
        <w:rPr>
          <w:color w:val="000000" w:themeColor="text1"/>
        </w:rPr>
      </w:pPr>
      <w:r w:rsidRPr="001B3DE8">
        <w:rPr>
          <w:color w:val="000000" w:themeColor="text1"/>
        </w:rPr>
        <w:t xml:space="preserve">Close the warning dialog box by clicking </w:t>
      </w:r>
      <w:r w:rsidRPr="001B3DE8">
        <w:rPr>
          <w:b/>
          <w:color w:val="000000" w:themeColor="text1"/>
        </w:rPr>
        <w:t>OK</w:t>
      </w:r>
      <w:r w:rsidRPr="001B3DE8">
        <w:rPr>
          <w:color w:val="000000" w:themeColor="text1"/>
        </w:rPr>
        <w:t>.</w:t>
      </w:r>
    </w:p>
    <w:p w14:paraId="193C039A" w14:textId="77777777" w:rsidR="00C47622" w:rsidRPr="001B3DE8" w:rsidRDefault="00C47622" w:rsidP="00474990">
      <w:pPr>
        <w:pStyle w:val="1NIMTrgMainText"/>
        <w:spacing w:before="200"/>
        <w:ind w:left="426"/>
        <w:rPr>
          <w:color w:val="000000" w:themeColor="text1"/>
        </w:rPr>
      </w:pPr>
      <w:r w:rsidRPr="001B3DE8">
        <w:rPr>
          <w:color w:val="000000" w:themeColor="text1"/>
        </w:rPr>
        <w:t xml:space="preserve">Now we will select just </w:t>
      </w:r>
      <w:r w:rsidRPr="001B3DE8">
        <w:rPr>
          <w:color w:val="000000" w:themeColor="text1"/>
          <w:u w:val="single"/>
        </w:rPr>
        <w:t>one</w:t>
      </w:r>
      <w:r w:rsidRPr="001B3DE8">
        <w:rPr>
          <w:color w:val="000000" w:themeColor="text1"/>
        </w:rPr>
        <w:t xml:space="preserve"> service from the list.</w:t>
      </w:r>
    </w:p>
    <w:p w14:paraId="193C039B" w14:textId="77777777" w:rsidR="00C47622" w:rsidRPr="001B3DE8" w:rsidRDefault="00C47622" w:rsidP="00917A5F">
      <w:pPr>
        <w:pStyle w:val="1NIMTrgMainText"/>
        <w:numPr>
          <w:ilvl w:val="0"/>
          <w:numId w:val="36"/>
        </w:numPr>
        <w:spacing w:before="200"/>
        <w:ind w:left="426" w:hanging="426"/>
        <w:rPr>
          <w:color w:val="000000" w:themeColor="text1"/>
        </w:rPr>
      </w:pPr>
      <w:r w:rsidRPr="001B3DE8">
        <w:rPr>
          <w:color w:val="000000" w:themeColor="text1"/>
        </w:rPr>
        <w:t xml:space="preserve">Remove the tick from the </w:t>
      </w:r>
      <w:r w:rsidRPr="001B3DE8">
        <w:rPr>
          <w:b/>
          <w:color w:val="000000" w:themeColor="text1"/>
        </w:rPr>
        <w:t>Light Internet Access</w:t>
      </w:r>
      <w:r w:rsidRPr="001B3DE8">
        <w:rPr>
          <w:color w:val="000000" w:themeColor="text1"/>
        </w:rPr>
        <w:t xml:space="preserve"> option and acknowledge the confirmation message.</w:t>
      </w:r>
    </w:p>
    <w:p w14:paraId="193C039C" w14:textId="77777777" w:rsidR="00C47622" w:rsidRPr="001B3DE8" w:rsidRDefault="00C47622" w:rsidP="00917A5F">
      <w:pPr>
        <w:pStyle w:val="1NIMTrgMainText"/>
        <w:numPr>
          <w:ilvl w:val="0"/>
          <w:numId w:val="36"/>
        </w:numPr>
        <w:spacing w:before="200"/>
        <w:ind w:left="426" w:hanging="426"/>
        <w:rPr>
          <w:color w:val="000000" w:themeColor="text1"/>
        </w:rPr>
      </w:pPr>
      <w:r w:rsidRPr="001B3DE8">
        <w:rPr>
          <w:color w:val="000000" w:themeColor="text1"/>
        </w:rPr>
        <w:t xml:space="preserve">Ensure that the </w:t>
      </w:r>
      <w:r w:rsidRPr="001B3DE8">
        <w:rPr>
          <w:b/>
          <w:color w:val="000000" w:themeColor="text1"/>
        </w:rPr>
        <w:t>Heavy Internet Access</w:t>
      </w:r>
      <w:r w:rsidRPr="001B3DE8">
        <w:rPr>
          <w:color w:val="000000" w:themeColor="text1"/>
        </w:rPr>
        <w:t xml:space="preserve"> option is still selected, </w:t>
      </w:r>
      <w:r w:rsidR="009F4707" w:rsidRPr="001B3DE8">
        <w:rPr>
          <w:color w:val="000000" w:themeColor="text1"/>
        </w:rPr>
        <w:t>and then</w:t>
      </w:r>
      <w:r w:rsidRPr="001B3DE8">
        <w:rPr>
          <w:color w:val="000000" w:themeColor="text1"/>
        </w:rPr>
        <w:t xml:space="preserve"> click the </w:t>
      </w:r>
      <w:r w:rsidRPr="001B3DE8">
        <w:rPr>
          <w:b/>
          <w:color w:val="000000" w:themeColor="text1"/>
        </w:rPr>
        <w:t xml:space="preserve">Validate </w:t>
      </w:r>
      <w:r w:rsidRPr="001B3DE8">
        <w:rPr>
          <w:color w:val="000000" w:themeColor="text1"/>
        </w:rPr>
        <w:t>button once more. This time you should get a confirmation message that indicates there are no validation errors:</w:t>
      </w:r>
    </w:p>
    <w:p w14:paraId="193C039D" w14:textId="641F707E" w:rsidR="00C47622" w:rsidRPr="001B3DE8" w:rsidRDefault="001900C1" w:rsidP="00C47622">
      <w:pPr>
        <w:pStyle w:val="1NIMTrgMainText"/>
        <w:spacing w:before="300" w:after="300"/>
        <w:jc w:val="center"/>
        <w:rPr>
          <w:color w:val="000000" w:themeColor="text1"/>
        </w:rPr>
      </w:pPr>
      <w:r>
        <w:rPr>
          <w:noProof/>
          <w:color w:val="000000" w:themeColor="text1"/>
        </w:rPr>
        <w:drawing>
          <wp:inline distT="0" distB="0" distL="0" distR="0" wp14:anchorId="09B64604" wp14:editId="56406618">
            <wp:extent cx="4342626" cy="1753494"/>
            <wp:effectExtent l="19050" t="19050" r="20320" b="18415"/>
            <wp:docPr id="27980" name="Picture 27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343150" cy="1753705"/>
                    </a:xfrm>
                    <a:prstGeom prst="rect">
                      <a:avLst/>
                    </a:prstGeom>
                    <a:noFill/>
                    <a:ln>
                      <a:solidFill>
                        <a:schemeClr val="accent1"/>
                      </a:solidFill>
                    </a:ln>
                  </pic:spPr>
                </pic:pic>
              </a:graphicData>
            </a:graphic>
          </wp:inline>
        </w:drawing>
      </w:r>
    </w:p>
    <w:p w14:paraId="193C039E" w14:textId="77777777" w:rsidR="00C47622" w:rsidRPr="001B3DE8" w:rsidRDefault="00C47622" w:rsidP="00917A5F">
      <w:pPr>
        <w:pStyle w:val="1NIMTrgMainText"/>
        <w:numPr>
          <w:ilvl w:val="0"/>
          <w:numId w:val="36"/>
        </w:numPr>
        <w:spacing w:before="200"/>
        <w:ind w:left="426" w:hanging="426"/>
        <w:rPr>
          <w:color w:val="000000" w:themeColor="text1"/>
        </w:rPr>
      </w:pPr>
      <w:r w:rsidRPr="001B3DE8">
        <w:rPr>
          <w:color w:val="000000" w:themeColor="text1"/>
        </w:rPr>
        <w:t xml:space="preserve">Click </w:t>
      </w:r>
      <w:r w:rsidRPr="001B3DE8">
        <w:rPr>
          <w:b/>
          <w:color w:val="000000" w:themeColor="text1"/>
        </w:rPr>
        <w:t xml:space="preserve">OK </w:t>
      </w:r>
      <w:r w:rsidRPr="001B3DE8">
        <w:rPr>
          <w:color w:val="000000" w:themeColor="text1"/>
        </w:rPr>
        <w:t>to close the confirmation dialog box (see above).</w:t>
      </w:r>
    </w:p>
    <w:p w14:paraId="193C039F" w14:textId="77777777" w:rsidR="00C47622" w:rsidRPr="001B3DE8" w:rsidRDefault="00C47622" w:rsidP="00474990">
      <w:pPr>
        <w:pStyle w:val="1NIMTrgMainText"/>
        <w:spacing w:before="200"/>
        <w:ind w:left="426"/>
        <w:rPr>
          <w:color w:val="000000" w:themeColor="text1"/>
        </w:rPr>
      </w:pPr>
      <w:r w:rsidRPr="001B3DE8">
        <w:rPr>
          <w:color w:val="000000" w:themeColor="text1"/>
        </w:rPr>
        <w:t>You can also provide values for the different attributes that belong to the added item in the catalog hierarchy (i.e. make configuration changes to an item while it’s still in the basket).</w:t>
      </w:r>
    </w:p>
    <w:p w14:paraId="193C03A0" w14:textId="77777777" w:rsidR="00C47622" w:rsidRPr="001B3DE8" w:rsidRDefault="00C47622" w:rsidP="00917A5F">
      <w:pPr>
        <w:pStyle w:val="1NIMTrgMainText"/>
        <w:numPr>
          <w:ilvl w:val="0"/>
          <w:numId w:val="36"/>
        </w:numPr>
        <w:spacing w:before="200"/>
        <w:ind w:left="426" w:hanging="426"/>
        <w:rPr>
          <w:color w:val="000000" w:themeColor="text1"/>
        </w:rPr>
      </w:pPr>
      <w:r w:rsidRPr="001B3DE8">
        <w:rPr>
          <w:color w:val="000000" w:themeColor="text1"/>
        </w:rPr>
        <w:t xml:space="preserve">Select the </w:t>
      </w:r>
      <w:r w:rsidRPr="001B3DE8">
        <w:rPr>
          <w:b/>
          <w:color w:val="000000" w:themeColor="text1"/>
        </w:rPr>
        <w:t xml:space="preserve">Heavy Internet Access </w:t>
      </w:r>
      <w:r w:rsidRPr="001B3DE8">
        <w:rPr>
          <w:color w:val="000000" w:themeColor="text1"/>
        </w:rPr>
        <w:t>in the left panel.</w:t>
      </w:r>
    </w:p>
    <w:p w14:paraId="193C03A1" w14:textId="77777777" w:rsidR="00C47622" w:rsidRPr="001B3DE8" w:rsidRDefault="00C47622" w:rsidP="00474990">
      <w:pPr>
        <w:pStyle w:val="1NIMTrgMainText"/>
        <w:spacing w:before="200"/>
        <w:ind w:left="426"/>
        <w:rPr>
          <w:color w:val="000000" w:themeColor="text1"/>
        </w:rPr>
      </w:pPr>
      <w:r w:rsidRPr="00A45CC4">
        <w:rPr>
          <w:color w:val="000000" w:themeColor="text1"/>
          <w:rPrChange w:id="1071" w:author="Claire Carbone" w:date="2015-01-20T16:07:00Z">
            <w:rPr>
              <w:color w:val="000000" w:themeColor="text1"/>
              <w:highlight w:val="yellow"/>
            </w:rPr>
          </w:rPrChange>
        </w:rPr>
        <w:t xml:space="preserve">On the right-hand side you will now see the </w:t>
      </w:r>
      <w:r w:rsidRPr="00A45CC4">
        <w:rPr>
          <w:b/>
          <w:color w:val="000000" w:themeColor="text1"/>
          <w:rPrChange w:id="1072" w:author="Claire Carbone" w:date="2015-01-20T16:07:00Z">
            <w:rPr>
              <w:b/>
              <w:color w:val="000000" w:themeColor="text1"/>
              <w:highlight w:val="yellow"/>
            </w:rPr>
          </w:rPrChange>
        </w:rPr>
        <w:t xml:space="preserve">Download Bandwidth </w:t>
      </w:r>
      <w:r w:rsidRPr="00A45CC4">
        <w:rPr>
          <w:color w:val="000000" w:themeColor="text1"/>
          <w:rPrChange w:id="1073" w:author="Claire Carbone" w:date="2015-01-20T16:07:00Z">
            <w:rPr>
              <w:color w:val="000000" w:themeColor="text1"/>
              <w:highlight w:val="yellow"/>
            </w:rPr>
          </w:rPrChange>
        </w:rPr>
        <w:t xml:space="preserve">and </w:t>
      </w:r>
      <w:r w:rsidRPr="00A45CC4">
        <w:rPr>
          <w:b/>
          <w:color w:val="000000" w:themeColor="text1"/>
          <w:rPrChange w:id="1074" w:author="Claire Carbone" w:date="2015-01-20T16:07:00Z">
            <w:rPr>
              <w:b/>
              <w:color w:val="000000" w:themeColor="text1"/>
              <w:highlight w:val="yellow"/>
            </w:rPr>
          </w:rPrChange>
        </w:rPr>
        <w:t>Upload</w:t>
      </w:r>
      <w:r w:rsidRPr="00A45CC4">
        <w:rPr>
          <w:color w:val="000000" w:themeColor="text1"/>
          <w:rPrChange w:id="1075" w:author="Claire Carbone" w:date="2015-01-20T16:07:00Z">
            <w:rPr>
              <w:color w:val="000000" w:themeColor="text1"/>
              <w:highlight w:val="yellow"/>
            </w:rPr>
          </w:rPrChange>
        </w:rPr>
        <w:t xml:space="preserve"> </w:t>
      </w:r>
      <w:r w:rsidRPr="00A45CC4">
        <w:rPr>
          <w:b/>
          <w:color w:val="000000" w:themeColor="text1"/>
          <w:rPrChange w:id="1076" w:author="Claire Carbone" w:date="2015-01-20T16:07:00Z">
            <w:rPr>
              <w:b/>
              <w:color w:val="000000" w:themeColor="text1"/>
              <w:highlight w:val="yellow"/>
            </w:rPr>
          </w:rPrChange>
        </w:rPr>
        <w:t>Bandwidth</w:t>
      </w:r>
      <w:r w:rsidRPr="00A45CC4">
        <w:rPr>
          <w:color w:val="000000" w:themeColor="text1"/>
          <w:rPrChange w:id="1077" w:author="Claire Carbone" w:date="2015-01-20T16:07:00Z">
            <w:rPr>
              <w:color w:val="000000" w:themeColor="text1"/>
              <w:highlight w:val="yellow"/>
            </w:rPr>
          </w:rPrChange>
        </w:rPr>
        <w:t xml:space="preserve"> attributes we created earlier, with pull-down menu bandwidth options</w:t>
      </w:r>
      <w:r w:rsidR="00C310B7" w:rsidRPr="00A45CC4">
        <w:rPr>
          <w:color w:val="000000" w:themeColor="text1"/>
          <w:rPrChange w:id="1078" w:author="Claire Carbone" w:date="2015-01-20T16:07:00Z">
            <w:rPr>
              <w:color w:val="000000" w:themeColor="text1"/>
              <w:highlight w:val="yellow"/>
            </w:rPr>
          </w:rPrChange>
        </w:rPr>
        <w:t>:</w:t>
      </w:r>
    </w:p>
    <w:p w14:paraId="193C03A2" w14:textId="5BD94742" w:rsidR="00C310B7" w:rsidRPr="001B3DE8" w:rsidRDefault="004D2AFD" w:rsidP="00C310B7">
      <w:pPr>
        <w:pStyle w:val="1NIMTrgMainText"/>
        <w:spacing w:before="300" w:after="300"/>
        <w:jc w:val="center"/>
        <w:rPr>
          <w:color w:val="000000" w:themeColor="text1"/>
        </w:rPr>
      </w:pPr>
      <w:ins w:id="1079" w:author="Claire Carbone" w:date="2015-01-21T13:34:00Z">
        <w:r>
          <w:rPr>
            <w:noProof/>
            <w:color w:val="000000" w:themeColor="text1"/>
          </w:rPr>
          <w:drawing>
            <wp:inline distT="0" distB="0" distL="0" distR="0" wp14:anchorId="5F983AE1" wp14:editId="73E0A329">
              <wp:extent cx="5112327" cy="3262943"/>
              <wp:effectExtent l="19050" t="19050" r="12700" b="13970"/>
              <wp:docPr id="27852" name="Picture 27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112277" cy="3262911"/>
                      </a:xfrm>
                      <a:prstGeom prst="rect">
                        <a:avLst/>
                      </a:prstGeom>
                      <a:noFill/>
                      <a:ln>
                        <a:solidFill>
                          <a:schemeClr val="accent1"/>
                        </a:solidFill>
                      </a:ln>
                    </pic:spPr>
                  </pic:pic>
                </a:graphicData>
              </a:graphic>
            </wp:inline>
          </w:drawing>
        </w:r>
      </w:ins>
      <w:del w:id="1080" w:author="Claire Carbone" w:date="2015-01-20T16:06:00Z">
        <w:r w:rsidR="00C310B7" w:rsidRPr="001B3DE8" w:rsidDel="00A45CC4">
          <w:rPr>
            <w:noProof/>
            <w:color w:val="000000" w:themeColor="text1"/>
          </w:rPr>
          <w:drawing>
            <wp:inline distT="0" distB="0" distL="0" distR="0" wp14:anchorId="193C07AA" wp14:editId="076A8E22">
              <wp:extent cx="5113867" cy="1773203"/>
              <wp:effectExtent l="19050" t="19050" r="10795" b="17780"/>
              <wp:docPr id="27766" name="Picture 2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06">
                        <a:extLst>
                          <a:ext uri="{28A0092B-C50C-407E-A947-70E740481C1C}">
                            <a14:useLocalDpi xmlns:a14="http://schemas.microsoft.com/office/drawing/2010/main" val="0"/>
                          </a:ext>
                        </a:extLst>
                      </a:blip>
                      <a:srcRect l="976" t="13386" r="813" b="47131"/>
                      <a:stretch/>
                    </pic:blipFill>
                    <pic:spPr bwMode="auto">
                      <a:xfrm>
                        <a:off x="0" y="0"/>
                        <a:ext cx="5105815" cy="1770411"/>
                      </a:xfrm>
                      <a:prstGeom prst="rect">
                        <a:avLst/>
                      </a:prstGeom>
                      <a:solidFill>
                        <a:srgbClr val="FFFFFF"/>
                      </a:solid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p>
    <w:p w14:paraId="193C03A3" w14:textId="282CB942" w:rsidR="00C310B7" w:rsidRPr="001B3DE8" w:rsidRDefault="00C310B7" w:rsidP="00474990">
      <w:pPr>
        <w:pStyle w:val="1NIMTrgMainText"/>
        <w:spacing w:before="200"/>
        <w:ind w:left="426"/>
        <w:rPr>
          <w:color w:val="000000" w:themeColor="text1"/>
        </w:rPr>
      </w:pPr>
      <w:r w:rsidRPr="00A45CC4">
        <w:rPr>
          <w:color w:val="000000" w:themeColor="text1"/>
          <w:rPrChange w:id="1081" w:author="Claire Carbone" w:date="2015-01-20T16:08:00Z">
            <w:rPr>
              <w:color w:val="000000" w:themeColor="text1"/>
              <w:highlight w:val="yellow"/>
            </w:rPr>
          </w:rPrChange>
        </w:rPr>
        <w:t xml:space="preserve">The </w:t>
      </w:r>
      <w:ins w:id="1082" w:author="Claire Carbone" w:date="2015-01-20T16:08:00Z">
        <w:r w:rsidR="00A45CC4" w:rsidRPr="00A45CC4">
          <w:rPr>
            <w:color w:val="000000" w:themeColor="text1"/>
            <w:rPrChange w:id="1083" w:author="Claire Carbone" w:date="2015-01-20T16:08:00Z">
              <w:rPr>
                <w:color w:val="000000" w:themeColor="text1"/>
                <w:highlight w:val="yellow"/>
              </w:rPr>
            </w:rPrChange>
          </w:rPr>
          <w:t xml:space="preserve">default </w:t>
        </w:r>
      </w:ins>
      <w:r w:rsidRPr="00A45CC4">
        <w:rPr>
          <w:color w:val="000000" w:themeColor="text1"/>
          <w:rPrChange w:id="1084" w:author="Claire Carbone" w:date="2015-01-20T16:08:00Z">
            <w:rPr>
              <w:color w:val="000000" w:themeColor="text1"/>
              <w:highlight w:val="yellow"/>
            </w:rPr>
          </w:rPrChange>
        </w:rPr>
        <w:t>bandwidth values in these lists are a direct result of the ‘</w:t>
      </w:r>
      <w:r w:rsidRPr="00A45CC4">
        <w:rPr>
          <w:b/>
          <w:color w:val="000000" w:themeColor="text1"/>
          <w:rPrChange w:id="1085" w:author="Claire Carbone" w:date="2015-01-20T16:08:00Z">
            <w:rPr>
              <w:b/>
              <w:color w:val="000000" w:themeColor="text1"/>
              <w:highlight w:val="yellow"/>
            </w:rPr>
          </w:rPrChange>
        </w:rPr>
        <w:t>restrictions</w:t>
      </w:r>
      <w:r w:rsidRPr="00A45CC4">
        <w:rPr>
          <w:color w:val="000000" w:themeColor="text1"/>
          <w:rPrChange w:id="1086" w:author="Claire Carbone" w:date="2015-01-20T16:08:00Z">
            <w:rPr>
              <w:color w:val="000000" w:themeColor="text1"/>
              <w:highlight w:val="yellow"/>
            </w:rPr>
          </w:rPrChange>
        </w:rPr>
        <w:t>’ we created in a previous exercise</w:t>
      </w:r>
      <w:r w:rsidRPr="001B3DE8">
        <w:rPr>
          <w:color w:val="000000" w:themeColor="text1"/>
        </w:rPr>
        <w:t>.</w:t>
      </w:r>
    </w:p>
    <w:p w14:paraId="193C03A4" w14:textId="77777777" w:rsidR="00C310B7" w:rsidRPr="001B3DE8" w:rsidRDefault="00C310B7" w:rsidP="00917A5F">
      <w:pPr>
        <w:pStyle w:val="1NIMTrgMainText"/>
        <w:numPr>
          <w:ilvl w:val="0"/>
          <w:numId w:val="36"/>
        </w:numPr>
        <w:spacing w:before="200"/>
        <w:ind w:left="426" w:hanging="426"/>
        <w:rPr>
          <w:color w:val="000000" w:themeColor="text1"/>
        </w:rPr>
      </w:pPr>
      <w:r w:rsidRPr="001B3DE8">
        <w:rPr>
          <w:color w:val="000000" w:themeColor="text1"/>
        </w:rPr>
        <w:t xml:space="preserve">Open the </w:t>
      </w:r>
      <w:r w:rsidRPr="001B3DE8">
        <w:rPr>
          <w:b/>
          <w:color w:val="000000" w:themeColor="text1"/>
        </w:rPr>
        <w:t>Download Bandwidth</w:t>
      </w:r>
      <w:r w:rsidRPr="001B3DE8">
        <w:rPr>
          <w:color w:val="000000" w:themeColor="text1"/>
        </w:rPr>
        <w:t xml:space="preserve"> pull-down list and select ‘</w:t>
      </w:r>
      <w:r w:rsidRPr="001B3DE8">
        <w:rPr>
          <w:b/>
          <w:color w:val="000000" w:themeColor="text1"/>
        </w:rPr>
        <w:t>32mbps</w:t>
      </w:r>
      <w:r w:rsidRPr="001B3DE8">
        <w:rPr>
          <w:color w:val="000000" w:themeColor="text1"/>
        </w:rPr>
        <w:t>’.</w:t>
      </w:r>
    </w:p>
    <w:p w14:paraId="193C03A5" w14:textId="77777777" w:rsidR="00C310B7" w:rsidRPr="001B3DE8" w:rsidRDefault="00C310B7" w:rsidP="00917A5F">
      <w:pPr>
        <w:pStyle w:val="1NIMTrgMainText"/>
        <w:numPr>
          <w:ilvl w:val="0"/>
          <w:numId w:val="36"/>
        </w:numPr>
        <w:spacing w:before="200"/>
        <w:ind w:left="426" w:hanging="426"/>
        <w:rPr>
          <w:color w:val="000000" w:themeColor="text1"/>
        </w:rPr>
      </w:pPr>
      <w:r w:rsidRPr="001B3DE8">
        <w:rPr>
          <w:color w:val="000000" w:themeColor="text1"/>
        </w:rPr>
        <w:t xml:space="preserve">Open the </w:t>
      </w:r>
      <w:r w:rsidRPr="001B3DE8">
        <w:rPr>
          <w:b/>
          <w:color w:val="000000" w:themeColor="text1"/>
        </w:rPr>
        <w:t xml:space="preserve">Upload Bandwidth </w:t>
      </w:r>
      <w:r w:rsidRPr="001B3DE8">
        <w:rPr>
          <w:color w:val="000000" w:themeColor="text1"/>
        </w:rPr>
        <w:t>pull-down list and select ‘</w:t>
      </w:r>
      <w:r w:rsidRPr="001B3DE8">
        <w:rPr>
          <w:b/>
          <w:color w:val="000000" w:themeColor="text1"/>
        </w:rPr>
        <w:t>8mbps</w:t>
      </w:r>
      <w:r w:rsidRPr="001B3DE8">
        <w:rPr>
          <w:color w:val="000000" w:themeColor="text1"/>
        </w:rPr>
        <w:t>’</w:t>
      </w:r>
      <w:del w:id="1087" w:author="Claire Carbone" w:date="2015-01-20T16:08:00Z">
        <w:r w:rsidRPr="001B3DE8" w:rsidDel="00A45CC4">
          <w:rPr>
            <w:color w:val="000000" w:themeColor="text1"/>
          </w:rPr>
          <w:delText xml:space="preserve"> (the only option)</w:delText>
        </w:r>
      </w:del>
      <w:r w:rsidRPr="001B3DE8">
        <w:rPr>
          <w:color w:val="000000" w:themeColor="text1"/>
        </w:rPr>
        <w:t>.</w:t>
      </w:r>
    </w:p>
    <w:p w14:paraId="193C03A6" w14:textId="252B847E" w:rsidR="00C310B7" w:rsidRPr="001B3DE8" w:rsidRDefault="001900C1" w:rsidP="00C310B7">
      <w:pPr>
        <w:pStyle w:val="1NIMTrgMainText"/>
        <w:spacing w:before="300" w:after="300"/>
        <w:jc w:val="center"/>
        <w:rPr>
          <w:color w:val="000000" w:themeColor="text1"/>
        </w:rPr>
      </w:pPr>
      <w:r>
        <w:rPr>
          <w:noProof/>
          <w:color w:val="000000" w:themeColor="text1"/>
        </w:rPr>
        <w:drawing>
          <wp:inline distT="0" distB="0" distL="0" distR="0" wp14:anchorId="469BDD18" wp14:editId="351F3258">
            <wp:extent cx="3816927" cy="1343933"/>
            <wp:effectExtent l="19050" t="19050" r="12700" b="27940"/>
            <wp:docPr id="27981" name="Picture 2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816703" cy="1343854"/>
                    </a:xfrm>
                    <a:prstGeom prst="rect">
                      <a:avLst/>
                    </a:prstGeom>
                    <a:noFill/>
                    <a:ln>
                      <a:solidFill>
                        <a:schemeClr val="accent1"/>
                      </a:solidFill>
                    </a:ln>
                  </pic:spPr>
                </pic:pic>
              </a:graphicData>
            </a:graphic>
          </wp:inline>
        </w:drawing>
      </w:r>
    </w:p>
    <w:p w14:paraId="193C03A7" w14:textId="77777777" w:rsidR="006D7514" w:rsidDel="00912DEC" w:rsidRDefault="00C310B7">
      <w:pPr>
        <w:pStyle w:val="1NIMTrgMainText"/>
        <w:spacing w:before="200"/>
        <w:ind w:left="426"/>
        <w:rPr>
          <w:del w:id="1088" w:author="Claire Carbone" w:date="2015-01-20T16:09:00Z"/>
          <w:color w:val="000000" w:themeColor="text1"/>
        </w:rPr>
      </w:pPr>
      <w:r w:rsidRPr="001B3DE8">
        <w:rPr>
          <w:color w:val="000000" w:themeColor="text1"/>
        </w:rPr>
        <w:t>That completes the testing activity.</w:t>
      </w:r>
    </w:p>
    <w:p w14:paraId="6401A7F7" w14:textId="77777777" w:rsidR="00912DEC" w:rsidRPr="001B3DE8" w:rsidRDefault="00912DEC" w:rsidP="00474990">
      <w:pPr>
        <w:pStyle w:val="1NIMTrgMainText"/>
        <w:spacing w:before="200"/>
        <w:ind w:left="426"/>
        <w:rPr>
          <w:ins w:id="1089" w:author="Claire Carbone" w:date="2015-01-21T13:44:00Z"/>
          <w:color w:val="000000" w:themeColor="text1"/>
        </w:rPr>
      </w:pPr>
    </w:p>
    <w:p w14:paraId="0D828E44" w14:textId="77777777" w:rsidR="00912DEC" w:rsidRPr="001B3DE8" w:rsidRDefault="00912DEC" w:rsidP="00912DEC">
      <w:pPr>
        <w:pStyle w:val="1NIMTrgMainText"/>
        <w:numPr>
          <w:ilvl w:val="0"/>
          <w:numId w:val="36"/>
        </w:numPr>
        <w:spacing w:before="200"/>
        <w:ind w:left="426" w:hanging="426"/>
        <w:rPr>
          <w:ins w:id="1090" w:author="Claire Carbone" w:date="2015-01-21T13:44:00Z"/>
          <w:color w:val="000000" w:themeColor="text1"/>
        </w:rPr>
      </w:pPr>
      <w:ins w:id="1091" w:author="Claire Carbone" w:date="2015-01-21T13:44:00Z">
        <w:r w:rsidRPr="001B3DE8">
          <w:rPr>
            <w:color w:val="000000" w:themeColor="text1"/>
          </w:rPr>
          <w:t xml:space="preserve">Turn off the test mode by going to </w:t>
        </w:r>
        <w:r w:rsidRPr="001B3DE8">
          <w:rPr>
            <w:i/>
            <w:color w:val="000000" w:themeColor="text1"/>
          </w:rPr>
          <w:t>Test Mode &gt; Test Off</w:t>
        </w:r>
        <w:r w:rsidRPr="001B3DE8">
          <w:rPr>
            <w:color w:val="000000" w:themeColor="text1"/>
          </w:rPr>
          <w:t>:</w:t>
        </w:r>
      </w:ins>
    </w:p>
    <w:p w14:paraId="64986C88" w14:textId="77777777" w:rsidR="00912DEC" w:rsidRPr="001B3DE8" w:rsidRDefault="00912DEC" w:rsidP="00912DEC">
      <w:pPr>
        <w:pStyle w:val="1NIMTrgMainText"/>
        <w:spacing w:before="300" w:after="300"/>
        <w:jc w:val="center"/>
        <w:rPr>
          <w:ins w:id="1092" w:author="Claire Carbone" w:date="2015-01-21T13:44:00Z"/>
          <w:color w:val="000000" w:themeColor="text1"/>
        </w:rPr>
      </w:pPr>
      <w:ins w:id="1093" w:author="Claire Carbone" w:date="2015-01-21T13:44:00Z">
        <w:r>
          <w:rPr>
            <w:noProof/>
            <w:color w:val="000000" w:themeColor="text1"/>
          </w:rPr>
          <w:drawing>
            <wp:inline distT="0" distB="0" distL="0" distR="0" wp14:anchorId="7E3AB7AC" wp14:editId="2DA53CBE">
              <wp:extent cx="1596640" cy="1406236"/>
              <wp:effectExtent l="19050" t="19050" r="22860" b="22860"/>
              <wp:docPr id="27853" name="Picture 27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596640" cy="1406236"/>
                      </a:xfrm>
                      <a:prstGeom prst="rect">
                        <a:avLst/>
                      </a:prstGeom>
                      <a:noFill/>
                      <a:ln>
                        <a:solidFill>
                          <a:srgbClr val="4F81BD"/>
                        </a:solidFill>
                      </a:ln>
                    </pic:spPr>
                  </pic:pic>
                </a:graphicData>
              </a:graphic>
            </wp:inline>
          </w:drawing>
        </w:r>
      </w:ins>
    </w:p>
    <w:p w14:paraId="193C03A8" w14:textId="468883F2" w:rsidR="00C310B7" w:rsidRPr="001B3DE8" w:rsidDel="00A45CC4" w:rsidRDefault="00912DEC" w:rsidP="00912DEC">
      <w:pPr>
        <w:pStyle w:val="1NIMTrgMainText"/>
        <w:numPr>
          <w:ilvl w:val="0"/>
          <w:numId w:val="36"/>
        </w:numPr>
        <w:spacing w:before="200"/>
        <w:ind w:left="426" w:hanging="426"/>
        <w:rPr>
          <w:del w:id="1094" w:author="Claire Carbone" w:date="2015-01-20T16:09:00Z"/>
          <w:color w:val="000000" w:themeColor="text1"/>
        </w:rPr>
      </w:pPr>
      <w:ins w:id="1095" w:author="Claire Carbone" w:date="2015-01-21T13:44:00Z">
        <w:r w:rsidRPr="001B3DE8">
          <w:rPr>
            <w:color w:val="000000" w:themeColor="text1"/>
          </w:rPr>
          <w:t xml:space="preserve">The Catalog Designer screen will go </w:t>
        </w:r>
        <w:r>
          <w:rPr>
            <w:color w:val="000000" w:themeColor="text1"/>
          </w:rPr>
          <w:t>to the Overview screen</w:t>
        </w:r>
        <w:r w:rsidRPr="001B3DE8">
          <w:rPr>
            <w:color w:val="000000" w:themeColor="text1"/>
          </w:rPr>
          <w:t>, awaiting the next user action.</w:t>
        </w:r>
      </w:ins>
      <w:del w:id="1096" w:author="Claire Carbone" w:date="2015-01-20T16:09:00Z">
        <w:r w:rsidR="00C310B7" w:rsidRPr="001B3DE8" w:rsidDel="00A45CC4">
          <w:rPr>
            <w:color w:val="000000" w:themeColor="text1"/>
          </w:rPr>
          <w:delText xml:space="preserve">Turn off the test mode by going to </w:delText>
        </w:r>
        <w:r w:rsidR="00C310B7" w:rsidRPr="001B3DE8" w:rsidDel="00A45CC4">
          <w:rPr>
            <w:i/>
            <w:color w:val="000000" w:themeColor="text1"/>
          </w:rPr>
          <w:delText>Test Mode &gt; Test Off</w:delText>
        </w:r>
        <w:r w:rsidR="00C310B7" w:rsidRPr="001B3DE8" w:rsidDel="00A45CC4">
          <w:rPr>
            <w:color w:val="000000" w:themeColor="text1"/>
          </w:rPr>
          <w:delText>:</w:delText>
        </w:r>
      </w:del>
    </w:p>
    <w:p w14:paraId="193C03A9" w14:textId="2ACBE292" w:rsidR="00C310B7" w:rsidRPr="001B3DE8" w:rsidDel="00A45CC4" w:rsidRDefault="00C82924">
      <w:pPr>
        <w:pStyle w:val="1NIMTrgMainText"/>
        <w:spacing w:before="300" w:after="300"/>
        <w:jc w:val="center"/>
        <w:rPr>
          <w:del w:id="1097" w:author="Claire Carbone" w:date="2015-01-20T16:09:00Z"/>
          <w:color w:val="000000" w:themeColor="text1"/>
        </w:rPr>
      </w:pPr>
      <w:del w:id="1098" w:author="Claire Carbone" w:date="2015-01-20T16:09:00Z">
        <w:r w:rsidDel="00A45CC4">
          <w:rPr>
            <w:noProof/>
            <w:color w:val="000000" w:themeColor="text1"/>
          </w:rPr>
          <w:drawing>
            <wp:inline distT="0" distB="0" distL="0" distR="0" wp14:anchorId="1671EA55" wp14:editId="63360788">
              <wp:extent cx="1596640" cy="1406236"/>
              <wp:effectExtent l="19050" t="19050" r="22860" b="22860"/>
              <wp:docPr id="27982" name="Picture 2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596640" cy="1406236"/>
                      </a:xfrm>
                      <a:prstGeom prst="rect">
                        <a:avLst/>
                      </a:prstGeom>
                      <a:noFill/>
                      <a:ln>
                        <a:solidFill>
                          <a:schemeClr val="accent1"/>
                        </a:solidFill>
                      </a:ln>
                    </pic:spPr>
                  </pic:pic>
                </a:graphicData>
              </a:graphic>
            </wp:inline>
          </w:drawing>
        </w:r>
      </w:del>
    </w:p>
    <w:p w14:paraId="193C03AA" w14:textId="17A4BF7B" w:rsidR="00C310B7" w:rsidRPr="001B3DE8" w:rsidDel="00575744" w:rsidRDefault="00C310B7">
      <w:pPr>
        <w:pStyle w:val="1NIMTrgMainText"/>
        <w:spacing w:before="200"/>
        <w:rPr>
          <w:del w:id="1099" w:author="Claire Carbone" w:date="2015-01-17T17:11:00Z"/>
          <w:color w:val="000000" w:themeColor="text1"/>
        </w:rPr>
        <w:pPrChange w:id="1100" w:author="Claire Carbone" w:date="2015-01-20T16:09:00Z">
          <w:pPr>
            <w:pStyle w:val="1NIMTrgMainText"/>
            <w:spacing w:before="200"/>
            <w:ind w:left="426"/>
          </w:pPr>
        </w:pPrChange>
      </w:pPr>
      <w:del w:id="1101" w:author="Claire Carbone" w:date="2015-01-20T16:09:00Z">
        <w:r w:rsidRPr="001B3DE8" w:rsidDel="00A45CC4">
          <w:rPr>
            <w:color w:val="000000" w:themeColor="text1"/>
          </w:rPr>
          <w:delText xml:space="preserve">The Catalog Designer screen will go </w:delText>
        </w:r>
        <w:r w:rsidR="00C82924" w:rsidDel="00A45CC4">
          <w:rPr>
            <w:color w:val="000000" w:themeColor="text1"/>
          </w:rPr>
          <w:delText>to the Overview screen</w:delText>
        </w:r>
        <w:r w:rsidRPr="001B3DE8" w:rsidDel="00A45CC4">
          <w:rPr>
            <w:color w:val="000000" w:themeColor="text1"/>
          </w:rPr>
          <w:delText>, awaiting the next user action.</w:delText>
        </w:r>
      </w:del>
    </w:p>
    <w:p w14:paraId="193C03AB" w14:textId="77777777" w:rsidR="006D7514" w:rsidRPr="001B3DE8" w:rsidDel="00575744" w:rsidRDefault="006D7514">
      <w:pPr>
        <w:pStyle w:val="1NIMTrgMainText"/>
        <w:spacing w:before="200"/>
        <w:rPr>
          <w:del w:id="1102" w:author="Claire Carbone" w:date="2015-01-17T17:11:00Z"/>
          <w:color w:val="000000" w:themeColor="text1"/>
        </w:rPr>
        <w:pPrChange w:id="1103" w:author="Claire Carbone" w:date="2015-01-20T16:09:00Z">
          <w:pPr>
            <w:pStyle w:val="1NIMTrgMainText"/>
            <w:spacing w:before="200"/>
            <w:ind w:left="426"/>
          </w:pPr>
        </w:pPrChange>
      </w:pPr>
    </w:p>
    <w:p w14:paraId="193C03AC" w14:textId="77777777" w:rsidR="00165561" w:rsidRPr="001B3DE8" w:rsidDel="00575744" w:rsidRDefault="00165561">
      <w:pPr>
        <w:pStyle w:val="1NIMTrgMainText"/>
        <w:spacing w:before="200"/>
        <w:rPr>
          <w:del w:id="1104" w:author="Claire Carbone" w:date="2015-01-17T17:11:00Z"/>
          <w:color w:val="000000" w:themeColor="text1"/>
        </w:rPr>
        <w:pPrChange w:id="1105" w:author="Claire Carbone" w:date="2015-01-20T16:09:00Z">
          <w:pPr>
            <w:pStyle w:val="1NIMTrgMainText"/>
            <w:spacing w:before="200"/>
            <w:ind w:left="426"/>
          </w:pPr>
        </w:pPrChange>
      </w:pPr>
    </w:p>
    <w:p w14:paraId="193C03AD" w14:textId="77777777" w:rsidR="00165561" w:rsidRPr="001B3DE8" w:rsidDel="00575744" w:rsidRDefault="00165561">
      <w:pPr>
        <w:pStyle w:val="1NIMTrgMainText"/>
        <w:spacing w:before="200"/>
        <w:rPr>
          <w:del w:id="1106" w:author="Claire Carbone" w:date="2015-01-17T17:11:00Z"/>
          <w:color w:val="000000" w:themeColor="text1"/>
        </w:rPr>
        <w:pPrChange w:id="1107" w:author="Claire Carbone" w:date="2015-01-20T16:09:00Z">
          <w:pPr>
            <w:pStyle w:val="1NIMTrgMainText"/>
            <w:spacing w:before="200"/>
            <w:ind w:left="426"/>
          </w:pPr>
        </w:pPrChange>
      </w:pPr>
    </w:p>
    <w:p w14:paraId="193C03AE" w14:textId="77777777" w:rsidR="00165561" w:rsidRPr="001B3DE8" w:rsidRDefault="00165561">
      <w:pPr>
        <w:pStyle w:val="1NIMTrgMainText"/>
        <w:spacing w:before="200"/>
        <w:ind w:left="426"/>
        <w:rPr>
          <w:color w:val="000000" w:themeColor="text1"/>
        </w:rPr>
      </w:pPr>
    </w:p>
    <w:p w14:paraId="193C03AF" w14:textId="77777777" w:rsidR="00165561" w:rsidRPr="001B3DE8" w:rsidRDefault="00165561" w:rsidP="006D7514">
      <w:pPr>
        <w:pStyle w:val="1NIMTrgMainText"/>
        <w:spacing w:before="200"/>
        <w:ind w:left="426"/>
        <w:rPr>
          <w:color w:val="000000" w:themeColor="text1"/>
        </w:rPr>
      </w:pPr>
    </w:p>
    <w:p w14:paraId="193C03B0" w14:textId="77777777" w:rsidR="006D7514" w:rsidRPr="001B3DE8" w:rsidRDefault="006D7514" w:rsidP="006D7514">
      <w:pPr>
        <w:pStyle w:val="1NIMTrgMainText"/>
        <w:spacing w:before="200"/>
        <w:ind w:left="426"/>
        <w:rPr>
          <w:color w:val="000000" w:themeColor="text1"/>
        </w:rPr>
      </w:pPr>
    </w:p>
    <w:p w14:paraId="193C03B1" w14:textId="77777777" w:rsidR="006D7514" w:rsidRPr="001B3DE8" w:rsidRDefault="006D7514" w:rsidP="006D7514">
      <w:pPr>
        <w:pStyle w:val="1NIMTrgMainText"/>
        <w:spacing w:before="200"/>
        <w:ind w:left="426"/>
        <w:rPr>
          <w:color w:val="000000" w:themeColor="text1"/>
        </w:rPr>
      </w:pPr>
    </w:p>
    <w:p w14:paraId="193C03B2" w14:textId="77777777" w:rsidR="002A05BE" w:rsidRDefault="002A05BE">
      <w:pPr>
        <w:rPr>
          <w:color w:val="000000" w:themeColor="text1"/>
          <w:sz w:val="20"/>
          <w:szCs w:val="20"/>
          <w:lang w:eastAsia="en-US"/>
        </w:rPr>
      </w:pPr>
      <w:del w:id="1108" w:author="Claire Carbone" w:date="2015-01-17T17:11:00Z">
        <w:r w:rsidDel="00575744">
          <w:rPr>
            <w:color w:val="000000" w:themeColor="text1"/>
            <w:sz w:val="20"/>
          </w:rPr>
          <w:br w:type="page"/>
        </w:r>
      </w:del>
    </w:p>
    <w:p w14:paraId="323FA326" w14:textId="77777777" w:rsidR="00912DEC" w:rsidRDefault="00912DEC">
      <w:pPr>
        <w:rPr>
          <w:ins w:id="1109" w:author="Claire Carbone" w:date="2015-01-21T13:45:00Z"/>
          <w:rFonts w:eastAsia="SimSun"/>
          <w:color w:val="000000" w:themeColor="text1"/>
          <w:kern w:val="28"/>
          <w:sz w:val="40"/>
          <w:szCs w:val="20"/>
          <w:lang w:eastAsia="en-US"/>
        </w:rPr>
      </w:pPr>
      <w:ins w:id="1110" w:author="Claire Carbone" w:date="2015-01-21T13:45:00Z">
        <w:r>
          <w:rPr>
            <w:color w:val="000000" w:themeColor="text1"/>
          </w:rPr>
          <w:br w:type="page"/>
        </w:r>
      </w:ins>
    </w:p>
    <w:p w14:paraId="193C03B3" w14:textId="37181738" w:rsidR="000A4D90" w:rsidRPr="001B3DE8" w:rsidRDefault="000A4D90" w:rsidP="000308A3">
      <w:pPr>
        <w:pStyle w:val="StyleHeading1AsianSimSun"/>
        <w:tabs>
          <w:tab w:val="clear" w:pos="1701"/>
        </w:tabs>
        <w:spacing w:line="276" w:lineRule="auto"/>
        <w:ind w:left="851" w:hanging="851"/>
        <w:rPr>
          <w:color w:val="000000" w:themeColor="text1"/>
        </w:rPr>
      </w:pPr>
      <w:bookmarkStart w:id="1111" w:name="_Toc409617016"/>
      <w:r w:rsidRPr="001B3DE8">
        <w:rPr>
          <w:color w:val="000000" w:themeColor="text1"/>
        </w:rPr>
        <w:t xml:space="preserve">Module </w:t>
      </w:r>
      <w:r w:rsidR="00210F6D" w:rsidRPr="001B3DE8">
        <w:rPr>
          <w:color w:val="000000" w:themeColor="text1"/>
        </w:rPr>
        <w:t>7</w:t>
      </w:r>
      <w:r w:rsidRPr="001B3DE8">
        <w:rPr>
          <w:color w:val="000000" w:themeColor="text1"/>
        </w:rPr>
        <w:t xml:space="preserve">: </w:t>
      </w:r>
      <w:r w:rsidR="006511FB" w:rsidRPr="001B3DE8">
        <w:rPr>
          <w:color w:val="000000" w:themeColor="text1"/>
        </w:rPr>
        <w:t>Pricing</w:t>
      </w:r>
      <w:bookmarkEnd w:id="1111"/>
    </w:p>
    <w:p w14:paraId="193C03B4" w14:textId="77777777" w:rsidR="000512BD" w:rsidRPr="001B3DE8" w:rsidRDefault="000512BD" w:rsidP="000512BD">
      <w:pPr>
        <w:pStyle w:val="1NIMTrgMainText"/>
        <w:rPr>
          <w:color w:val="000000" w:themeColor="text1"/>
        </w:rPr>
      </w:pPr>
      <w:r w:rsidRPr="001B3DE8">
        <w:rPr>
          <w:color w:val="000000" w:themeColor="text1"/>
        </w:rPr>
        <w:t xml:space="preserve">In this Module we take a look at the main considerations for </w:t>
      </w:r>
      <w:r w:rsidRPr="001B3DE8">
        <w:rPr>
          <w:b/>
          <w:color w:val="000000" w:themeColor="text1"/>
        </w:rPr>
        <w:t>pricing</w:t>
      </w:r>
      <w:r w:rsidRPr="001B3DE8">
        <w:rPr>
          <w:color w:val="000000" w:themeColor="text1"/>
        </w:rPr>
        <w:t xml:space="preserve">, - how to create and manage </w:t>
      </w:r>
      <w:r w:rsidRPr="001B3DE8">
        <w:rPr>
          <w:b/>
          <w:color w:val="000000" w:themeColor="text1"/>
        </w:rPr>
        <w:t>charge types</w:t>
      </w:r>
      <w:r w:rsidRPr="001B3DE8">
        <w:rPr>
          <w:color w:val="000000" w:themeColor="text1"/>
        </w:rPr>
        <w:t xml:space="preserve">, how to associate them with </w:t>
      </w:r>
      <w:r w:rsidRPr="001B3DE8">
        <w:rPr>
          <w:b/>
          <w:color w:val="000000" w:themeColor="text1"/>
        </w:rPr>
        <w:t>items</w:t>
      </w:r>
      <w:r w:rsidRPr="001B3DE8">
        <w:rPr>
          <w:color w:val="000000" w:themeColor="text1"/>
        </w:rPr>
        <w:t xml:space="preserve">, and how to </w:t>
      </w:r>
      <w:r w:rsidRPr="001B3DE8">
        <w:rPr>
          <w:b/>
          <w:color w:val="000000" w:themeColor="text1"/>
        </w:rPr>
        <w:t>test</w:t>
      </w:r>
      <w:r w:rsidR="003D6112">
        <w:rPr>
          <w:color w:val="000000" w:themeColor="text1"/>
        </w:rPr>
        <w:t xml:space="preserve"> the basket pricing mechanism. </w:t>
      </w:r>
      <w:r w:rsidRPr="001B3DE8">
        <w:rPr>
          <w:color w:val="000000" w:themeColor="text1"/>
        </w:rPr>
        <w:t xml:space="preserve">Note that the catalog only </w:t>
      </w:r>
      <w:r w:rsidRPr="001B3DE8">
        <w:rPr>
          <w:i/>
          <w:color w:val="000000" w:themeColor="text1"/>
        </w:rPr>
        <w:t>lists</w:t>
      </w:r>
      <w:r w:rsidRPr="001B3DE8">
        <w:rPr>
          <w:color w:val="000000" w:themeColor="text1"/>
        </w:rPr>
        <w:t xml:space="preserve"> charges and prices, and does not make any calculations. It is not a ‘billing’ service, just a repository where all the information can be stored</w:t>
      </w:r>
      <w:r w:rsidR="00CD220F" w:rsidRPr="001B3DE8">
        <w:rPr>
          <w:color w:val="000000" w:themeColor="text1"/>
        </w:rPr>
        <w:t>.</w:t>
      </w:r>
    </w:p>
    <w:p w14:paraId="193C03B5" w14:textId="77777777" w:rsidR="00CD220F" w:rsidRPr="001B3DE8" w:rsidRDefault="00CD220F" w:rsidP="00CD220F">
      <w:pPr>
        <w:pStyle w:val="1NIMTrgMainText"/>
        <w:spacing w:before="200"/>
        <w:rPr>
          <w:color w:val="000000" w:themeColor="text1"/>
        </w:rPr>
      </w:pPr>
      <w:r w:rsidRPr="001B3DE8">
        <w:rPr>
          <w:color w:val="000000" w:themeColor="text1"/>
        </w:rPr>
        <w:t xml:space="preserve">Charge types can be created </w:t>
      </w:r>
      <w:r w:rsidRPr="001B3DE8">
        <w:rPr>
          <w:i/>
          <w:color w:val="000000" w:themeColor="text1"/>
        </w:rPr>
        <w:t>independently</w:t>
      </w:r>
      <w:r w:rsidRPr="001B3DE8">
        <w:rPr>
          <w:color w:val="000000" w:themeColor="text1"/>
        </w:rPr>
        <w:t xml:space="preserve"> from the items, thereby making it possible for the </w:t>
      </w:r>
      <w:r w:rsidRPr="001B3DE8">
        <w:rPr>
          <w:i/>
          <w:color w:val="000000" w:themeColor="text1"/>
        </w:rPr>
        <w:t>same</w:t>
      </w:r>
      <w:r w:rsidRPr="001B3DE8">
        <w:rPr>
          <w:color w:val="000000" w:themeColor="text1"/>
        </w:rPr>
        <w:t xml:space="preserve"> charge type to be associated with </w:t>
      </w:r>
      <w:r w:rsidRPr="001B3DE8">
        <w:rPr>
          <w:i/>
          <w:color w:val="000000" w:themeColor="text1"/>
        </w:rPr>
        <w:t>different</w:t>
      </w:r>
      <w:r w:rsidRPr="001B3DE8">
        <w:rPr>
          <w:color w:val="000000" w:themeColor="text1"/>
        </w:rPr>
        <w:t xml:space="preserve"> items. It works the other way round as well - </w:t>
      </w:r>
      <w:r w:rsidRPr="001B3DE8">
        <w:rPr>
          <w:i/>
          <w:color w:val="000000" w:themeColor="text1"/>
        </w:rPr>
        <w:t>multiple</w:t>
      </w:r>
      <w:r w:rsidRPr="001B3DE8">
        <w:rPr>
          <w:color w:val="000000" w:themeColor="text1"/>
        </w:rPr>
        <w:t xml:space="preserve"> charge types can be associated with a </w:t>
      </w:r>
      <w:r w:rsidRPr="001B3DE8">
        <w:rPr>
          <w:i/>
          <w:color w:val="000000" w:themeColor="text1"/>
        </w:rPr>
        <w:t>single</w:t>
      </w:r>
      <w:r w:rsidRPr="001B3DE8">
        <w:rPr>
          <w:color w:val="000000" w:themeColor="text1"/>
        </w:rPr>
        <w:t xml:space="preserve"> item.</w:t>
      </w:r>
    </w:p>
    <w:p w14:paraId="193C03B6" w14:textId="77777777" w:rsidR="000A4D90" w:rsidRPr="001B3DE8" w:rsidRDefault="000A4D90" w:rsidP="000A4D90">
      <w:pPr>
        <w:pStyle w:val="Heading2"/>
        <w:tabs>
          <w:tab w:val="clear" w:pos="1701"/>
        </w:tabs>
        <w:spacing w:line="276" w:lineRule="auto"/>
        <w:ind w:left="851" w:hanging="851"/>
        <w:rPr>
          <w:color w:val="000000" w:themeColor="text1"/>
        </w:rPr>
      </w:pPr>
      <w:bookmarkStart w:id="1112" w:name="_Toc409617017"/>
      <w:r w:rsidRPr="001B3DE8">
        <w:rPr>
          <w:color w:val="000000" w:themeColor="text1"/>
        </w:rPr>
        <w:t xml:space="preserve">Exercise </w:t>
      </w:r>
      <w:r w:rsidR="00E640F6" w:rsidRPr="001B3DE8">
        <w:rPr>
          <w:color w:val="000000" w:themeColor="text1"/>
        </w:rPr>
        <w:t>8</w:t>
      </w:r>
      <w:r w:rsidRPr="001B3DE8">
        <w:rPr>
          <w:color w:val="000000" w:themeColor="text1"/>
        </w:rPr>
        <w:t xml:space="preserve">: </w:t>
      </w:r>
      <w:r w:rsidR="00FA1611" w:rsidRPr="001B3DE8">
        <w:rPr>
          <w:color w:val="000000" w:themeColor="text1"/>
        </w:rPr>
        <w:t>Charge types</w:t>
      </w:r>
      <w:bookmarkEnd w:id="1112"/>
    </w:p>
    <w:p w14:paraId="193C03B7" w14:textId="77777777" w:rsidR="00CD220F" w:rsidRPr="001B3DE8" w:rsidRDefault="000512BD" w:rsidP="000512BD">
      <w:pPr>
        <w:spacing w:before="240" w:after="200" w:line="276" w:lineRule="auto"/>
        <w:rPr>
          <w:rFonts w:cs="Arial"/>
          <w:color w:val="000000" w:themeColor="text1"/>
          <w:sz w:val="20"/>
          <w:szCs w:val="20"/>
        </w:rPr>
      </w:pPr>
      <w:r w:rsidRPr="001B3DE8">
        <w:rPr>
          <w:rFonts w:cs="Arial"/>
          <w:color w:val="000000" w:themeColor="text1"/>
          <w:sz w:val="20"/>
          <w:szCs w:val="20"/>
        </w:rPr>
        <w:t xml:space="preserve">In this exercise we create </w:t>
      </w:r>
      <w:r w:rsidR="00CF4C55" w:rsidRPr="001B3DE8">
        <w:rPr>
          <w:rFonts w:cs="Arial"/>
          <w:color w:val="000000" w:themeColor="text1"/>
          <w:sz w:val="20"/>
          <w:szCs w:val="20"/>
        </w:rPr>
        <w:t>several different charge types, and associate them with ‘</w:t>
      </w:r>
      <w:r w:rsidR="00CF4C55" w:rsidRPr="001B3DE8">
        <w:rPr>
          <w:rFonts w:cs="Arial"/>
          <w:b/>
          <w:color w:val="000000" w:themeColor="text1"/>
          <w:sz w:val="20"/>
          <w:szCs w:val="20"/>
        </w:rPr>
        <w:t>product</w:t>
      </w:r>
      <w:r w:rsidR="00CF4C55" w:rsidRPr="001B3DE8">
        <w:rPr>
          <w:rFonts w:cs="Arial"/>
          <w:color w:val="000000" w:themeColor="text1"/>
          <w:sz w:val="20"/>
          <w:szCs w:val="20"/>
        </w:rPr>
        <w:t>’ and ‘</w:t>
      </w:r>
      <w:r w:rsidR="00CF4C55" w:rsidRPr="001B3DE8">
        <w:rPr>
          <w:rFonts w:cs="Arial"/>
          <w:b/>
          <w:color w:val="000000" w:themeColor="text1"/>
          <w:sz w:val="20"/>
          <w:szCs w:val="20"/>
        </w:rPr>
        <w:t>component</w:t>
      </w:r>
      <w:r w:rsidR="00CF4C55" w:rsidRPr="001B3DE8">
        <w:rPr>
          <w:rFonts w:cs="Arial"/>
          <w:color w:val="000000" w:themeColor="text1"/>
          <w:sz w:val="20"/>
          <w:szCs w:val="20"/>
        </w:rPr>
        <w:t>’ items in the catalog</w:t>
      </w:r>
      <w:r w:rsidR="00CD220F" w:rsidRPr="001B3DE8">
        <w:rPr>
          <w:rFonts w:cs="Arial"/>
          <w:color w:val="000000" w:themeColor="text1"/>
          <w:sz w:val="20"/>
          <w:szCs w:val="20"/>
        </w:rPr>
        <w:t>, - items we created in an earlier exercise</w:t>
      </w:r>
      <w:r w:rsidR="00CF4C55" w:rsidRPr="001B3DE8">
        <w:rPr>
          <w:rFonts w:cs="Arial"/>
          <w:color w:val="000000" w:themeColor="text1"/>
          <w:sz w:val="20"/>
          <w:szCs w:val="20"/>
        </w:rPr>
        <w:t xml:space="preserve">. </w:t>
      </w:r>
      <w:r w:rsidRPr="001B3DE8">
        <w:rPr>
          <w:rFonts w:cs="Arial"/>
          <w:color w:val="000000" w:themeColor="text1"/>
          <w:sz w:val="20"/>
          <w:szCs w:val="20"/>
        </w:rPr>
        <w:t xml:space="preserve">We also </w:t>
      </w:r>
      <w:r w:rsidR="00CF4C55" w:rsidRPr="001B3DE8">
        <w:rPr>
          <w:rFonts w:cs="Arial"/>
          <w:color w:val="000000" w:themeColor="text1"/>
          <w:sz w:val="20"/>
          <w:szCs w:val="20"/>
        </w:rPr>
        <w:t>go back into ‘</w:t>
      </w:r>
      <w:r w:rsidR="00CF4C55" w:rsidRPr="001B3DE8">
        <w:rPr>
          <w:rFonts w:cs="Arial"/>
          <w:b/>
          <w:color w:val="000000" w:themeColor="text1"/>
          <w:sz w:val="20"/>
          <w:szCs w:val="20"/>
        </w:rPr>
        <w:t>test</w:t>
      </w:r>
      <w:r w:rsidR="00CF4C55" w:rsidRPr="001B3DE8">
        <w:rPr>
          <w:rFonts w:cs="Arial"/>
          <w:color w:val="000000" w:themeColor="text1"/>
          <w:sz w:val="20"/>
          <w:szCs w:val="20"/>
        </w:rPr>
        <w:t>’ mode, and explore how the catalog returns pricing information for the different service offerings.</w:t>
      </w:r>
    </w:p>
    <w:p w14:paraId="193C03B8" w14:textId="77777777" w:rsidR="00CD220F" w:rsidRPr="001B3DE8" w:rsidRDefault="00CD220F" w:rsidP="00CD220F">
      <w:pPr>
        <w:spacing w:before="200" w:after="200" w:line="276" w:lineRule="auto"/>
        <w:rPr>
          <w:rFonts w:cs="Arial"/>
          <w:color w:val="000000" w:themeColor="text1"/>
          <w:sz w:val="20"/>
          <w:szCs w:val="20"/>
        </w:rPr>
      </w:pPr>
      <w:r w:rsidRPr="001B3DE8">
        <w:rPr>
          <w:rFonts w:cs="Arial"/>
          <w:color w:val="000000" w:themeColor="text1"/>
          <w:sz w:val="20"/>
          <w:szCs w:val="20"/>
        </w:rPr>
        <w:t>Charge types can indicate things like the amount, currency, frequency, and start/end dates of the actual charges, giving users the power to associate an item with a particular charge and its attributes.</w:t>
      </w:r>
    </w:p>
    <w:p w14:paraId="193C03B9" w14:textId="77777777" w:rsidR="00CD220F" w:rsidRPr="001B3DE8" w:rsidRDefault="00CD220F" w:rsidP="00CD220F">
      <w:pPr>
        <w:spacing w:before="200" w:after="200" w:line="276" w:lineRule="auto"/>
        <w:rPr>
          <w:rFonts w:cs="Arial"/>
          <w:color w:val="000000" w:themeColor="text1"/>
          <w:sz w:val="20"/>
          <w:szCs w:val="20"/>
        </w:rPr>
      </w:pPr>
      <w:r w:rsidRPr="001B3DE8">
        <w:rPr>
          <w:rFonts w:cs="Arial"/>
          <w:color w:val="000000" w:themeColor="text1"/>
          <w:sz w:val="20"/>
          <w:szCs w:val="20"/>
        </w:rPr>
        <w:t>The act of pricing items happens in two different steps:</w:t>
      </w:r>
    </w:p>
    <w:p w14:paraId="193C03BA" w14:textId="77777777" w:rsidR="00CD220F" w:rsidRPr="001B3DE8" w:rsidRDefault="00CD220F" w:rsidP="00917A5F">
      <w:pPr>
        <w:pStyle w:val="ListParagraph"/>
        <w:numPr>
          <w:ilvl w:val="0"/>
          <w:numId w:val="39"/>
        </w:numPr>
        <w:spacing w:before="200" w:line="276" w:lineRule="auto"/>
        <w:ind w:left="568" w:hanging="284"/>
        <w:contextualSpacing w:val="0"/>
        <w:rPr>
          <w:rFonts w:ascii="Arial" w:hAnsi="Arial" w:cs="Arial"/>
          <w:color w:val="000000" w:themeColor="text1"/>
          <w:sz w:val="20"/>
          <w:szCs w:val="20"/>
          <w:lang w:val="en-US"/>
        </w:rPr>
      </w:pPr>
      <w:r w:rsidRPr="001B3DE8">
        <w:rPr>
          <w:rFonts w:ascii="Arial" w:hAnsi="Arial" w:cs="Arial"/>
          <w:color w:val="000000" w:themeColor="text1"/>
          <w:sz w:val="20"/>
          <w:szCs w:val="20"/>
          <w:lang w:val="en-US"/>
        </w:rPr>
        <w:t>Create the charge types</w:t>
      </w:r>
    </w:p>
    <w:p w14:paraId="193C03BB" w14:textId="77777777" w:rsidR="00CD220F" w:rsidRPr="001B3DE8" w:rsidRDefault="00CD220F" w:rsidP="00917A5F">
      <w:pPr>
        <w:pStyle w:val="ListParagraph"/>
        <w:numPr>
          <w:ilvl w:val="0"/>
          <w:numId w:val="39"/>
        </w:numPr>
        <w:spacing w:after="200" w:line="276" w:lineRule="auto"/>
        <w:ind w:left="568" w:hanging="284"/>
        <w:contextualSpacing w:val="0"/>
        <w:rPr>
          <w:rFonts w:ascii="Arial" w:hAnsi="Arial" w:cs="Arial"/>
          <w:color w:val="000000" w:themeColor="text1"/>
          <w:sz w:val="20"/>
          <w:szCs w:val="20"/>
          <w:lang w:val="en-US"/>
        </w:rPr>
      </w:pPr>
      <w:r w:rsidRPr="001B3DE8">
        <w:rPr>
          <w:rFonts w:ascii="Arial" w:hAnsi="Arial" w:cs="Arial"/>
          <w:color w:val="000000" w:themeColor="text1"/>
          <w:sz w:val="20"/>
          <w:szCs w:val="20"/>
          <w:lang w:val="en-US"/>
        </w:rPr>
        <w:t>Associate the item(s) with the charge types</w:t>
      </w:r>
    </w:p>
    <w:p w14:paraId="193C03BC" w14:textId="77777777" w:rsidR="00CD220F" w:rsidRPr="001B3DE8" w:rsidRDefault="00CD220F" w:rsidP="00CD220F">
      <w:pPr>
        <w:spacing w:before="200" w:after="200" w:line="276" w:lineRule="auto"/>
        <w:rPr>
          <w:rFonts w:cs="Arial"/>
          <w:color w:val="000000" w:themeColor="text1"/>
          <w:sz w:val="20"/>
          <w:szCs w:val="20"/>
        </w:rPr>
      </w:pPr>
      <w:r w:rsidRPr="001B3DE8">
        <w:rPr>
          <w:rFonts w:cs="Arial"/>
          <w:color w:val="000000" w:themeColor="text1"/>
          <w:sz w:val="20"/>
          <w:szCs w:val="20"/>
        </w:rPr>
        <w:t>Testing will have to be done as well, of course.</w:t>
      </w:r>
    </w:p>
    <w:p w14:paraId="193C03BD" w14:textId="77777777" w:rsidR="000A4D90" w:rsidRPr="001B3DE8" w:rsidRDefault="00FA1611" w:rsidP="000A4D90">
      <w:pPr>
        <w:pStyle w:val="Heading3"/>
        <w:tabs>
          <w:tab w:val="clear" w:pos="1701"/>
        </w:tabs>
        <w:spacing w:line="276" w:lineRule="auto"/>
        <w:ind w:left="851" w:hanging="851"/>
        <w:rPr>
          <w:b w:val="0"/>
          <w:color w:val="000000" w:themeColor="text1"/>
        </w:rPr>
      </w:pPr>
      <w:bookmarkStart w:id="1113" w:name="_Toc409617018"/>
      <w:r w:rsidRPr="001B3DE8">
        <w:rPr>
          <w:b w:val="0"/>
          <w:color w:val="000000" w:themeColor="text1"/>
        </w:rPr>
        <w:t>Create charge types</w:t>
      </w:r>
      <w:bookmarkEnd w:id="1113"/>
    </w:p>
    <w:p w14:paraId="193C03BE" w14:textId="77777777" w:rsidR="000512BD" w:rsidRPr="001B3DE8" w:rsidRDefault="00CF4C55" w:rsidP="000512BD">
      <w:pPr>
        <w:shd w:val="clear" w:color="auto" w:fill="FFFFFF"/>
        <w:spacing w:before="200" w:after="200" w:line="276" w:lineRule="auto"/>
        <w:rPr>
          <w:rFonts w:cs="Arial"/>
          <w:color w:val="000000" w:themeColor="text1"/>
          <w:sz w:val="20"/>
          <w:szCs w:val="20"/>
        </w:rPr>
      </w:pPr>
      <w:r w:rsidRPr="001B3DE8">
        <w:rPr>
          <w:rFonts w:cs="Arial"/>
          <w:color w:val="000000" w:themeColor="text1"/>
          <w:sz w:val="20"/>
          <w:szCs w:val="20"/>
        </w:rPr>
        <w:t>In this section we create seven different charge types</w:t>
      </w:r>
      <w:r w:rsidR="00CD220F" w:rsidRPr="001B3DE8">
        <w:rPr>
          <w:rFonts w:cs="Arial"/>
          <w:color w:val="000000" w:themeColor="text1"/>
          <w:sz w:val="20"/>
          <w:szCs w:val="20"/>
        </w:rPr>
        <w:t xml:space="preserve"> in all</w:t>
      </w:r>
      <w:r w:rsidR="002D7B6F" w:rsidRPr="001B3DE8">
        <w:rPr>
          <w:rFonts w:cs="Arial"/>
          <w:color w:val="000000" w:themeColor="text1"/>
          <w:sz w:val="20"/>
          <w:szCs w:val="20"/>
        </w:rPr>
        <w:t>. (Remember the scenario overview diagram in Exercise 3?)</w:t>
      </w:r>
    </w:p>
    <w:p w14:paraId="193C03BF" w14:textId="77777777" w:rsidR="00CD220F" w:rsidRPr="001B3DE8" w:rsidRDefault="00633ECF" w:rsidP="00917A5F">
      <w:pPr>
        <w:pStyle w:val="ListParagraph"/>
        <w:numPr>
          <w:ilvl w:val="0"/>
          <w:numId w:val="39"/>
        </w:numPr>
        <w:spacing w:before="200" w:line="276" w:lineRule="auto"/>
        <w:ind w:left="568" w:hanging="284"/>
        <w:contextualSpacing w:val="0"/>
        <w:rPr>
          <w:rFonts w:ascii="Arial" w:hAnsi="Arial" w:cs="Arial"/>
          <w:color w:val="000000" w:themeColor="text1"/>
          <w:sz w:val="20"/>
          <w:szCs w:val="20"/>
          <w:lang w:val="en-US"/>
        </w:rPr>
      </w:pPr>
      <w:r w:rsidRPr="001B3DE8">
        <w:rPr>
          <w:rFonts w:ascii="Arial" w:hAnsi="Arial" w:cs="Arial"/>
          <w:color w:val="000000" w:themeColor="text1"/>
          <w:sz w:val="20"/>
          <w:szCs w:val="20"/>
          <w:lang w:val="en-US"/>
        </w:rPr>
        <w:t>‘</w:t>
      </w:r>
      <w:r w:rsidR="00CD220F" w:rsidRPr="001B3DE8">
        <w:rPr>
          <w:rFonts w:ascii="Arial" w:hAnsi="Arial" w:cs="Arial"/>
          <w:b/>
          <w:color w:val="000000" w:themeColor="text1"/>
          <w:sz w:val="20"/>
          <w:szCs w:val="20"/>
          <w:lang w:val="en-US"/>
        </w:rPr>
        <w:t>Setup Fee</w:t>
      </w:r>
      <w:r w:rsidRPr="001B3DE8">
        <w:rPr>
          <w:rFonts w:ascii="Arial" w:hAnsi="Arial" w:cs="Arial"/>
          <w:color w:val="000000" w:themeColor="text1"/>
          <w:sz w:val="20"/>
          <w:szCs w:val="20"/>
          <w:lang w:val="en-US"/>
        </w:rPr>
        <w:t>’</w:t>
      </w:r>
      <w:r w:rsidR="00CD220F" w:rsidRPr="001B3DE8">
        <w:rPr>
          <w:rFonts w:ascii="Arial" w:hAnsi="Arial" w:cs="Arial"/>
          <w:color w:val="000000" w:themeColor="text1"/>
          <w:sz w:val="20"/>
          <w:szCs w:val="20"/>
          <w:lang w:val="en-US"/>
        </w:rPr>
        <w:t xml:space="preserve"> (a one-time charge</w:t>
      </w:r>
      <w:r w:rsidRPr="001B3DE8">
        <w:rPr>
          <w:rFonts w:ascii="Arial" w:hAnsi="Arial" w:cs="Arial"/>
          <w:color w:val="000000" w:themeColor="text1"/>
          <w:sz w:val="20"/>
          <w:szCs w:val="20"/>
          <w:lang w:val="en-US"/>
        </w:rPr>
        <w:t xml:space="preserve"> of $100</w:t>
      </w:r>
      <w:r w:rsidR="00CD220F" w:rsidRPr="001B3DE8">
        <w:rPr>
          <w:rFonts w:ascii="Arial" w:hAnsi="Arial" w:cs="Arial"/>
          <w:color w:val="000000" w:themeColor="text1"/>
          <w:sz w:val="20"/>
          <w:szCs w:val="20"/>
          <w:lang w:val="en-US"/>
        </w:rPr>
        <w:t>)</w:t>
      </w:r>
    </w:p>
    <w:p w14:paraId="193C03C0" w14:textId="77777777" w:rsidR="00CD220F" w:rsidRPr="001B3DE8" w:rsidRDefault="00633ECF" w:rsidP="00917A5F">
      <w:pPr>
        <w:pStyle w:val="ListParagraph"/>
        <w:numPr>
          <w:ilvl w:val="0"/>
          <w:numId w:val="39"/>
        </w:numPr>
        <w:spacing w:line="276" w:lineRule="auto"/>
        <w:ind w:left="568" w:hanging="284"/>
        <w:contextualSpacing w:val="0"/>
        <w:rPr>
          <w:rFonts w:ascii="Arial" w:hAnsi="Arial" w:cs="Arial"/>
          <w:color w:val="000000" w:themeColor="text1"/>
          <w:sz w:val="20"/>
          <w:szCs w:val="20"/>
          <w:lang w:val="en-US"/>
        </w:rPr>
      </w:pPr>
      <w:r w:rsidRPr="001B3DE8">
        <w:rPr>
          <w:rFonts w:ascii="Arial" w:hAnsi="Arial" w:cs="Arial"/>
          <w:color w:val="000000" w:themeColor="text1"/>
          <w:sz w:val="20"/>
          <w:szCs w:val="20"/>
          <w:lang w:val="en-US"/>
        </w:rPr>
        <w:t>2 x ‘</w:t>
      </w:r>
      <w:r w:rsidRPr="001B3DE8">
        <w:rPr>
          <w:rFonts w:ascii="Arial" w:hAnsi="Arial" w:cs="Arial"/>
          <w:b/>
          <w:color w:val="000000" w:themeColor="text1"/>
          <w:sz w:val="20"/>
          <w:szCs w:val="20"/>
          <w:lang w:val="en-US"/>
        </w:rPr>
        <w:t>Heavy Internet Access</w:t>
      </w:r>
      <w:r w:rsidRPr="001B3DE8">
        <w:rPr>
          <w:rFonts w:ascii="Arial" w:hAnsi="Arial" w:cs="Arial"/>
          <w:color w:val="000000" w:themeColor="text1"/>
          <w:sz w:val="20"/>
          <w:szCs w:val="20"/>
          <w:lang w:val="en-US"/>
        </w:rPr>
        <w:t>’ monthly subscription charges ($30 and $25)</w:t>
      </w:r>
    </w:p>
    <w:p w14:paraId="193C03C1" w14:textId="77777777" w:rsidR="00633ECF" w:rsidRPr="001B3DE8" w:rsidRDefault="00633ECF" w:rsidP="00917A5F">
      <w:pPr>
        <w:pStyle w:val="ListParagraph"/>
        <w:numPr>
          <w:ilvl w:val="0"/>
          <w:numId w:val="39"/>
        </w:numPr>
        <w:spacing w:line="276" w:lineRule="auto"/>
        <w:ind w:left="568" w:hanging="284"/>
        <w:contextualSpacing w:val="0"/>
        <w:rPr>
          <w:rFonts w:ascii="Arial" w:hAnsi="Arial" w:cs="Arial"/>
          <w:color w:val="000000" w:themeColor="text1"/>
          <w:sz w:val="20"/>
          <w:szCs w:val="20"/>
          <w:lang w:val="en-US"/>
        </w:rPr>
      </w:pPr>
      <w:r w:rsidRPr="001B3DE8">
        <w:rPr>
          <w:rFonts w:ascii="Arial" w:hAnsi="Arial" w:cs="Arial"/>
          <w:color w:val="000000" w:themeColor="text1"/>
          <w:sz w:val="20"/>
          <w:szCs w:val="20"/>
          <w:lang w:val="en-US"/>
        </w:rPr>
        <w:t>2 x ‘</w:t>
      </w:r>
      <w:r w:rsidRPr="001B3DE8">
        <w:rPr>
          <w:rFonts w:ascii="Arial" w:hAnsi="Arial" w:cs="Arial"/>
          <w:b/>
          <w:color w:val="000000" w:themeColor="text1"/>
          <w:sz w:val="20"/>
          <w:szCs w:val="20"/>
          <w:lang w:val="en-US"/>
        </w:rPr>
        <w:t>Regular Internet Access</w:t>
      </w:r>
      <w:r w:rsidRPr="001B3DE8">
        <w:rPr>
          <w:rFonts w:ascii="Arial" w:hAnsi="Arial" w:cs="Arial"/>
          <w:color w:val="000000" w:themeColor="text1"/>
          <w:sz w:val="20"/>
          <w:szCs w:val="20"/>
          <w:lang w:val="en-US"/>
        </w:rPr>
        <w:t>’ monthly subscription charges ($20 and $15)</w:t>
      </w:r>
    </w:p>
    <w:p w14:paraId="193C03C2" w14:textId="77777777" w:rsidR="00633ECF" w:rsidRPr="001B3DE8" w:rsidRDefault="00633ECF" w:rsidP="00917A5F">
      <w:pPr>
        <w:pStyle w:val="ListParagraph"/>
        <w:numPr>
          <w:ilvl w:val="0"/>
          <w:numId w:val="39"/>
        </w:numPr>
        <w:spacing w:after="200" w:line="276" w:lineRule="auto"/>
        <w:ind w:left="568" w:hanging="284"/>
        <w:contextualSpacing w:val="0"/>
        <w:rPr>
          <w:rFonts w:ascii="Arial" w:hAnsi="Arial" w:cs="Arial"/>
          <w:color w:val="000000" w:themeColor="text1"/>
          <w:sz w:val="20"/>
          <w:szCs w:val="20"/>
          <w:lang w:val="en-US"/>
        </w:rPr>
      </w:pPr>
      <w:r w:rsidRPr="001B3DE8">
        <w:rPr>
          <w:rFonts w:ascii="Arial" w:hAnsi="Arial" w:cs="Arial"/>
          <w:color w:val="000000" w:themeColor="text1"/>
          <w:sz w:val="20"/>
          <w:szCs w:val="20"/>
          <w:lang w:val="en-US"/>
        </w:rPr>
        <w:t>2 x ‘</w:t>
      </w:r>
      <w:r w:rsidRPr="001B3DE8">
        <w:rPr>
          <w:rFonts w:ascii="Arial" w:hAnsi="Arial" w:cs="Arial"/>
          <w:b/>
          <w:color w:val="000000" w:themeColor="text1"/>
          <w:sz w:val="20"/>
          <w:szCs w:val="20"/>
          <w:lang w:val="en-US"/>
        </w:rPr>
        <w:t>Light Internet Access</w:t>
      </w:r>
      <w:r w:rsidRPr="001B3DE8">
        <w:rPr>
          <w:rFonts w:ascii="Arial" w:hAnsi="Arial" w:cs="Arial"/>
          <w:color w:val="000000" w:themeColor="text1"/>
          <w:sz w:val="20"/>
          <w:szCs w:val="20"/>
          <w:lang w:val="en-US"/>
        </w:rPr>
        <w:t>’ monthly subscription charges ($12 and $10)</w:t>
      </w:r>
    </w:p>
    <w:p w14:paraId="193C03C3" w14:textId="77777777" w:rsidR="00633ECF" w:rsidRPr="001B3DE8" w:rsidRDefault="00633ECF" w:rsidP="00633ECF">
      <w:pPr>
        <w:spacing w:before="200" w:after="200" w:line="276" w:lineRule="auto"/>
        <w:rPr>
          <w:rFonts w:cs="Arial"/>
          <w:color w:val="000000" w:themeColor="text1"/>
          <w:sz w:val="20"/>
          <w:szCs w:val="20"/>
        </w:rPr>
      </w:pPr>
      <w:r w:rsidRPr="001B3DE8">
        <w:rPr>
          <w:rFonts w:cs="Arial"/>
          <w:color w:val="000000" w:themeColor="text1"/>
          <w:sz w:val="20"/>
          <w:szCs w:val="20"/>
        </w:rPr>
        <w:t xml:space="preserve">The </w:t>
      </w:r>
      <w:r w:rsidRPr="001B3DE8">
        <w:rPr>
          <w:rFonts w:cs="Arial"/>
          <w:b/>
          <w:color w:val="000000" w:themeColor="text1"/>
          <w:sz w:val="20"/>
          <w:szCs w:val="20"/>
        </w:rPr>
        <w:t xml:space="preserve">Setup Fee </w:t>
      </w:r>
      <w:r w:rsidRPr="001B3DE8">
        <w:rPr>
          <w:rFonts w:cs="Arial"/>
          <w:color w:val="000000" w:themeColor="text1"/>
          <w:sz w:val="20"/>
          <w:szCs w:val="20"/>
        </w:rPr>
        <w:t xml:space="preserve">charge type will be associated with the </w:t>
      </w:r>
      <w:r w:rsidRPr="001B3DE8">
        <w:rPr>
          <w:rFonts w:cs="Arial"/>
          <w:i/>
          <w:color w:val="000000" w:themeColor="text1"/>
          <w:sz w:val="20"/>
          <w:szCs w:val="20"/>
        </w:rPr>
        <w:t>product</w:t>
      </w:r>
      <w:r w:rsidRPr="001B3DE8">
        <w:rPr>
          <w:rFonts w:cs="Arial"/>
          <w:color w:val="000000" w:themeColor="text1"/>
          <w:sz w:val="20"/>
          <w:szCs w:val="20"/>
        </w:rPr>
        <w:t xml:space="preserve"> item called ‘</w:t>
      </w:r>
      <w:r w:rsidRPr="001B3DE8">
        <w:rPr>
          <w:rFonts w:cs="Arial"/>
          <w:b/>
          <w:color w:val="000000" w:themeColor="text1"/>
          <w:sz w:val="20"/>
          <w:szCs w:val="20"/>
        </w:rPr>
        <w:t>Very High Speed Internet</w:t>
      </w:r>
      <w:r w:rsidRPr="001B3DE8">
        <w:rPr>
          <w:rFonts w:cs="Arial"/>
          <w:color w:val="000000" w:themeColor="text1"/>
          <w:sz w:val="20"/>
          <w:szCs w:val="20"/>
        </w:rPr>
        <w:t xml:space="preserve">’, created earlier. Clearly the six subscription charge types need to be associated with the three </w:t>
      </w:r>
      <w:r w:rsidRPr="001B3DE8">
        <w:rPr>
          <w:rFonts w:cs="Arial"/>
          <w:b/>
          <w:color w:val="000000" w:themeColor="text1"/>
          <w:sz w:val="20"/>
          <w:szCs w:val="20"/>
        </w:rPr>
        <w:t xml:space="preserve">Internet Access </w:t>
      </w:r>
      <w:r w:rsidRPr="001B3DE8">
        <w:rPr>
          <w:rFonts w:cs="Arial"/>
          <w:i/>
          <w:color w:val="000000" w:themeColor="text1"/>
          <w:sz w:val="20"/>
          <w:szCs w:val="20"/>
        </w:rPr>
        <w:t>component</w:t>
      </w:r>
      <w:r w:rsidRPr="001B3DE8">
        <w:rPr>
          <w:rFonts w:cs="Arial"/>
          <w:color w:val="000000" w:themeColor="text1"/>
          <w:sz w:val="20"/>
          <w:szCs w:val="20"/>
        </w:rPr>
        <w:t xml:space="preserve"> </w:t>
      </w:r>
      <w:proofErr w:type="gramStart"/>
      <w:r w:rsidRPr="001B3DE8">
        <w:rPr>
          <w:rFonts w:cs="Arial"/>
          <w:color w:val="000000" w:themeColor="text1"/>
          <w:sz w:val="20"/>
          <w:szCs w:val="20"/>
        </w:rPr>
        <w:t>items,</w:t>
      </w:r>
      <w:proofErr w:type="gramEnd"/>
      <w:r w:rsidRPr="001B3DE8">
        <w:rPr>
          <w:rFonts w:cs="Arial"/>
          <w:color w:val="000000" w:themeColor="text1"/>
          <w:sz w:val="20"/>
          <w:szCs w:val="20"/>
        </w:rPr>
        <w:t xml:space="preserve"> also created earlier. (The system allows us to create charge types for ‘non-orderable’ items).</w:t>
      </w:r>
    </w:p>
    <w:p w14:paraId="193C03C4" w14:textId="77777777" w:rsidR="00633ECF" w:rsidRPr="001B3DE8" w:rsidRDefault="00633ECF" w:rsidP="00917A5F">
      <w:pPr>
        <w:pStyle w:val="ListParagraph"/>
        <w:numPr>
          <w:ilvl w:val="0"/>
          <w:numId w:val="40"/>
        </w:numPr>
        <w:spacing w:before="200" w:after="200" w:line="276" w:lineRule="auto"/>
        <w:ind w:left="425" w:hanging="425"/>
        <w:contextualSpacing w:val="0"/>
        <w:rPr>
          <w:rFonts w:ascii="Arial" w:hAnsi="Arial" w:cs="Arial"/>
          <w:color w:val="000000" w:themeColor="text1"/>
          <w:sz w:val="20"/>
          <w:szCs w:val="20"/>
          <w:lang w:val="en-US"/>
        </w:rPr>
      </w:pPr>
      <w:r w:rsidRPr="001B3DE8">
        <w:rPr>
          <w:rFonts w:ascii="Arial" w:hAnsi="Arial" w:cs="Arial"/>
          <w:color w:val="000000" w:themeColor="text1"/>
          <w:sz w:val="20"/>
          <w:szCs w:val="20"/>
          <w:lang w:val="en-US"/>
        </w:rPr>
        <w:t>Check that your project is selected and opened.</w:t>
      </w:r>
    </w:p>
    <w:p w14:paraId="193C03C5" w14:textId="39ACC5B6" w:rsidR="00633ECF" w:rsidRPr="001B3DE8" w:rsidDel="00575744" w:rsidRDefault="00633ECF" w:rsidP="00917A5F">
      <w:pPr>
        <w:pStyle w:val="ListParagraph"/>
        <w:numPr>
          <w:ilvl w:val="0"/>
          <w:numId w:val="40"/>
        </w:numPr>
        <w:spacing w:before="200" w:after="200" w:line="276" w:lineRule="auto"/>
        <w:ind w:left="425" w:hanging="425"/>
        <w:contextualSpacing w:val="0"/>
        <w:rPr>
          <w:del w:id="1114" w:author="Claire Carbone" w:date="2015-01-17T17:08:00Z"/>
          <w:rFonts w:ascii="Arial" w:hAnsi="Arial" w:cs="Arial"/>
          <w:color w:val="000000" w:themeColor="text1"/>
          <w:sz w:val="20"/>
          <w:szCs w:val="20"/>
          <w:lang w:val="en-US"/>
        </w:rPr>
      </w:pPr>
      <w:r w:rsidRPr="001B3DE8">
        <w:rPr>
          <w:rFonts w:ascii="Arial" w:hAnsi="Arial" w:cs="Arial"/>
          <w:color w:val="000000" w:themeColor="text1"/>
          <w:sz w:val="20"/>
          <w:szCs w:val="20"/>
          <w:lang w:val="en-US"/>
        </w:rPr>
        <w:t xml:space="preserve">Go to </w:t>
      </w:r>
      <w:del w:id="1115" w:author="Claire Carbone" w:date="2015-01-17T17:06:00Z">
        <w:r w:rsidRPr="001B3DE8" w:rsidDel="00575744">
          <w:rPr>
            <w:rFonts w:ascii="Arial" w:hAnsi="Arial" w:cs="Arial"/>
            <w:i/>
            <w:color w:val="000000" w:themeColor="text1"/>
            <w:sz w:val="20"/>
            <w:szCs w:val="20"/>
            <w:lang w:val="en-US"/>
          </w:rPr>
          <w:delText>Catalog Designer</w:delText>
        </w:r>
      </w:del>
      <w:ins w:id="1116" w:author="Claire Carbone" w:date="2015-01-17T17:06:00Z">
        <w:r w:rsidR="00575744">
          <w:rPr>
            <w:rFonts w:ascii="Arial" w:hAnsi="Arial" w:cs="Arial"/>
            <w:i/>
            <w:color w:val="000000" w:themeColor="text1"/>
            <w:sz w:val="20"/>
            <w:szCs w:val="20"/>
            <w:lang w:val="en-US"/>
          </w:rPr>
          <w:t>Pricing &amp; Tax</w:t>
        </w:r>
      </w:ins>
      <w:r w:rsidRPr="001B3DE8">
        <w:rPr>
          <w:rFonts w:ascii="Arial" w:hAnsi="Arial" w:cs="Arial"/>
          <w:i/>
          <w:color w:val="000000" w:themeColor="text1"/>
          <w:sz w:val="20"/>
          <w:szCs w:val="20"/>
          <w:lang w:val="en-US"/>
        </w:rPr>
        <w:t xml:space="preserve"> &gt; Charge Type</w:t>
      </w:r>
      <w:del w:id="1117" w:author="Claire Carbone" w:date="2015-01-17T17:06:00Z">
        <w:r w:rsidRPr="001B3DE8" w:rsidDel="00575744">
          <w:rPr>
            <w:rFonts w:ascii="Arial" w:hAnsi="Arial" w:cs="Arial"/>
            <w:i/>
            <w:color w:val="000000" w:themeColor="text1"/>
            <w:sz w:val="20"/>
            <w:szCs w:val="20"/>
            <w:lang w:val="en-US"/>
          </w:rPr>
          <w:delText>s</w:delText>
        </w:r>
      </w:del>
      <w:r w:rsidR="002C741A">
        <w:rPr>
          <w:rFonts w:ascii="Arial" w:hAnsi="Arial" w:cs="Arial"/>
          <w:i/>
          <w:color w:val="000000" w:themeColor="text1"/>
          <w:sz w:val="20"/>
          <w:szCs w:val="20"/>
          <w:lang w:val="en-US"/>
        </w:rPr>
        <w:t xml:space="preserve"> </w:t>
      </w:r>
      <w:ins w:id="1118" w:author="Claire Carbone" w:date="2015-01-17T17:06:00Z">
        <w:r w:rsidR="00575744">
          <w:rPr>
            <w:rFonts w:ascii="Arial" w:hAnsi="Arial" w:cs="Arial"/>
            <w:i/>
            <w:color w:val="000000" w:themeColor="text1"/>
            <w:sz w:val="20"/>
            <w:szCs w:val="20"/>
            <w:lang w:val="en-US"/>
          </w:rPr>
          <w:t>in the Quick Start Menu</w:t>
        </w:r>
      </w:ins>
      <w:del w:id="1119" w:author="Claire Carbone" w:date="2015-01-17T17:06:00Z">
        <w:r w:rsidR="002C741A" w:rsidDel="00575744">
          <w:rPr>
            <w:rFonts w:ascii="Arial" w:hAnsi="Arial" w:cs="Arial"/>
            <w:i/>
            <w:color w:val="000000" w:themeColor="text1"/>
            <w:sz w:val="20"/>
            <w:szCs w:val="20"/>
            <w:lang w:val="en-US"/>
          </w:rPr>
          <w:delText>and Click Search</w:delText>
        </w:r>
      </w:del>
      <w:r w:rsidRPr="001B3DE8">
        <w:rPr>
          <w:rFonts w:ascii="Arial" w:hAnsi="Arial" w:cs="Arial"/>
          <w:color w:val="000000" w:themeColor="text1"/>
          <w:sz w:val="20"/>
          <w:szCs w:val="20"/>
          <w:lang w:val="en-US"/>
        </w:rPr>
        <w:t>:</w:t>
      </w:r>
    </w:p>
    <w:p w14:paraId="193C03C6" w14:textId="7AF1BCA0" w:rsidR="00661E08" w:rsidRPr="00575744" w:rsidRDefault="002C741A">
      <w:pPr>
        <w:pStyle w:val="ListParagraph"/>
        <w:numPr>
          <w:ilvl w:val="0"/>
          <w:numId w:val="40"/>
        </w:numPr>
        <w:spacing w:before="200" w:after="200" w:line="276" w:lineRule="auto"/>
        <w:ind w:left="425" w:hanging="425"/>
        <w:contextualSpacing w:val="0"/>
        <w:rPr>
          <w:rFonts w:cs="Arial"/>
          <w:color w:val="000000" w:themeColor="text1"/>
          <w:sz w:val="20"/>
          <w:szCs w:val="20"/>
          <w:rPrChange w:id="1120" w:author="Claire Carbone" w:date="2015-01-17T17:08:00Z">
            <w:rPr/>
          </w:rPrChange>
        </w:rPr>
        <w:pPrChange w:id="1121" w:author="Claire Carbone" w:date="2015-01-17T17:08:00Z">
          <w:pPr>
            <w:shd w:val="clear" w:color="auto" w:fill="FFFFFF"/>
            <w:spacing w:before="300" w:after="300" w:line="276" w:lineRule="auto"/>
            <w:jc w:val="center"/>
          </w:pPr>
        </w:pPrChange>
      </w:pPr>
      <w:del w:id="1122" w:author="Claire Carbone" w:date="2015-01-17T17:07:00Z">
        <w:r w:rsidDel="00575744">
          <w:rPr>
            <w:noProof/>
            <w:lang w:val="en-US" w:eastAsia="en-US"/>
          </w:rPr>
          <w:drawing>
            <wp:inline distT="0" distB="0" distL="0" distR="0" wp14:anchorId="635DFB87" wp14:editId="26DE4FEC">
              <wp:extent cx="3200906" cy="688409"/>
              <wp:effectExtent l="19050" t="19050" r="19050" b="16510"/>
              <wp:docPr id="27983" name="Picture 2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207365" cy="689798"/>
                      </a:xfrm>
                      <a:prstGeom prst="rect">
                        <a:avLst/>
                      </a:prstGeom>
                      <a:noFill/>
                      <a:ln>
                        <a:solidFill>
                          <a:schemeClr val="accent1"/>
                        </a:solidFill>
                      </a:ln>
                    </pic:spPr>
                  </pic:pic>
                </a:graphicData>
              </a:graphic>
            </wp:inline>
          </w:drawing>
        </w:r>
      </w:del>
    </w:p>
    <w:p w14:paraId="193C03C7" w14:textId="77777777" w:rsidR="00661E08" w:rsidRPr="001B3DE8" w:rsidRDefault="00144F6C" w:rsidP="00474990">
      <w:pPr>
        <w:shd w:val="clear" w:color="auto" w:fill="FFFFFF"/>
        <w:spacing w:before="200" w:after="200" w:line="276" w:lineRule="auto"/>
        <w:ind w:left="426"/>
        <w:rPr>
          <w:rFonts w:cs="Arial"/>
          <w:color w:val="000000" w:themeColor="text1"/>
          <w:sz w:val="20"/>
          <w:szCs w:val="20"/>
        </w:rPr>
      </w:pPr>
      <w:r w:rsidRPr="001B3DE8">
        <w:rPr>
          <w:rFonts w:cs="Arial"/>
          <w:color w:val="000000" w:themeColor="text1"/>
          <w:sz w:val="20"/>
          <w:szCs w:val="20"/>
        </w:rPr>
        <w:t>We will now create the ‘</w:t>
      </w:r>
      <w:r w:rsidRPr="001B3DE8">
        <w:rPr>
          <w:rFonts w:cs="Arial"/>
          <w:b/>
          <w:color w:val="000000" w:themeColor="text1"/>
          <w:sz w:val="20"/>
          <w:szCs w:val="20"/>
        </w:rPr>
        <w:t>Setup Fee</w:t>
      </w:r>
      <w:r w:rsidRPr="001B3DE8">
        <w:rPr>
          <w:rFonts w:cs="Arial"/>
          <w:color w:val="000000" w:themeColor="text1"/>
          <w:sz w:val="20"/>
          <w:szCs w:val="20"/>
        </w:rPr>
        <w:t>’ charge type</w:t>
      </w:r>
      <w:r w:rsidR="00BB0F6E" w:rsidRPr="001B3DE8">
        <w:rPr>
          <w:rFonts w:cs="Arial"/>
          <w:color w:val="000000" w:themeColor="text1"/>
          <w:sz w:val="20"/>
          <w:szCs w:val="20"/>
        </w:rPr>
        <w:t xml:space="preserve"> for the ‘</w:t>
      </w:r>
      <w:r w:rsidR="00BB0F6E" w:rsidRPr="001B3DE8">
        <w:rPr>
          <w:rFonts w:cs="Arial"/>
          <w:b/>
          <w:color w:val="000000" w:themeColor="text1"/>
          <w:sz w:val="20"/>
          <w:szCs w:val="20"/>
        </w:rPr>
        <w:t>Very High Speed Internet</w:t>
      </w:r>
      <w:r w:rsidR="00BB0F6E" w:rsidRPr="001B3DE8">
        <w:rPr>
          <w:rFonts w:cs="Arial"/>
          <w:color w:val="000000" w:themeColor="text1"/>
          <w:sz w:val="20"/>
          <w:szCs w:val="20"/>
        </w:rPr>
        <w:t xml:space="preserve">’ </w:t>
      </w:r>
      <w:r w:rsidR="00BB0F6E" w:rsidRPr="001B3DE8">
        <w:rPr>
          <w:rFonts w:cs="Arial"/>
          <w:i/>
          <w:color w:val="000000" w:themeColor="text1"/>
          <w:sz w:val="20"/>
          <w:szCs w:val="20"/>
        </w:rPr>
        <w:t>product</w:t>
      </w:r>
      <w:r w:rsidR="00BB0F6E" w:rsidRPr="001B3DE8">
        <w:rPr>
          <w:rFonts w:cs="Arial"/>
          <w:color w:val="000000" w:themeColor="text1"/>
          <w:sz w:val="20"/>
          <w:szCs w:val="20"/>
        </w:rPr>
        <w:t xml:space="preserve"> item</w:t>
      </w:r>
      <w:r w:rsidRPr="001B3DE8">
        <w:rPr>
          <w:rFonts w:cs="Arial"/>
          <w:color w:val="000000" w:themeColor="text1"/>
          <w:sz w:val="20"/>
          <w:szCs w:val="20"/>
        </w:rPr>
        <w:t>.</w:t>
      </w:r>
    </w:p>
    <w:p w14:paraId="193C03C8" w14:textId="77777777" w:rsidR="00144F6C" w:rsidRDefault="00144F6C" w:rsidP="00917A5F">
      <w:pPr>
        <w:pStyle w:val="ListParagraph"/>
        <w:numPr>
          <w:ilvl w:val="0"/>
          <w:numId w:val="40"/>
        </w:numPr>
        <w:shd w:val="clear" w:color="auto" w:fill="FFFFFF"/>
        <w:spacing w:before="200" w:after="200" w:line="276" w:lineRule="auto"/>
        <w:ind w:left="425" w:hanging="425"/>
        <w:contextualSpacing w:val="0"/>
        <w:rPr>
          <w:ins w:id="1123" w:author="Claire Carbone" w:date="2015-01-17T17:07:00Z"/>
          <w:rFonts w:ascii="Arial" w:hAnsi="Arial" w:cs="Arial"/>
          <w:color w:val="000000" w:themeColor="text1"/>
          <w:sz w:val="20"/>
          <w:szCs w:val="20"/>
          <w:lang w:val="en-US"/>
        </w:rPr>
      </w:pPr>
      <w:r w:rsidRPr="001B3DE8">
        <w:rPr>
          <w:rFonts w:ascii="Arial" w:hAnsi="Arial" w:cs="Arial"/>
          <w:color w:val="000000" w:themeColor="text1"/>
          <w:sz w:val="20"/>
          <w:szCs w:val="20"/>
          <w:lang w:val="en-US"/>
        </w:rPr>
        <w:t xml:space="preserve">Click </w:t>
      </w:r>
      <w:r w:rsidRPr="001B3DE8">
        <w:rPr>
          <w:rFonts w:ascii="Arial" w:hAnsi="Arial" w:cs="Arial"/>
          <w:b/>
          <w:color w:val="000000" w:themeColor="text1"/>
          <w:sz w:val="20"/>
          <w:szCs w:val="20"/>
          <w:lang w:val="en-US"/>
        </w:rPr>
        <w:t>Search</w:t>
      </w:r>
      <w:r w:rsidRPr="001B3DE8">
        <w:rPr>
          <w:rFonts w:ascii="Arial" w:hAnsi="Arial" w:cs="Arial"/>
          <w:color w:val="000000" w:themeColor="text1"/>
          <w:sz w:val="20"/>
          <w:szCs w:val="20"/>
          <w:lang w:val="en-US"/>
        </w:rPr>
        <w:t xml:space="preserve"> in the </w:t>
      </w:r>
      <w:r w:rsidRPr="001B3DE8">
        <w:rPr>
          <w:rFonts w:ascii="Arial" w:hAnsi="Arial" w:cs="Arial"/>
          <w:b/>
          <w:color w:val="000000" w:themeColor="text1"/>
          <w:sz w:val="20"/>
          <w:szCs w:val="20"/>
          <w:lang w:val="en-US"/>
        </w:rPr>
        <w:t xml:space="preserve">Search Criteria </w:t>
      </w:r>
      <w:r w:rsidRPr="001B3DE8">
        <w:rPr>
          <w:rFonts w:ascii="Arial" w:hAnsi="Arial" w:cs="Arial"/>
          <w:color w:val="000000" w:themeColor="text1"/>
          <w:sz w:val="20"/>
          <w:szCs w:val="20"/>
          <w:lang w:val="en-US"/>
        </w:rPr>
        <w:t xml:space="preserve">panel, </w:t>
      </w:r>
      <w:r w:rsidR="00873B9E" w:rsidRPr="001B3DE8">
        <w:rPr>
          <w:rFonts w:ascii="Arial" w:hAnsi="Arial" w:cs="Arial"/>
          <w:color w:val="000000" w:themeColor="text1"/>
          <w:sz w:val="20"/>
          <w:szCs w:val="20"/>
          <w:lang w:val="en-US"/>
        </w:rPr>
        <w:t>and then</w:t>
      </w:r>
      <w:r w:rsidRPr="001B3DE8">
        <w:rPr>
          <w:rFonts w:ascii="Arial" w:hAnsi="Arial" w:cs="Arial"/>
          <w:color w:val="000000" w:themeColor="text1"/>
          <w:sz w:val="20"/>
          <w:szCs w:val="20"/>
          <w:lang w:val="en-US"/>
        </w:rPr>
        <w:t xml:space="preserve"> click </w:t>
      </w:r>
      <w:r w:rsidRPr="001B3DE8">
        <w:rPr>
          <w:rFonts w:ascii="Arial" w:hAnsi="Arial" w:cs="Arial"/>
          <w:b/>
          <w:color w:val="000000" w:themeColor="text1"/>
          <w:sz w:val="20"/>
          <w:szCs w:val="20"/>
          <w:lang w:val="en-US"/>
        </w:rPr>
        <w:t>Add</w:t>
      </w:r>
      <w:r w:rsidRPr="001B3DE8">
        <w:rPr>
          <w:rFonts w:ascii="Arial" w:hAnsi="Arial" w:cs="Arial"/>
          <w:color w:val="000000" w:themeColor="text1"/>
          <w:sz w:val="20"/>
          <w:szCs w:val="20"/>
          <w:lang w:val="en-US"/>
        </w:rPr>
        <w:t xml:space="preserve"> at the bottom of the screen. (As before, you may have to scroll down to see this button).</w:t>
      </w:r>
    </w:p>
    <w:p w14:paraId="706F5239" w14:textId="79B25522" w:rsidR="00575744" w:rsidRDefault="00575744">
      <w:pPr>
        <w:pStyle w:val="ListParagraph"/>
        <w:shd w:val="clear" w:color="auto" w:fill="FFFFFF"/>
        <w:spacing w:before="200" w:after="200" w:line="276" w:lineRule="auto"/>
        <w:ind w:left="1304"/>
        <w:contextualSpacing w:val="0"/>
        <w:rPr>
          <w:ins w:id="1124" w:author="Claire Carbone" w:date="2015-01-17T17:10:00Z"/>
          <w:rFonts w:ascii="Arial" w:hAnsi="Arial" w:cs="Arial"/>
          <w:color w:val="000000" w:themeColor="text1"/>
          <w:sz w:val="20"/>
          <w:szCs w:val="20"/>
          <w:lang w:val="en-US"/>
        </w:rPr>
        <w:pPrChange w:id="1125" w:author="Claire Carbone" w:date="2015-01-17T17:08:00Z">
          <w:pPr>
            <w:pStyle w:val="ListParagraph"/>
            <w:numPr>
              <w:numId w:val="40"/>
            </w:numPr>
            <w:shd w:val="clear" w:color="auto" w:fill="FFFFFF"/>
            <w:spacing w:before="200" w:after="200" w:line="276" w:lineRule="auto"/>
            <w:ind w:left="425" w:hanging="425"/>
            <w:contextualSpacing w:val="0"/>
          </w:pPr>
        </w:pPrChange>
      </w:pPr>
      <w:ins w:id="1126" w:author="Claire Carbone" w:date="2015-01-17T17:07:00Z">
        <w:r>
          <w:rPr>
            <w:rFonts w:cs="Arial"/>
            <w:noProof/>
            <w:color w:val="000000" w:themeColor="text1"/>
            <w:sz w:val="20"/>
            <w:szCs w:val="20"/>
            <w:lang w:val="en-US" w:eastAsia="en-US"/>
          </w:rPr>
          <w:drawing>
            <wp:inline distT="0" distB="0" distL="0" distR="0" wp14:anchorId="4978DFEE" wp14:editId="3D337A90">
              <wp:extent cx="3200906" cy="688409"/>
              <wp:effectExtent l="19050" t="19050" r="19050"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207365" cy="689798"/>
                      </a:xfrm>
                      <a:prstGeom prst="rect">
                        <a:avLst/>
                      </a:prstGeom>
                      <a:noFill/>
                      <a:ln>
                        <a:solidFill>
                          <a:schemeClr val="accent1"/>
                        </a:solidFill>
                      </a:ln>
                    </pic:spPr>
                  </pic:pic>
                </a:graphicData>
              </a:graphic>
            </wp:inline>
          </w:drawing>
        </w:r>
      </w:ins>
    </w:p>
    <w:p w14:paraId="74F93FC1" w14:textId="66328B1D" w:rsidR="00575744" w:rsidRPr="00575744" w:rsidRDefault="00575744">
      <w:pPr>
        <w:shd w:val="clear" w:color="auto" w:fill="FFFFFF"/>
        <w:spacing w:before="200" w:after="200" w:line="276" w:lineRule="auto"/>
        <w:rPr>
          <w:rFonts w:cs="Arial"/>
          <w:color w:val="000000" w:themeColor="text1"/>
          <w:sz w:val="20"/>
          <w:szCs w:val="20"/>
          <w:rPrChange w:id="1127" w:author="Claire Carbone" w:date="2015-01-17T17:10:00Z">
            <w:rPr>
              <w:lang w:val="en-US"/>
            </w:rPr>
          </w:rPrChange>
        </w:rPr>
        <w:pPrChange w:id="1128" w:author="Claire Carbone" w:date="2015-01-17T17:10:00Z">
          <w:pPr>
            <w:pStyle w:val="ListParagraph"/>
            <w:numPr>
              <w:numId w:val="40"/>
            </w:numPr>
            <w:shd w:val="clear" w:color="auto" w:fill="FFFFFF"/>
            <w:spacing w:before="200" w:after="200" w:line="276" w:lineRule="auto"/>
            <w:ind w:left="425" w:hanging="425"/>
            <w:contextualSpacing w:val="0"/>
          </w:pPr>
        </w:pPrChange>
      </w:pPr>
      <w:ins w:id="1129" w:author="Claire Carbone" w:date="2015-01-17T17:10:00Z">
        <w:r w:rsidRPr="00575744">
          <w:rPr>
            <w:rFonts w:cs="Arial"/>
            <w:b/>
            <w:color w:val="000000" w:themeColor="text1"/>
            <w:sz w:val="20"/>
            <w:szCs w:val="20"/>
            <w:u w:val="single"/>
            <w:rPrChange w:id="1130" w:author="Claire Carbone" w:date="2015-01-17T17:10:00Z">
              <w:rPr>
                <w:rFonts w:cs="Arial"/>
                <w:color w:val="000000" w:themeColor="text1"/>
                <w:sz w:val="20"/>
                <w:szCs w:val="20"/>
              </w:rPr>
            </w:rPrChange>
          </w:rPr>
          <w:t>Note</w:t>
        </w:r>
        <w:r>
          <w:rPr>
            <w:rFonts w:cs="Arial"/>
            <w:color w:val="000000" w:themeColor="text1"/>
            <w:sz w:val="20"/>
            <w:szCs w:val="20"/>
          </w:rPr>
          <w:t>:  If you do not see the Add option, make sure your project is open</w:t>
        </w:r>
      </w:ins>
    </w:p>
    <w:p w14:paraId="193C03C9" w14:textId="77777777" w:rsidR="00144F6C" w:rsidRPr="001B3DE8" w:rsidRDefault="00144F6C" w:rsidP="00917A5F">
      <w:pPr>
        <w:pStyle w:val="ListParagraph"/>
        <w:numPr>
          <w:ilvl w:val="0"/>
          <w:numId w:val="40"/>
        </w:numPr>
        <w:shd w:val="clear" w:color="auto" w:fill="FFFFFF"/>
        <w:spacing w:before="200" w:line="276" w:lineRule="auto"/>
        <w:ind w:left="425" w:hanging="425"/>
        <w:contextualSpacing w:val="0"/>
        <w:rPr>
          <w:rFonts w:ascii="Arial" w:hAnsi="Arial" w:cs="Arial"/>
          <w:color w:val="000000" w:themeColor="text1"/>
          <w:sz w:val="20"/>
          <w:szCs w:val="20"/>
          <w:lang w:val="en-US"/>
        </w:rPr>
      </w:pPr>
      <w:r w:rsidRPr="001B3DE8">
        <w:rPr>
          <w:rFonts w:ascii="Arial" w:hAnsi="Arial" w:cs="Arial"/>
          <w:color w:val="000000" w:themeColor="text1"/>
          <w:sz w:val="20"/>
          <w:szCs w:val="20"/>
          <w:lang w:val="en-US"/>
        </w:rPr>
        <w:t>Complete field entries as shown in the table below:</w:t>
      </w:r>
    </w:p>
    <w:tbl>
      <w:tblPr>
        <w:tblStyle w:val="TableGrid"/>
        <w:tblpPr w:leftFromText="180" w:rightFromText="180" w:vertAnchor="text" w:horzAnchor="margin" w:tblpXSpec="center" w:tblpY="204"/>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235"/>
        <w:gridCol w:w="6520"/>
        <w:tblGridChange w:id="1131">
          <w:tblGrid>
            <w:gridCol w:w="2235"/>
            <w:gridCol w:w="6520"/>
          </w:tblGrid>
        </w:tblGridChange>
      </w:tblGrid>
      <w:tr w:rsidR="00144F6C" w:rsidRPr="001B3DE8" w14:paraId="193C03CC" w14:textId="77777777" w:rsidTr="00EE1838">
        <w:trPr>
          <w:trHeight w:val="340"/>
        </w:trPr>
        <w:tc>
          <w:tcPr>
            <w:tcW w:w="2235" w:type="dxa"/>
            <w:tcBorders>
              <w:top w:val="single" w:sz="12" w:space="0" w:color="auto"/>
              <w:bottom w:val="single" w:sz="4" w:space="0" w:color="auto"/>
            </w:tcBorders>
            <w:shd w:val="clear" w:color="auto" w:fill="BFBFBF"/>
            <w:vAlign w:val="center"/>
          </w:tcPr>
          <w:p w14:paraId="193C03CA" w14:textId="77777777" w:rsidR="00144F6C" w:rsidRPr="001B3DE8" w:rsidRDefault="00144F6C" w:rsidP="00EE1838">
            <w:pPr>
              <w:pStyle w:val="1NIMTrgMainText"/>
              <w:spacing w:before="0" w:after="0" w:line="240" w:lineRule="auto"/>
              <w:rPr>
                <w:b/>
                <w:color w:val="000000"/>
              </w:rPr>
            </w:pPr>
            <w:r w:rsidRPr="001B3DE8">
              <w:rPr>
                <w:b/>
                <w:color w:val="000000"/>
              </w:rPr>
              <w:t>Code</w:t>
            </w:r>
          </w:p>
        </w:tc>
        <w:tc>
          <w:tcPr>
            <w:tcW w:w="6520" w:type="dxa"/>
            <w:tcBorders>
              <w:top w:val="single" w:sz="12" w:space="0" w:color="auto"/>
              <w:bottom w:val="single" w:sz="4" w:space="0" w:color="auto"/>
              <w:right w:val="single" w:sz="12" w:space="0" w:color="auto"/>
            </w:tcBorders>
            <w:vAlign w:val="center"/>
          </w:tcPr>
          <w:p w14:paraId="193C03CB" w14:textId="77777777" w:rsidR="00144F6C" w:rsidRPr="001B3DE8" w:rsidRDefault="00144F6C" w:rsidP="00144F6C">
            <w:pPr>
              <w:pStyle w:val="1NIMTrgMainText"/>
              <w:spacing w:before="0" w:after="0" w:line="240" w:lineRule="auto"/>
              <w:rPr>
                <w:color w:val="000000"/>
              </w:rPr>
            </w:pPr>
            <w:r w:rsidRPr="001B3DE8">
              <w:rPr>
                <w:color w:val="000000"/>
              </w:rPr>
              <w:t>‘setupFee’</w:t>
            </w:r>
          </w:p>
        </w:tc>
      </w:tr>
      <w:tr w:rsidR="00144F6C" w:rsidRPr="001B3DE8" w14:paraId="193C03CF" w14:textId="77777777" w:rsidTr="00EE1838">
        <w:trPr>
          <w:trHeight w:val="340"/>
        </w:trPr>
        <w:tc>
          <w:tcPr>
            <w:tcW w:w="2235" w:type="dxa"/>
            <w:tcBorders>
              <w:top w:val="single" w:sz="4" w:space="0" w:color="auto"/>
              <w:bottom w:val="single" w:sz="4" w:space="0" w:color="auto"/>
            </w:tcBorders>
            <w:shd w:val="clear" w:color="auto" w:fill="BFBFBF"/>
            <w:vAlign w:val="center"/>
          </w:tcPr>
          <w:p w14:paraId="193C03CD" w14:textId="77777777" w:rsidR="00144F6C" w:rsidRPr="001B3DE8" w:rsidRDefault="00144F6C" w:rsidP="00EE1838">
            <w:pPr>
              <w:pStyle w:val="1NIMTrgMainText"/>
              <w:spacing w:before="0" w:after="0" w:line="240" w:lineRule="auto"/>
              <w:rPr>
                <w:b/>
                <w:color w:val="000000"/>
              </w:rPr>
            </w:pPr>
            <w:r w:rsidRPr="001B3DE8">
              <w:rPr>
                <w:b/>
                <w:color w:val="000000"/>
              </w:rPr>
              <w:t>Status</w:t>
            </w:r>
          </w:p>
        </w:tc>
        <w:tc>
          <w:tcPr>
            <w:tcW w:w="6520" w:type="dxa"/>
            <w:tcBorders>
              <w:top w:val="single" w:sz="4" w:space="0" w:color="auto"/>
              <w:bottom w:val="single" w:sz="4" w:space="0" w:color="auto"/>
              <w:right w:val="single" w:sz="12" w:space="0" w:color="auto"/>
            </w:tcBorders>
            <w:vAlign w:val="center"/>
          </w:tcPr>
          <w:p w14:paraId="193C03CE" w14:textId="77777777" w:rsidR="00144F6C" w:rsidRPr="001B3DE8" w:rsidRDefault="00144F6C" w:rsidP="00EE1838">
            <w:pPr>
              <w:pStyle w:val="1NIMTrgMainText"/>
              <w:spacing w:before="0" w:after="0" w:line="240" w:lineRule="auto"/>
              <w:rPr>
                <w:color w:val="000000"/>
              </w:rPr>
            </w:pPr>
            <w:r w:rsidRPr="001B3DE8">
              <w:rPr>
                <w:color w:val="000000"/>
              </w:rPr>
              <w:t>‘Definition’</w:t>
            </w:r>
          </w:p>
        </w:tc>
      </w:tr>
      <w:tr w:rsidR="00144F6C" w:rsidRPr="001B3DE8" w14:paraId="193C03D3" w14:textId="77777777" w:rsidTr="00144F6C">
        <w:trPr>
          <w:trHeight w:val="794"/>
        </w:trPr>
        <w:tc>
          <w:tcPr>
            <w:tcW w:w="2235" w:type="dxa"/>
            <w:tcBorders>
              <w:top w:val="single" w:sz="4" w:space="0" w:color="auto"/>
              <w:bottom w:val="single" w:sz="4" w:space="0" w:color="auto"/>
            </w:tcBorders>
            <w:shd w:val="clear" w:color="auto" w:fill="BFBFBF"/>
            <w:vAlign w:val="center"/>
          </w:tcPr>
          <w:p w14:paraId="193C03D0" w14:textId="77777777" w:rsidR="00144F6C" w:rsidRPr="001B3DE8" w:rsidRDefault="00144F6C" w:rsidP="00EE1838">
            <w:pPr>
              <w:pStyle w:val="1NIMTrgMainText"/>
              <w:spacing w:before="0" w:after="0" w:line="240" w:lineRule="auto"/>
              <w:rPr>
                <w:b/>
                <w:color w:val="000000"/>
              </w:rPr>
            </w:pPr>
            <w:r w:rsidRPr="001B3DE8">
              <w:rPr>
                <w:b/>
                <w:color w:val="000000"/>
              </w:rPr>
              <w:t>Type</w:t>
            </w:r>
          </w:p>
        </w:tc>
        <w:tc>
          <w:tcPr>
            <w:tcW w:w="6520" w:type="dxa"/>
            <w:tcBorders>
              <w:top w:val="single" w:sz="4" w:space="0" w:color="auto"/>
              <w:bottom w:val="single" w:sz="4" w:space="0" w:color="auto"/>
              <w:right w:val="single" w:sz="12" w:space="0" w:color="auto"/>
            </w:tcBorders>
            <w:vAlign w:val="center"/>
          </w:tcPr>
          <w:p w14:paraId="193C03D1" w14:textId="77777777" w:rsidR="00144F6C" w:rsidRPr="001B3DE8" w:rsidRDefault="00144F6C" w:rsidP="00144F6C">
            <w:pPr>
              <w:pStyle w:val="1NIMTrgMainText"/>
              <w:spacing w:before="0" w:after="40" w:line="240" w:lineRule="auto"/>
              <w:rPr>
                <w:color w:val="000000"/>
              </w:rPr>
            </w:pPr>
            <w:r w:rsidRPr="001B3DE8">
              <w:rPr>
                <w:color w:val="000000"/>
              </w:rPr>
              <w:t>‘Charge’</w:t>
            </w:r>
          </w:p>
          <w:p w14:paraId="193C03D2" w14:textId="77777777" w:rsidR="00144F6C" w:rsidRPr="001B3DE8" w:rsidRDefault="00144F6C" w:rsidP="00EE1838">
            <w:pPr>
              <w:pStyle w:val="1NIMTrgMainText"/>
              <w:spacing w:before="0" w:after="0" w:line="240" w:lineRule="auto"/>
              <w:rPr>
                <w:i/>
                <w:color w:val="000000"/>
              </w:rPr>
            </w:pPr>
            <w:r w:rsidRPr="001B3DE8">
              <w:rPr>
                <w:i/>
                <w:color w:val="000000"/>
              </w:rPr>
              <w:t>The other options are ‘</w:t>
            </w:r>
            <w:r w:rsidRPr="001B3DE8">
              <w:rPr>
                <w:b/>
                <w:i/>
                <w:color w:val="000000"/>
              </w:rPr>
              <w:t>Discount</w:t>
            </w:r>
            <w:r w:rsidRPr="001B3DE8">
              <w:rPr>
                <w:i/>
                <w:color w:val="000000"/>
              </w:rPr>
              <w:t>’ and ‘</w:t>
            </w:r>
            <w:r w:rsidRPr="001B3DE8">
              <w:rPr>
                <w:b/>
                <w:i/>
                <w:color w:val="000000"/>
              </w:rPr>
              <w:t>Cost</w:t>
            </w:r>
            <w:r w:rsidRPr="001B3DE8">
              <w:rPr>
                <w:i/>
                <w:color w:val="000000"/>
              </w:rPr>
              <w:t>’, providing for the different types of charges which can be applied</w:t>
            </w:r>
          </w:p>
        </w:tc>
      </w:tr>
      <w:tr w:rsidR="00144F6C" w:rsidRPr="001B3DE8" w14:paraId="193C03D7" w14:textId="77777777" w:rsidTr="001B3413">
        <w:trPr>
          <w:trHeight w:val="794"/>
        </w:trPr>
        <w:tc>
          <w:tcPr>
            <w:tcW w:w="2235" w:type="dxa"/>
            <w:tcBorders>
              <w:top w:val="single" w:sz="4" w:space="0" w:color="auto"/>
              <w:bottom w:val="single" w:sz="4" w:space="0" w:color="auto"/>
            </w:tcBorders>
            <w:shd w:val="clear" w:color="auto" w:fill="BFBFBF"/>
            <w:vAlign w:val="center"/>
          </w:tcPr>
          <w:p w14:paraId="193C03D4" w14:textId="77777777" w:rsidR="00144F6C" w:rsidRPr="001B3DE8" w:rsidRDefault="00144F6C" w:rsidP="00EE1838">
            <w:pPr>
              <w:pStyle w:val="1NIMTrgMainText"/>
              <w:spacing w:before="0" w:after="0" w:line="240" w:lineRule="auto"/>
              <w:rPr>
                <w:b/>
                <w:color w:val="000000"/>
              </w:rPr>
            </w:pPr>
            <w:r w:rsidRPr="001B3DE8">
              <w:rPr>
                <w:b/>
                <w:color w:val="000000"/>
              </w:rPr>
              <w:t>Display Only</w:t>
            </w:r>
          </w:p>
        </w:tc>
        <w:tc>
          <w:tcPr>
            <w:tcW w:w="6520" w:type="dxa"/>
            <w:tcBorders>
              <w:top w:val="single" w:sz="4" w:space="0" w:color="auto"/>
              <w:bottom w:val="single" w:sz="4" w:space="0" w:color="auto"/>
              <w:right w:val="single" w:sz="12" w:space="0" w:color="auto"/>
            </w:tcBorders>
            <w:vAlign w:val="center"/>
          </w:tcPr>
          <w:p w14:paraId="193C03D5" w14:textId="77777777" w:rsidR="00144F6C" w:rsidRPr="001B3DE8" w:rsidRDefault="00144F6C" w:rsidP="001B3413">
            <w:pPr>
              <w:pStyle w:val="1NIMTrgMainText"/>
              <w:spacing w:before="0" w:after="40" w:line="240" w:lineRule="auto"/>
              <w:rPr>
                <w:color w:val="000000"/>
              </w:rPr>
            </w:pPr>
            <w:r w:rsidRPr="001B3DE8">
              <w:rPr>
                <w:color w:val="000000"/>
              </w:rPr>
              <w:t xml:space="preserve">N/A (leave </w:t>
            </w:r>
            <w:r w:rsidR="001B3413" w:rsidRPr="001B3DE8">
              <w:rPr>
                <w:color w:val="000000"/>
              </w:rPr>
              <w:t>unchecked</w:t>
            </w:r>
            <w:r w:rsidRPr="001B3DE8">
              <w:rPr>
                <w:color w:val="000000"/>
              </w:rPr>
              <w:t>)</w:t>
            </w:r>
          </w:p>
          <w:p w14:paraId="193C03D6" w14:textId="77777777" w:rsidR="00144F6C" w:rsidRPr="001B3DE8" w:rsidRDefault="00144F6C" w:rsidP="00144F6C">
            <w:pPr>
              <w:pStyle w:val="1NIMTrgMainText"/>
              <w:spacing w:before="0" w:after="0" w:line="240" w:lineRule="auto"/>
              <w:rPr>
                <w:i/>
                <w:color w:val="000000"/>
              </w:rPr>
            </w:pPr>
            <w:r w:rsidRPr="001B3DE8">
              <w:rPr>
                <w:i/>
                <w:color w:val="000000"/>
              </w:rPr>
              <w:t>Used when the charge, discount or cost will appear in the invoice only, and not used to</w:t>
            </w:r>
            <w:r w:rsidR="001B3413" w:rsidRPr="001B3DE8">
              <w:rPr>
                <w:i/>
                <w:color w:val="000000"/>
              </w:rPr>
              <w:t xml:space="preserve"> calculate the price of the item (e.g. a free handset)</w:t>
            </w:r>
          </w:p>
        </w:tc>
      </w:tr>
      <w:tr w:rsidR="00144F6C" w:rsidRPr="001B3DE8" w14:paraId="193C03DA" w14:textId="77777777" w:rsidTr="00EE1838">
        <w:trPr>
          <w:trHeight w:val="340"/>
        </w:trPr>
        <w:tc>
          <w:tcPr>
            <w:tcW w:w="2235" w:type="dxa"/>
            <w:tcBorders>
              <w:top w:val="single" w:sz="4" w:space="0" w:color="auto"/>
              <w:bottom w:val="single" w:sz="4" w:space="0" w:color="auto"/>
            </w:tcBorders>
            <w:shd w:val="clear" w:color="auto" w:fill="BFBFBF"/>
            <w:vAlign w:val="center"/>
          </w:tcPr>
          <w:p w14:paraId="193C03D8" w14:textId="77777777" w:rsidR="00144F6C" w:rsidRPr="001B3DE8" w:rsidRDefault="00144F6C" w:rsidP="00EE1838">
            <w:pPr>
              <w:pStyle w:val="1NIMTrgMainText"/>
              <w:spacing w:before="0" w:after="0" w:line="240" w:lineRule="auto"/>
              <w:rPr>
                <w:b/>
                <w:color w:val="000000"/>
              </w:rPr>
            </w:pPr>
            <w:r w:rsidRPr="001B3DE8">
              <w:rPr>
                <w:b/>
                <w:color w:val="000000"/>
              </w:rPr>
              <w:t>Name</w:t>
            </w:r>
          </w:p>
        </w:tc>
        <w:tc>
          <w:tcPr>
            <w:tcW w:w="6520" w:type="dxa"/>
            <w:tcBorders>
              <w:top w:val="single" w:sz="4" w:space="0" w:color="auto"/>
              <w:bottom w:val="single" w:sz="4" w:space="0" w:color="auto"/>
              <w:right w:val="single" w:sz="12" w:space="0" w:color="auto"/>
            </w:tcBorders>
            <w:vAlign w:val="center"/>
          </w:tcPr>
          <w:p w14:paraId="193C03D9" w14:textId="77777777" w:rsidR="00144F6C" w:rsidRPr="001B3DE8" w:rsidRDefault="001B3413" w:rsidP="00EE1838">
            <w:pPr>
              <w:pStyle w:val="1NIMTrgMainText"/>
              <w:spacing w:before="0" w:after="0" w:line="240" w:lineRule="auto"/>
              <w:rPr>
                <w:color w:val="000000"/>
              </w:rPr>
            </w:pPr>
            <w:r w:rsidRPr="001B3DE8">
              <w:rPr>
                <w:color w:val="000000"/>
              </w:rPr>
              <w:t>‘Setup Fee’</w:t>
            </w:r>
          </w:p>
        </w:tc>
      </w:tr>
      <w:tr w:rsidR="00144F6C" w:rsidRPr="001B3DE8" w14:paraId="193C03DD" w14:textId="77777777" w:rsidTr="00EE1838">
        <w:trPr>
          <w:trHeight w:val="340"/>
        </w:trPr>
        <w:tc>
          <w:tcPr>
            <w:tcW w:w="2235" w:type="dxa"/>
            <w:tcBorders>
              <w:top w:val="single" w:sz="4" w:space="0" w:color="auto"/>
              <w:bottom w:val="single" w:sz="4" w:space="0" w:color="auto"/>
            </w:tcBorders>
            <w:shd w:val="clear" w:color="auto" w:fill="BFBFBF"/>
            <w:vAlign w:val="center"/>
          </w:tcPr>
          <w:p w14:paraId="193C03DB" w14:textId="77777777" w:rsidR="00144F6C" w:rsidRPr="001B3DE8" w:rsidRDefault="00144F6C" w:rsidP="00EE1838">
            <w:pPr>
              <w:pStyle w:val="1NIMTrgMainText"/>
              <w:spacing w:before="0" w:after="0" w:line="240" w:lineRule="auto"/>
              <w:rPr>
                <w:b/>
                <w:color w:val="000000"/>
              </w:rPr>
            </w:pPr>
            <w:r w:rsidRPr="001B3DE8">
              <w:rPr>
                <w:b/>
                <w:color w:val="000000"/>
              </w:rPr>
              <w:t>Start Date</w:t>
            </w:r>
          </w:p>
        </w:tc>
        <w:tc>
          <w:tcPr>
            <w:tcW w:w="6520" w:type="dxa"/>
            <w:tcBorders>
              <w:top w:val="single" w:sz="4" w:space="0" w:color="auto"/>
              <w:bottom w:val="single" w:sz="4" w:space="0" w:color="auto"/>
              <w:right w:val="single" w:sz="12" w:space="0" w:color="auto"/>
            </w:tcBorders>
            <w:vAlign w:val="center"/>
          </w:tcPr>
          <w:p w14:paraId="193C03DC" w14:textId="77777777" w:rsidR="00144F6C" w:rsidRPr="001B3DE8" w:rsidRDefault="001B3413" w:rsidP="001B3413">
            <w:pPr>
              <w:pStyle w:val="1NIMTrgMainText"/>
              <w:spacing w:before="0" w:after="0" w:line="240" w:lineRule="auto"/>
              <w:rPr>
                <w:color w:val="000000"/>
              </w:rPr>
            </w:pPr>
            <w:r w:rsidRPr="001B3DE8">
              <w:rPr>
                <w:color w:val="000000"/>
              </w:rPr>
              <w:t>[Today’s date]</w:t>
            </w:r>
          </w:p>
        </w:tc>
      </w:tr>
      <w:tr w:rsidR="00144F6C" w:rsidRPr="001B3DE8" w14:paraId="193C03E0" w14:textId="77777777" w:rsidTr="001B3413">
        <w:trPr>
          <w:trHeight w:val="340"/>
        </w:trPr>
        <w:tc>
          <w:tcPr>
            <w:tcW w:w="2235" w:type="dxa"/>
            <w:tcBorders>
              <w:top w:val="single" w:sz="4" w:space="0" w:color="auto"/>
              <w:bottom w:val="single" w:sz="4" w:space="0" w:color="auto"/>
            </w:tcBorders>
            <w:shd w:val="clear" w:color="auto" w:fill="BFBFBF"/>
            <w:vAlign w:val="center"/>
          </w:tcPr>
          <w:p w14:paraId="193C03DE" w14:textId="77777777" w:rsidR="00144F6C" w:rsidRPr="001B3DE8" w:rsidRDefault="00144F6C" w:rsidP="00EE1838">
            <w:pPr>
              <w:pStyle w:val="1NIMTrgMainText"/>
              <w:spacing w:before="0" w:after="0" w:line="240" w:lineRule="auto"/>
              <w:rPr>
                <w:b/>
                <w:color w:val="000000"/>
              </w:rPr>
            </w:pPr>
            <w:r w:rsidRPr="001B3DE8">
              <w:rPr>
                <w:b/>
                <w:color w:val="000000"/>
              </w:rPr>
              <w:t>End Date</w:t>
            </w:r>
          </w:p>
        </w:tc>
        <w:tc>
          <w:tcPr>
            <w:tcW w:w="6520" w:type="dxa"/>
            <w:tcBorders>
              <w:top w:val="single" w:sz="4" w:space="0" w:color="auto"/>
              <w:bottom w:val="single" w:sz="4" w:space="0" w:color="auto"/>
              <w:right w:val="single" w:sz="12" w:space="0" w:color="auto"/>
            </w:tcBorders>
            <w:vAlign w:val="center"/>
          </w:tcPr>
          <w:p w14:paraId="193C03DF" w14:textId="77777777" w:rsidR="00144F6C" w:rsidRPr="001B3DE8" w:rsidRDefault="001B3413" w:rsidP="001B3413">
            <w:pPr>
              <w:pStyle w:val="1NIMTrgMainText"/>
              <w:spacing w:before="0" w:after="40" w:line="240" w:lineRule="auto"/>
              <w:rPr>
                <w:color w:val="000000"/>
              </w:rPr>
            </w:pPr>
            <w:r w:rsidRPr="001B3DE8">
              <w:rPr>
                <w:color w:val="000000"/>
              </w:rPr>
              <w:t>[One year from today]</w:t>
            </w:r>
          </w:p>
        </w:tc>
      </w:tr>
      <w:tr w:rsidR="00144F6C" w:rsidRPr="001B3DE8" w14:paraId="193C03E4" w14:textId="77777777" w:rsidTr="001B3413">
        <w:trPr>
          <w:trHeight w:val="794"/>
        </w:trPr>
        <w:tc>
          <w:tcPr>
            <w:tcW w:w="2235" w:type="dxa"/>
            <w:tcBorders>
              <w:top w:val="single" w:sz="4" w:space="0" w:color="auto"/>
              <w:bottom w:val="single" w:sz="4" w:space="0" w:color="auto"/>
            </w:tcBorders>
            <w:shd w:val="clear" w:color="auto" w:fill="BFBFBF"/>
            <w:vAlign w:val="center"/>
          </w:tcPr>
          <w:p w14:paraId="193C03E1" w14:textId="77777777" w:rsidR="00144F6C" w:rsidRPr="001B3DE8" w:rsidRDefault="00144F6C" w:rsidP="00EE1838">
            <w:pPr>
              <w:pStyle w:val="1NIMTrgMainText"/>
              <w:spacing w:before="0" w:after="0" w:line="240" w:lineRule="auto"/>
              <w:rPr>
                <w:b/>
                <w:color w:val="000000"/>
              </w:rPr>
            </w:pPr>
            <w:r w:rsidRPr="001B3DE8">
              <w:rPr>
                <w:b/>
                <w:color w:val="000000"/>
              </w:rPr>
              <w:t>Charge Frequency</w:t>
            </w:r>
          </w:p>
        </w:tc>
        <w:tc>
          <w:tcPr>
            <w:tcW w:w="6520" w:type="dxa"/>
            <w:tcBorders>
              <w:top w:val="single" w:sz="4" w:space="0" w:color="auto"/>
              <w:bottom w:val="single" w:sz="4" w:space="0" w:color="auto"/>
              <w:right w:val="single" w:sz="12" w:space="0" w:color="auto"/>
            </w:tcBorders>
            <w:vAlign w:val="center"/>
          </w:tcPr>
          <w:p w14:paraId="193C03E2" w14:textId="77777777" w:rsidR="00144F6C" w:rsidRPr="001B3DE8" w:rsidRDefault="001B3413" w:rsidP="001B3413">
            <w:pPr>
              <w:pStyle w:val="1NIMTrgMainText"/>
              <w:spacing w:before="0" w:after="40" w:line="240" w:lineRule="auto"/>
              <w:rPr>
                <w:color w:val="000000"/>
              </w:rPr>
            </w:pPr>
            <w:r w:rsidRPr="001B3DE8">
              <w:rPr>
                <w:color w:val="000000"/>
              </w:rPr>
              <w:t>‘One Time’</w:t>
            </w:r>
          </w:p>
          <w:p w14:paraId="193C03E3" w14:textId="77777777" w:rsidR="00144F6C" w:rsidRPr="001B3DE8" w:rsidRDefault="001B3413" w:rsidP="00EE1838">
            <w:pPr>
              <w:pStyle w:val="1NIMTrgMainText"/>
              <w:tabs>
                <w:tab w:val="clear" w:pos="1247"/>
              </w:tabs>
              <w:spacing w:before="0" w:after="0" w:line="240" w:lineRule="auto"/>
              <w:rPr>
                <w:i/>
                <w:color w:val="000000"/>
              </w:rPr>
            </w:pPr>
            <w:r w:rsidRPr="001B3DE8">
              <w:rPr>
                <w:i/>
                <w:color w:val="000000"/>
              </w:rPr>
              <w:t xml:space="preserve">The values in this pull-down list come from </w:t>
            </w:r>
            <w:r w:rsidRPr="001B3DE8">
              <w:rPr>
                <w:b/>
                <w:i/>
                <w:color w:val="000000"/>
              </w:rPr>
              <w:t>code tables</w:t>
            </w:r>
            <w:r w:rsidRPr="001B3DE8">
              <w:rPr>
                <w:i/>
                <w:color w:val="000000"/>
              </w:rPr>
              <w:t>, and can be modified, removed or added to.</w:t>
            </w:r>
          </w:p>
        </w:tc>
      </w:tr>
      <w:tr w:rsidR="00144F6C" w:rsidRPr="001B3DE8" w14:paraId="193C03E8" w14:textId="77777777" w:rsidTr="00CB65AD">
        <w:trPr>
          <w:trHeight w:val="1021"/>
        </w:trPr>
        <w:tc>
          <w:tcPr>
            <w:tcW w:w="2235" w:type="dxa"/>
            <w:tcBorders>
              <w:top w:val="single" w:sz="4" w:space="0" w:color="auto"/>
              <w:bottom w:val="single" w:sz="4" w:space="0" w:color="auto"/>
            </w:tcBorders>
            <w:shd w:val="clear" w:color="auto" w:fill="BFBFBF"/>
            <w:vAlign w:val="center"/>
          </w:tcPr>
          <w:p w14:paraId="193C03E5" w14:textId="77777777" w:rsidR="00144F6C" w:rsidRPr="001B3DE8" w:rsidRDefault="00144F6C" w:rsidP="00EE1838">
            <w:pPr>
              <w:pStyle w:val="1NIMTrgMainText"/>
              <w:spacing w:before="0" w:after="0" w:line="240" w:lineRule="auto"/>
              <w:rPr>
                <w:b/>
                <w:color w:val="000000"/>
              </w:rPr>
            </w:pPr>
            <w:r w:rsidRPr="001B3DE8">
              <w:rPr>
                <w:b/>
                <w:color w:val="000000"/>
              </w:rPr>
              <w:t>Currency</w:t>
            </w:r>
          </w:p>
        </w:tc>
        <w:tc>
          <w:tcPr>
            <w:tcW w:w="6520" w:type="dxa"/>
            <w:tcBorders>
              <w:top w:val="single" w:sz="4" w:space="0" w:color="auto"/>
              <w:bottom w:val="single" w:sz="4" w:space="0" w:color="auto"/>
              <w:right w:val="single" w:sz="12" w:space="0" w:color="auto"/>
            </w:tcBorders>
            <w:vAlign w:val="center"/>
          </w:tcPr>
          <w:p w14:paraId="193C03E6" w14:textId="77777777" w:rsidR="00144F6C" w:rsidRPr="001B3DE8" w:rsidRDefault="00CB65AD" w:rsidP="00CB65AD">
            <w:pPr>
              <w:pStyle w:val="1NIMTrgMainText"/>
              <w:spacing w:before="0" w:after="40" w:line="240" w:lineRule="auto"/>
              <w:rPr>
                <w:color w:val="000000"/>
              </w:rPr>
            </w:pPr>
            <w:r w:rsidRPr="001B3DE8">
              <w:rPr>
                <w:color w:val="000000"/>
              </w:rPr>
              <w:t>‘US Dollars’</w:t>
            </w:r>
          </w:p>
          <w:p w14:paraId="193C03E7" w14:textId="77777777" w:rsidR="00144F6C" w:rsidRPr="001B3DE8" w:rsidRDefault="00CB65AD" w:rsidP="00CB65AD">
            <w:pPr>
              <w:rPr>
                <w:i/>
                <w:color w:val="000000"/>
                <w:sz w:val="20"/>
              </w:rPr>
            </w:pPr>
            <w:r w:rsidRPr="001B3DE8">
              <w:rPr>
                <w:i/>
                <w:color w:val="000000"/>
                <w:sz w:val="20"/>
              </w:rPr>
              <w:t>Appears by default. We set this as the default currency when we configured the catalog in Exercise 1. However you can change this option manually at any time</w:t>
            </w:r>
          </w:p>
        </w:tc>
      </w:tr>
      <w:tr w:rsidR="00CB65AD" w:rsidRPr="001B3DE8" w14:paraId="193C03EC" w14:textId="77777777" w:rsidTr="00CB65AD">
        <w:trPr>
          <w:trHeight w:val="794"/>
        </w:trPr>
        <w:tc>
          <w:tcPr>
            <w:tcW w:w="2235" w:type="dxa"/>
            <w:tcBorders>
              <w:top w:val="single" w:sz="4" w:space="0" w:color="auto"/>
              <w:bottom w:val="single" w:sz="4" w:space="0" w:color="auto"/>
            </w:tcBorders>
            <w:shd w:val="clear" w:color="auto" w:fill="BFBFBF"/>
            <w:vAlign w:val="center"/>
          </w:tcPr>
          <w:p w14:paraId="193C03E9" w14:textId="77777777" w:rsidR="00CB65AD" w:rsidRPr="001B3DE8" w:rsidRDefault="00CB65AD" w:rsidP="00CB65AD">
            <w:pPr>
              <w:pStyle w:val="1NIMTrgMainText"/>
              <w:spacing w:before="0" w:after="0" w:line="240" w:lineRule="auto"/>
              <w:rPr>
                <w:b/>
                <w:color w:val="000000"/>
              </w:rPr>
            </w:pPr>
            <w:r w:rsidRPr="001B3DE8">
              <w:rPr>
                <w:b/>
                <w:color w:val="000000"/>
              </w:rPr>
              <w:t>Pricing Type</w:t>
            </w:r>
          </w:p>
        </w:tc>
        <w:tc>
          <w:tcPr>
            <w:tcW w:w="6520" w:type="dxa"/>
            <w:tcBorders>
              <w:top w:val="single" w:sz="4" w:space="0" w:color="auto"/>
              <w:bottom w:val="single" w:sz="4" w:space="0" w:color="auto"/>
              <w:right w:val="single" w:sz="12" w:space="0" w:color="auto"/>
            </w:tcBorders>
            <w:vAlign w:val="center"/>
          </w:tcPr>
          <w:p w14:paraId="193C03EA" w14:textId="77777777" w:rsidR="00CB65AD" w:rsidRPr="001B3DE8" w:rsidRDefault="00CB65AD" w:rsidP="00CB65AD">
            <w:pPr>
              <w:pStyle w:val="1NIMTrgMainText"/>
              <w:spacing w:before="0" w:after="40" w:line="240" w:lineRule="auto"/>
              <w:rPr>
                <w:color w:val="000000"/>
              </w:rPr>
            </w:pPr>
            <w:r w:rsidRPr="001B3DE8">
              <w:rPr>
                <w:color w:val="000000"/>
              </w:rPr>
              <w:t>N/A (leave blank)</w:t>
            </w:r>
          </w:p>
          <w:p w14:paraId="193C03EB" w14:textId="77777777" w:rsidR="00CB65AD" w:rsidRPr="001B3DE8" w:rsidRDefault="00CB65AD" w:rsidP="00CB65AD">
            <w:pPr>
              <w:pStyle w:val="1NIMTrgMainText"/>
              <w:spacing w:before="0" w:after="0" w:line="240" w:lineRule="auto"/>
              <w:rPr>
                <w:i/>
                <w:color w:val="000000"/>
              </w:rPr>
            </w:pPr>
            <w:r w:rsidRPr="001B3DE8">
              <w:rPr>
                <w:i/>
                <w:color w:val="000000"/>
              </w:rPr>
              <w:t xml:space="preserve">The default options are </w:t>
            </w:r>
            <w:r w:rsidRPr="001B3DE8">
              <w:rPr>
                <w:b/>
                <w:i/>
                <w:color w:val="000000"/>
              </w:rPr>
              <w:t>Flat Rate</w:t>
            </w:r>
            <w:r w:rsidRPr="001B3DE8">
              <w:rPr>
                <w:i/>
                <w:color w:val="000000"/>
              </w:rPr>
              <w:t>, ‘</w:t>
            </w:r>
            <w:r w:rsidRPr="001B3DE8">
              <w:rPr>
                <w:b/>
                <w:i/>
                <w:color w:val="000000"/>
              </w:rPr>
              <w:t>Flat Rate Band</w:t>
            </w:r>
            <w:r w:rsidRPr="001B3DE8">
              <w:rPr>
                <w:i/>
                <w:color w:val="000000"/>
              </w:rPr>
              <w:t>’, ‘</w:t>
            </w:r>
            <w:r w:rsidRPr="001B3DE8">
              <w:rPr>
                <w:b/>
                <w:i/>
                <w:color w:val="000000"/>
              </w:rPr>
              <w:t>Band</w:t>
            </w:r>
            <w:r w:rsidRPr="001B3DE8">
              <w:rPr>
                <w:i/>
                <w:color w:val="000000"/>
              </w:rPr>
              <w:t>’ and ‘</w:t>
            </w:r>
            <w:r w:rsidRPr="001B3DE8">
              <w:rPr>
                <w:b/>
                <w:i/>
                <w:color w:val="000000"/>
              </w:rPr>
              <w:t>Stepped</w:t>
            </w:r>
            <w:r w:rsidRPr="001B3DE8">
              <w:rPr>
                <w:i/>
                <w:color w:val="000000"/>
              </w:rPr>
              <w:t>’.</w:t>
            </w:r>
          </w:p>
        </w:tc>
      </w:tr>
      <w:tr w:rsidR="00CB65AD" w:rsidRPr="001B3DE8" w14:paraId="193C03EF" w14:textId="77777777" w:rsidTr="00EE1838">
        <w:trPr>
          <w:trHeight w:val="340"/>
        </w:trPr>
        <w:tc>
          <w:tcPr>
            <w:tcW w:w="2235" w:type="dxa"/>
            <w:tcBorders>
              <w:top w:val="single" w:sz="4" w:space="0" w:color="auto"/>
              <w:bottom w:val="single" w:sz="4" w:space="0" w:color="auto"/>
            </w:tcBorders>
            <w:shd w:val="clear" w:color="auto" w:fill="BFBFBF"/>
            <w:vAlign w:val="center"/>
          </w:tcPr>
          <w:p w14:paraId="193C03ED" w14:textId="77777777" w:rsidR="00CB65AD" w:rsidRPr="001B3DE8" w:rsidRDefault="00CB65AD" w:rsidP="00CB65AD">
            <w:pPr>
              <w:pStyle w:val="1NIMTrgMainText"/>
              <w:spacing w:before="0" w:after="0" w:line="240" w:lineRule="auto"/>
              <w:rPr>
                <w:b/>
                <w:color w:val="000000"/>
              </w:rPr>
            </w:pPr>
            <w:r w:rsidRPr="001B3DE8">
              <w:rPr>
                <w:b/>
                <w:color w:val="000000"/>
              </w:rPr>
              <w:t>Label</w:t>
            </w:r>
          </w:p>
        </w:tc>
        <w:tc>
          <w:tcPr>
            <w:tcW w:w="6520" w:type="dxa"/>
            <w:tcBorders>
              <w:top w:val="single" w:sz="4" w:space="0" w:color="auto"/>
              <w:bottom w:val="single" w:sz="4" w:space="0" w:color="auto"/>
              <w:right w:val="single" w:sz="12" w:space="0" w:color="auto"/>
            </w:tcBorders>
            <w:vAlign w:val="center"/>
          </w:tcPr>
          <w:p w14:paraId="193C03EE" w14:textId="77777777" w:rsidR="00CB65AD" w:rsidRPr="001B3DE8" w:rsidRDefault="00CB65AD" w:rsidP="00CB65AD">
            <w:pPr>
              <w:pStyle w:val="1NIMTrgMainText"/>
              <w:spacing w:before="0" w:after="0" w:line="240" w:lineRule="auto"/>
              <w:rPr>
                <w:color w:val="000000"/>
              </w:rPr>
            </w:pPr>
            <w:r w:rsidRPr="001B3DE8">
              <w:rPr>
                <w:color w:val="000000"/>
              </w:rPr>
              <w:t>‘Setup Fee’</w:t>
            </w:r>
          </w:p>
        </w:tc>
      </w:tr>
      <w:tr w:rsidR="00CB65AD" w:rsidRPr="001B3DE8" w14:paraId="193C03F3" w14:textId="77777777" w:rsidTr="00B77317">
        <w:trPr>
          <w:trHeight w:val="794"/>
        </w:trPr>
        <w:tc>
          <w:tcPr>
            <w:tcW w:w="2235" w:type="dxa"/>
            <w:tcBorders>
              <w:top w:val="single" w:sz="4" w:space="0" w:color="auto"/>
              <w:bottom w:val="single" w:sz="4" w:space="0" w:color="auto"/>
            </w:tcBorders>
            <w:shd w:val="clear" w:color="auto" w:fill="BFBFBF"/>
            <w:vAlign w:val="center"/>
          </w:tcPr>
          <w:p w14:paraId="193C03F0" w14:textId="77777777" w:rsidR="00CB65AD" w:rsidRPr="001B3DE8" w:rsidRDefault="00CB65AD" w:rsidP="00CB65AD">
            <w:pPr>
              <w:pStyle w:val="1NIMTrgMainText"/>
              <w:spacing w:before="0" w:after="0" w:line="240" w:lineRule="auto"/>
              <w:rPr>
                <w:b/>
                <w:color w:val="000000"/>
              </w:rPr>
            </w:pPr>
            <w:r w:rsidRPr="001B3DE8">
              <w:rPr>
                <w:b/>
                <w:color w:val="000000"/>
              </w:rPr>
              <w:t>Amount</w:t>
            </w:r>
          </w:p>
        </w:tc>
        <w:tc>
          <w:tcPr>
            <w:tcW w:w="6520" w:type="dxa"/>
            <w:tcBorders>
              <w:top w:val="single" w:sz="4" w:space="0" w:color="auto"/>
              <w:bottom w:val="single" w:sz="4" w:space="0" w:color="auto"/>
              <w:right w:val="single" w:sz="12" w:space="0" w:color="auto"/>
            </w:tcBorders>
            <w:vAlign w:val="center"/>
          </w:tcPr>
          <w:p w14:paraId="193C03F1" w14:textId="77777777" w:rsidR="00CB65AD" w:rsidRPr="001B3DE8" w:rsidRDefault="00CB65AD" w:rsidP="00B77317">
            <w:pPr>
              <w:pStyle w:val="1NIMTrgMainText"/>
              <w:spacing w:before="0" w:after="40" w:line="240" w:lineRule="auto"/>
              <w:rPr>
                <w:color w:val="000000"/>
              </w:rPr>
            </w:pPr>
            <w:r w:rsidRPr="001B3DE8">
              <w:rPr>
                <w:color w:val="000000"/>
              </w:rPr>
              <w:t>‘100’</w:t>
            </w:r>
          </w:p>
          <w:p w14:paraId="193C03F2" w14:textId="77777777" w:rsidR="00CB65AD" w:rsidRPr="001B3DE8" w:rsidRDefault="00B77317" w:rsidP="00B77317">
            <w:pPr>
              <w:pStyle w:val="1NIMTrgMainText"/>
              <w:spacing w:before="0" w:after="0" w:line="240" w:lineRule="auto"/>
              <w:rPr>
                <w:i/>
                <w:color w:val="000000"/>
              </w:rPr>
            </w:pPr>
            <w:r w:rsidRPr="001B3DE8">
              <w:rPr>
                <w:i/>
                <w:color w:val="000000"/>
              </w:rPr>
              <w:t>F</w:t>
            </w:r>
            <w:r w:rsidR="00CB65AD" w:rsidRPr="001B3DE8">
              <w:rPr>
                <w:i/>
                <w:color w:val="000000"/>
              </w:rPr>
              <w:t xml:space="preserve">or charges that can be applied as a ’fixed amount’ </w:t>
            </w:r>
            <w:r w:rsidRPr="001B3DE8">
              <w:rPr>
                <w:i/>
                <w:color w:val="000000"/>
              </w:rPr>
              <w:t>under any circumstances</w:t>
            </w:r>
          </w:p>
        </w:tc>
      </w:tr>
      <w:tr w:rsidR="00CB65AD" w:rsidRPr="001B3DE8" w14:paraId="193C03F7" w14:textId="77777777" w:rsidTr="00B77317">
        <w:trPr>
          <w:trHeight w:val="1247"/>
        </w:trPr>
        <w:tc>
          <w:tcPr>
            <w:tcW w:w="2235" w:type="dxa"/>
            <w:tcBorders>
              <w:top w:val="single" w:sz="4" w:space="0" w:color="auto"/>
              <w:bottom w:val="single" w:sz="4" w:space="0" w:color="auto"/>
            </w:tcBorders>
            <w:shd w:val="clear" w:color="auto" w:fill="BFBFBF"/>
            <w:vAlign w:val="center"/>
          </w:tcPr>
          <w:p w14:paraId="193C03F4" w14:textId="77777777" w:rsidR="00CB65AD" w:rsidRPr="001B3DE8" w:rsidRDefault="00CB65AD" w:rsidP="00CB65AD">
            <w:pPr>
              <w:pStyle w:val="1NIMTrgMainText"/>
              <w:spacing w:before="0" w:after="0" w:line="240" w:lineRule="auto"/>
              <w:rPr>
                <w:b/>
                <w:color w:val="000000"/>
              </w:rPr>
            </w:pPr>
            <w:r w:rsidRPr="001B3DE8">
              <w:rPr>
                <w:b/>
                <w:color w:val="000000"/>
              </w:rPr>
              <w:t>Formula</w:t>
            </w:r>
          </w:p>
        </w:tc>
        <w:tc>
          <w:tcPr>
            <w:tcW w:w="6520" w:type="dxa"/>
            <w:tcBorders>
              <w:top w:val="single" w:sz="4" w:space="0" w:color="auto"/>
              <w:bottom w:val="single" w:sz="4" w:space="0" w:color="auto"/>
              <w:right w:val="single" w:sz="12" w:space="0" w:color="auto"/>
            </w:tcBorders>
            <w:vAlign w:val="center"/>
          </w:tcPr>
          <w:p w14:paraId="193C03F5" w14:textId="77777777" w:rsidR="00CB65AD" w:rsidRPr="001B3DE8" w:rsidRDefault="00B77317" w:rsidP="00B77317">
            <w:pPr>
              <w:pStyle w:val="1NIMTrgMainText"/>
              <w:spacing w:before="0" w:after="40" w:line="240" w:lineRule="auto"/>
              <w:rPr>
                <w:color w:val="000000"/>
              </w:rPr>
            </w:pPr>
            <w:r w:rsidRPr="001B3DE8">
              <w:rPr>
                <w:color w:val="000000"/>
              </w:rPr>
              <w:t>N/A (leave blank)</w:t>
            </w:r>
          </w:p>
          <w:p w14:paraId="193C03F6" w14:textId="77777777" w:rsidR="00B77317" w:rsidRPr="001B3DE8" w:rsidRDefault="00B77317" w:rsidP="00CB65AD">
            <w:pPr>
              <w:pStyle w:val="1NIMTrgMainText"/>
              <w:spacing w:before="0" w:after="0" w:line="240" w:lineRule="auto"/>
              <w:rPr>
                <w:i/>
                <w:color w:val="000000"/>
              </w:rPr>
            </w:pPr>
            <w:r w:rsidRPr="001B3DE8">
              <w:rPr>
                <w:i/>
                <w:color w:val="000000"/>
              </w:rPr>
              <w:t>For charges that are specified by a formula. The charge might change because of the customer’s geographical location, type of customer (residential or commercial), time of year, etc. This is done via code (i.e. a ‘</w:t>
            </w:r>
            <w:r w:rsidRPr="001B3DE8">
              <w:rPr>
                <w:b/>
                <w:i/>
                <w:color w:val="000000"/>
              </w:rPr>
              <w:t>rule</w:t>
            </w:r>
            <w:r w:rsidRPr="001B3DE8">
              <w:rPr>
                <w:i/>
                <w:color w:val="000000"/>
              </w:rPr>
              <w:t xml:space="preserve">’) that specifies the required logic </w:t>
            </w:r>
          </w:p>
        </w:tc>
      </w:tr>
      <w:tr w:rsidR="00CB65AD" w:rsidRPr="001B3DE8" w14:paraId="193C03FA" w14:textId="77777777" w:rsidTr="00EE1838">
        <w:trPr>
          <w:trHeight w:val="340"/>
        </w:trPr>
        <w:tc>
          <w:tcPr>
            <w:tcW w:w="2235" w:type="dxa"/>
            <w:tcBorders>
              <w:top w:val="single" w:sz="4" w:space="0" w:color="auto"/>
              <w:bottom w:val="single" w:sz="4" w:space="0" w:color="auto"/>
            </w:tcBorders>
            <w:shd w:val="clear" w:color="auto" w:fill="BFBFBF"/>
            <w:vAlign w:val="center"/>
          </w:tcPr>
          <w:p w14:paraId="193C03F8" w14:textId="77777777" w:rsidR="00CB65AD" w:rsidRPr="001B3DE8" w:rsidRDefault="00CB65AD" w:rsidP="00CB65AD">
            <w:pPr>
              <w:pStyle w:val="1NIMTrgMainText"/>
              <w:spacing w:before="0" w:after="0" w:line="240" w:lineRule="auto"/>
              <w:rPr>
                <w:b/>
                <w:color w:val="000000"/>
              </w:rPr>
            </w:pPr>
            <w:r w:rsidRPr="001B3DE8">
              <w:rPr>
                <w:b/>
                <w:color w:val="000000"/>
              </w:rPr>
              <w:t>Info Model</w:t>
            </w:r>
          </w:p>
        </w:tc>
        <w:tc>
          <w:tcPr>
            <w:tcW w:w="6520" w:type="dxa"/>
            <w:tcBorders>
              <w:top w:val="single" w:sz="4" w:space="0" w:color="auto"/>
              <w:bottom w:val="single" w:sz="4" w:space="0" w:color="auto"/>
              <w:right w:val="single" w:sz="12" w:space="0" w:color="auto"/>
            </w:tcBorders>
            <w:vAlign w:val="center"/>
          </w:tcPr>
          <w:p w14:paraId="193C03F9" w14:textId="77777777" w:rsidR="00CB65AD" w:rsidRPr="001B3DE8" w:rsidRDefault="00B77317" w:rsidP="00CB65AD">
            <w:pPr>
              <w:pStyle w:val="1NIMTrgMainText"/>
              <w:spacing w:before="0" w:after="0" w:line="240" w:lineRule="auto"/>
              <w:rPr>
                <w:color w:val="000000"/>
              </w:rPr>
            </w:pPr>
            <w:r w:rsidRPr="001B3DE8">
              <w:rPr>
                <w:color w:val="000000"/>
              </w:rPr>
              <w:t>N/A (leave blank)</w:t>
            </w:r>
          </w:p>
        </w:tc>
      </w:tr>
      <w:tr w:rsidR="00CB65AD" w:rsidRPr="001B3DE8" w14:paraId="193C03FE" w14:textId="77777777" w:rsidTr="00B77317">
        <w:trPr>
          <w:trHeight w:val="567"/>
        </w:trPr>
        <w:tc>
          <w:tcPr>
            <w:tcW w:w="2235" w:type="dxa"/>
            <w:tcBorders>
              <w:top w:val="single" w:sz="4" w:space="0" w:color="auto"/>
              <w:bottom w:val="single" w:sz="4" w:space="0" w:color="auto"/>
            </w:tcBorders>
            <w:shd w:val="clear" w:color="auto" w:fill="BFBFBF"/>
            <w:vAlign w:val="center"/>
          </w:tcPr>
          <w:p w14:paraId="193C03FB" w14:textId="77777777" w:rsidR="00CB65AD" w:rsidRPr="001B3DE8" w:rsidRDefault="00CB65AD" w:rsidP="00CB65AD">
            <w:pPr>
              <w:pStyle w:val="1NIMTrgMainText"/>
              <w:spacing w:before="0" w:after="0" w:line="240" w:lineRule="auto"/>
              <w:rPr>
                <w:b/>
                <w:color w:val="000000"/>
              </w:rPr>
            </w:pPr>
            <w:r w:rsidRPr="001B3DE8">
              <w:rPr>
                <w:b/>
                <w:color w:val="000000"/>
              </w:rPr>
              <w:t>Markup</w:t>
            </w:r>
          </w:p>
        </w:tc>
        <w:tc>
          <w:tcPr>
            <w:tcW w:w="6520" w:type="dxa"/>
            <w:tcBorders>
              <w:top w:val="single" w:sz="4" w:space="0" w:color="auto"/>
              <w:bottom w:val="single" w:sz="4" w:space="0" w:color="auto"/>
              <w:right w:val="single" w:sz="12" w:space="0" w:color="auto"/>
            </w:tcBorders>
            <w:vAlign w:val="center"/>
          </w:tcPr>
          <w:p w14:paraId="193C03FC" w14:textId="77777777" w:rsidR="00CB65AD" w:rsidRPr="001B3DE8" w:rsidRDefault="00B77317" w:rsidP="00B77317">
            <w:pPr>
              <w:pStyle w:val="1NIMTrgMainText"/>
              <w:spacing w:before="0" w:after="40" w:line="240" w:lineRule="auto"/>
              <w:rPr>
                <w:color w:val="000000"/>
              </w:rPr>
            </w:pPr>
            <w:r w:rsidRPr="001B3DE8">
              <w:rPr>
                <w:color w:val="000000"/>
              </w:rPr>
              <w:t>N/A (leave blank)</w:t>
            </w:r>
          </w:p>
          <w:p w14:paraId="193C03FD" w14:textId="77777777" w:rsidR="00B77317" w:rsidRPr="001B3DE8" w:rsidRDefault="00B77317" w:rsidP="00CB65AD">
            <w:pPr>
              <w:pStyle w:val="1NIMTrgMainText"/>
              <w:spacing w:before="0" w:after="0" w:line="240" w:lineRule="auto"/>
              <w:rPr>
                <w:color w:val="000000"/>
              </w:rPr>
            </w:pPr>
            <w:r w:rsidRPr="001B3DE8">
              <w:rPr>
                <w:i/>
                <w:color w:val="000000"/>
              </w:rPr>
              <w:t>The percentage of desired price increase</w:t>
            </w:r>
          </w:p>
        </w:tc>
      </w:tr>
      <w:tr w:rsidR="00CB65AD" w:rsidRPr="001B3DE8" w14:paraId="193C0401" w14:textId="77777777" w:rsidTr="00EE1838">
        <w:trPr>
          <w:trHeight w:val="340"/>
        </w:trPr>
        <w:tc>
          <w:tcPr>
            <w:tcW w:w="2235" w:type="dxa"/>
            <w:tcBorders>
              <w:top w:val="single" w:sz="4" w:space="0" w:color="auto"/>
              <w:bottom w:val="single" w:sz="4" w:space="0" w:color="auto"/>
            </w:tcBorders>
            <w:shd w:val="clear" w:color="auto" w:fill="BFBFBF"/>
            <w:vAlign w:val="center"/>
          </w:tcPr>
          <w:p w14:paraId="193C03FF" w14:textId="77777777" w:rsidR="00CB65AD" w:rsidRPr="001B3DE8" w:rsidRDefault="00CB65AD" w:rsidP="00CB65AD">
            <w:pPr>
              <w:pStyle w:val="1NIMTrgMainText"/>
              <w:spacing w:before="0" w:after="0" w:line="240" w:lineRule="auto"/>
              <w:rPr>
                <w:b/>
                <w:color w:val="000000"/>
              </w:rPr>
            </w:pPr>
            <w:r w:rsidRPr="001B3DE8">
              <w:rPr>
                <w:b/>
                <w:color w:val="000000"/>
              </w:rPr>
              <w:t>Tax Model</w:t>
            </w:r>
          </w:p>
        </w:tc>
        <w:tc>
          <w:tcPr>
            <w:tcW w:w="6520" w:type="dxa"/>
            <w:tcBorders>
              <w:top w:val="single" w:sz="4" w:space="0" w:color="auto"/>
              <w:bottom w:val="single" w:sz="4" w:space="0" w:color="auto"/>
              <w:right w:val="single" w:sz="12" w:space="0" w:color="auto"/>
            </w:tcBorders>
            <w:vAlign w:val="center"/>
          </w:tcPr>
          <w:p w14:paraId="193C0400" w14:textId="77777777" w:rsidR="00CB65AD" w:rsidRPr="001B3DE8" w:rsidRDefault="00B77317" w:rsidP="00CB65AD">
            <w:pPr>
              <w:pStyle w:val="1NIMTrgMainText"/>
              <w:spacing w:before="0" w:after="0" w:line="240" w:lineRule="auto"/>
              <w:rPr>
                <w:color w:val="000000"/>
              </w:rPr>
            </w:pPr>
            <w:r w:rsidRPr="001B3DE8">
              <w:rPr>
                <w:color w:val="000000"/>
              </w:rPr>
              <w:t>N/A (leave blank)</w:t>
            </w:r>
          </w:p>
        </w:tc>
      </w:tr>
      <w:tr w:rsidR="00CB65AD" w:rsidRPr="001B3DE8" w14:paraId="193C0405" w14:textId="77777777" w:rsidTr="00B77317">
        <w:trPr>
          <w:trHeight w:val="567"/>
        </w:trPr>
        <w:tc>
          <w:tcPr>
            <w:tcW w:w="2235" w:type="dxa"/>
            <w:tcBorders>
              <w:top w:val="single" w:sz="4" w:space="0" w:color="auto"/>
              <w:bottom w:val="single" w:sz="4" w:space="0" w:color="auto"/>
            </w:tcBorders>
            <w:shd w:val="clear" w:color="auto" w:fill="BFBFBF"/>
            <w:vAlign w:val="center"/>
          </w:tcPr>
          <w:p w14:paraId="193C0402" w14:textId="77777777" w:rsidR="00CB65AD" w:rsidRPr="001B3DE8" w:rsidRDefault="00CB65AD" w:rsidP="00CB65AD">
            <w:pPr>
              <w:pStyle w:val="1NIMTrgMainText"/>
              <w:spacing w:before="0" w:after="0" w:line="240" w:lineRule="auto"/>
              <w:rPr>
                <w:b/>
                <w:color w:val="000000"/>
              </w:rPr>
            </w:pPr>
            <w:r w:rsidRPr="001B3DE8">
              <w:rPr>
                <w:b/>
                <w:color w:val="000000"/>
              </w:rPr>
              <w:t>Apply Before Tax</w:t>
            </w:r>
          </w:p>
        </w:tc>
        <w:tc>
          <w:tcPr>
            <w:tcW w:w="6520" w:type="dxa"/>
            <w:tcBorders>
              <w:top w:val="single" w:sz="4" w:space="0" w:color="auto"/>
              <w:bottom w:val="single" w:sz="4" w:space="0" w:color="auto"/>
              <w:right w:val="single" w:sz="12" w:space="0" w:color="auto"/>
            </w:tcBorders>
            <w:vAlign w:val="center"/>
          </w:tcPr>
          <w:p w14:paraId="193C0403" w14:textId="77777777" w:rsidR="00B77317" w:rsidRPr="001B3DE8" w:rsidRDefault="00B77317" w:rsidP="00B77317">
            <w:pPr>
              <w:pStyle w:val="1NIMTrgMainText"/>
              <w:spacing w:before="0" w:after="40" w:line="240" w:lineRule="auto"/>
              <w:rPr>
                <w:color w:val="000000"/>
              </w:rPr>
            </w:pPr>
            <w:r w:rsidRPr="001B3DE8">
              <w:rPr>
                <w:color w:val="000000"/>
              </w:rPr>
              <w:t xml:space="preserve">N/A (leave </w:t>
            </w:r>
            <w:r w:rsidR="00A41CF2" w:rsidRPr="001B3DE8">
              <w:rPr>
                <w:color w:val="000000"/>
              </w:rPr>
              <w:t>unchecked</w:t>
            </w:r>
            <w:r w:rsidRPr="001B3DE8">
              <w:rPr>
                <w:color w:val="000000"/>
              </w:rPr>
              <w:t>)</w:t>
            </w:r>
          </w:p>
          <w:p w14:paraId="193C0404" w14:textId="77777777" w:rsidR="00B77317" w:rsidRPr="001B3DE8" w:rsidRDefault="00B77317" w:rsidP="00B77317">
            <w:pPr>
              <w:pStyle w:val="1NIMTrgMainText"/>
              <w:spacing w:before="0" w:after="40" w:line="240" w:lineRule="auto"/>
              <w:rPr>
                <w:i/>
                <w:color w:val="000000"/>
              </w:rPr>
            </w:pPr>
            <w:r w:rsidRPr="001B3DE8">
              <w:rPr>
                <w:i/>
                <w:color w:val="000000"/>
              </w:rPr>
              <w:t>Tax can be added to the charge if required. The tax is added as part of charge creation in the basket</w:t>
            </w:r>
          </w:p>
        </w:tc>
      </w:tr>
      <w:tr w:rsidR="00CB65AD" w:rsidRPr="001B3DE8" w14:paraId="193C0408" w14:textId="77777777" w:rsidTr="00EE1838">
        <w:trPr>
          <w:trHeight w:val="340"/>
        </w:trPr>
        <w:tc>
          <w:tcPr>
            <w:tcW w:w="2235" w:type="dxa"/>
            <w:tcBorders>
              <w:top w:val="single" w:sz="4" w:space="0" w:color="auto"/>
              <w:bottom w:val="single" w:sz="4" w:space="0" w:color="auto"/>
            </w:tcBorders>
            <w:shd w:val="clear" w:color="auto" w:fill="BFBFBF"/>
            <w:vAlign w:val="center"/>
          </w:tcPr>
          <w:p w14:paraId="193C0406" w14:textId="77777777" w:rsidR="00CB65AD" w:rsidRPr="001B3DE8" w:rsidRDefault="00CB65AD" w:rsidP="00CB65AD">
            <w:pPr>
              <w:pStyle w:val="1NIMTrgMainText"/>
              <w:spacing w:before="0" w:after="0" w:line="240" w:lineRule="auto"/>
              <w:rPr>
                <w:b/>
                <w:color w:val="000000"/>
              </w:rPr>
            </w:pPr>
            <w:r w:rsidRPr="001B3DE8">
              <w:rPr>
                <w:b/>
                <w:color w:val="000000"/>
              </w:rPr>
              <w:t>Project</w:t>
            </w:r>
          </w:p>
        </w:tc>
        <w:tc>
          <w:tcPr>
            <w:tcW w:w="6520" w:type="dxa"/>
            <w:tcBorders>
              <w:top w:val="single" w:sz="4" w:space="0" w:color="auto"/>
              <w:bottom w:val="single" w:sz="4" w:space="0" w:color="auto"/>
              <w:right w:val="single" w:sz="12" w:space="0" w:color="auto"/>
            </w:tcBorders>
            <w:vAlign w:val="center"/>
          </w:tcPr>
          <w:p w14:paraId="193C0407" w14:textId="77777777" w:rsidR="00CB65AD" w:rsidRPr="001B3DE8" w:rsidRDefault="00B77317" w:rsidP="00CB65AD">
            <w:pPr>
              <w:pStyle w:val="1NIMTrgMainText"/>
              <w:spacing w:before="0" w:after="0" w:line="240" w:lineRule="auto"/>
              <w:rPr>
                <w:color w:val="000000"/>
              </w:rPr>
            </w:pPr>
            <w:r w:rsidRPr="001B3DE8">
              <w:rPr>
                <w:color w:val="000000"/>
              </w:rPr>
              <w:t>‘Project: High Speed Internet’</w:t>
            </w:r>
          </w:p>
        </w:tc>
      </w:tr>
      <w:tr w:rsidR="00CB65AD" w:rsidRPr="001B3DE8" w14:paraId="193C040B" w14:textId="77777777" w:rsidTr="00EE1838">
        <w:trPr>
          <w:trHeight w:val="340"/>
        </w:trPr>
        <w:tc>
          <w:tcPr>
            <w:tcW w:w="2235" w:type="dxa"/>
            <w:tcBorders>
              <w:top w:val="single" w:sz="4" w:space="0" w:color="auto"/>
              <w:bottom w:val="single" w:sz="4" w:space="0" w:color="auto"/>
            </w:tcBorders>
            <w:shd w:val="clear" w:color="auto" w:fill="BFBFBF"/>
            <w:vAlign w:val="center"/>
          </w:tcPr>
          <w:p w14:paraId="193C0409" w14:textId="77777777" w:rsidR="00CB65AD" w:rsidRPr="001B3DE8" w:rsidRDefault="00CB65AD" w:rsidP="00CB65AD">
            <w:pPr>
              <w:pStyle w:val="1NIMTrgMainText"/>
              <w:spacing w:before="0" w:after="0" w:line="240" w:lineRule="auto"/>
              <w:rPr>
                <w:b/>
                <w:color w:val="000000"/>
              </w:rPr>
            </w:pPr>
            <w:r w:rsidRPr="001B3DE8">
              <w:rPr>
                <w:b/>
                <w:color w:val="000000"/>
              </w:rPr>
              <w:t>Owner</w:t>
            </w:r>
          </w:p>
        </w:tc>
        <w:tc>
          <w:tcPr>
            <w:tcW w:w="6520" w:type="dxa"/>
            <w:tcBorders>
              <w:top w:val="single" w:sz="4" w:space="0" w:color="auto"/>
              <w:bottom w:val="single" w:sz="4" w:space="0" w:color="auto"/>
              <w:right w:val="single" w:sz="12" w:space="0" w:color="auto"/>
            </w:tcBorders>
            <w:vAlign w:val="center"/>
          </w:tcPr>
          <w:p w14:paraId="193C040A" w14:textId="77777777" w:rsidR="00CB65AD" w:rsidRPr="001B3DE8" w:rsidRDefault="00B77317" w:rsidP="00CB65AD">
            <w:pPr>
              <w:pStyle w:val="1NIMTrgMainText"/>
              <w:spacing w:before="0" w:after="0" w:line="240" w:lineRule="auto"/>
              <w:rPr>
                <w:color w:val="000000"/>
              </w:rPr>
            </w:pPr>
            <w:r w:rsidRPr="001B3DE8">
              <w:rPr>
                <w:color w:val="000000"/>
              </w:rPr>
              <w:t>‘Operations’</w:t>
            </w:r>
          </w:p>
        </w:tc>
      </w:tr>
      <w:tr w:rsidR="00CB65AD" w:rsidRPr="001B3DE8" w14:paraId="193C040E" w14:textId="77777777" w:rsidTr="00575744">
        <w:tblPrEx>
          <w:tblW w:w="0" w:type="auto"/>
          <w:tblBorders>
            <w:top w:val="single" w:sz="12" w:space="0" w:color="auto"/>
            <w:left w:val="single" w:sz="12" w:space="0" w:color="auto"/>
            <w:bottom w:val="single" w:sz="12" w:space="0" w:color="auto"/>
            <w:right w:val="single" w:sz="12" w:space="0" w:color="auto"/>
          </w:tblBorders>
          <w:tblPrExChange w:id="1132" w:author="Claire Carbone" w:date="2015-01-17T17:14:00Z">
            <w:tblPrEx>
              <w:tblW w:w="0" w:type="auto"/>
              <w:tblBorders>
                <w:top w:val="single" w:sz="12" w:space="0" w:color="auto"/>
                <w:left w:val="single" w:sz="12" w:space="0" w:color="auto"/>
                <w:bottom w:val="single" w:sz="12" w:space="0" w:color="auto"/>
                <w:right w:val="single" w:sz="12" w:space="0" w:color="auto"/>
              </w:tblBorders>
            </w:tblPrEx>
          </w:tblPrExChange>
        </w:tblPrEx>
        <w:trPr>
          <w:trHeight w:val="340"/>
          <w:trPrChange w:id="1133" w:author="Claire Carbone" w:date="2015-01-17T17:14:00Z">
            <w:trPr>
              <w:trHeight w:val="340"/>
            </w:trPr>
          </w:trPrChange>
        </w:trPr>
        <w:tc>
          <w:tcPr>
            <w:tcW w:w="2235" w:type="dxa"/>
            <w:tcBorders>
              <w:top w:val="single" w:sz="4" w:space="0" w:color="auto"/>
              <w:bottom w:val="single" w:sz="4" w:space="0" w:color="auto"/>
            </w:tcBorders>
            <w:shd w:val="clear" w:color="auto" w:fill="BFBFBF"/>
            <w:vAlign w:val="center"/>
            <w:tcPrChange w:id="1134" w:author="Claire Carbone" w:date="2015-01-17T17:14:00Z">
              <w:tcPr>
                <w:tcW w:w="2235" w:type="dxa"/>
                <w:tcBorders>
                  <w:top w:val="single" w:sz="4" w:space="0" w:color="auto"/>
                  <w:bottom w:val="single" w:sz="12" w:space="0" w:color="auto"/>
                </w:tcBorders>
                <w:shd w:val="clear" w:color="auto" w:fill="BFBFBF"/>
                <w:vAlign w:val="center"/>
              </w:tcPr>
            </w:tcPrChange>
          </w:tcPr>
          <w:p w14:paraId="193C040C" w14:textId="77777777" w:rsidR="00CB65AD" w:rsidRPr="001B3DE8" w:rsidRDefault="00CB65AD" w:rsidP="00CB65AD">
            <w:pPr>
              <w:pStyle w:val="1NIMTrgMainText"/>
              <w:spacing w:before="0" w:after="0" w:line="240" w:lineRule="auto"/>
              <w:rPr>
                <w:b/>
                <w:color w:val="000000"/>
              </w:rPr>
            </w:pPr>
            <w:r w:rsidRPr="001B3DE8">
              <w:rPr>
                <w:b/>
                <w:color w:val="000000"/>
              </w:rPr>
              <w:t>External</w:t>
            </w:r>
          </w:p>
        </w:tc>
        <w:tc>
          <w:tcPr>
            <w:tcW w:w="6520" w:type="dxa"/>
            <w:tcBorders>
              <w:top w:val="single" w:sz="4" w:space="0" w:color="auto"/>
              <w:bottom w:val="single" w:sz="4" w:space="0" w:color="auto"/>
              <w:right w:val="single" w:sz="12" w:space="0" w:color="auto"/>
            </w:tcBorders>
            <w:vAlign w:val="center"/>
            <w:tcPrChange w:id="1135" w:author="Claire Carbone" w:date="2015-01-17T17:14:00Z">
              <w:tcPr>
                <w:tcW w:w="6520" w:type="dxa"/>
                <w:tcBorders>
                  <w:top w:val="single" w:sz="4" w:space="0" w:color="auto"/>
                  <w:bottom w:val="single" w:sz="12" w:space="0" w:color="auto"/>
                  <w:right w:val="single" w:sz="12" w:space="0" w:color="auto"/>
                </w:tcBorders>
                <w:vAlign w:val="center"/>
              </w:tcPr>
            </w:tcPrChange>
          </w:tcPr>
          <w:p w14:paraId="193C040D" w14:textId="77777777" w:rsidR="00CB65AD" w:rsidRPr="001B3DE8" w:rsidRDefault="00CB65AD" w:rsidP="00A41CF2">
            <w:pPr>
              <w:pStyle w:val="1NIMTrgMainText"/>
              <w:spacing w:before="0" w:after="0" w:line="240" w:lineRule="auto"/>
              <w:rPr>
                <w:color w:val="000000"/>
              </w:rPr>
            </w:pPr>
            <w:r w:rsidRPr="001B3DE8">
              <w:rPr>
                <w:color w:val="000000"/>
              </w:rPr>
              <w:t xml:space="preserve">N/A (leave </w:t>
            </w:r>
            <w:r w:rsidR="00A41CF2" w:rsidRPr="001B3DE8">
              <w:rPr>
                <w:color w:val="000000"/>
              </w:rPr>
              <w:t>unchecked</w:t>
            </w:r>
            <w:r w:rsidRPr="001B3DE8">
              <w:rPr>
                <w:color w:val="000000"/>
              </w:rPr>
              <w:t>)</w:t>
            </w:r>
          </w:p>
        </w:tc>
      </w:tr>
      <w:tr w:rsidR="00575744" w:rsidRPr="001B3DE8" w14:paraId="5823BBDE" w14:textId="77777777" w:rsidTr="00EE1838">
        <w:trPr>
          <w:trHeight w:val="340"/>
          <w:ins w:id="1136" w:author="Claire Carbone" w:date="2015-01-17T17:14:00Z"/>
        </w:trPr>
        <w:tc>
          <w:tcPr>
            <w:tcW w:w="2235" w:type="dxa"/>
            <w:tcBorders>
              <w:top w:val="single" w:sz="4" w:space="0" w:color="auto"/>
              <w:bottom w:val="single" w:sz="12" w:space="0" w:color="auto"/>
            </w:tcBorders>
            <w:shd w:val="clear" w:color="auto" w:fill="BFBFBF"/>
            <w:vAlign w:val="center"/>
          </w:tcPr>
          <w:p w14:paraId="1A0A7C3B" w14:textId="6DEB1820" w:rsidR="00575744" w:rsidRPr="001B3DE8" w:rsidRDefault="00575744" w:rsidP="00CB65AD">
            <w:pPr>
              <w:pStyle w:val="1NIMTrgMainText"/>
              <w:spacing w:before="0" w:after="0" w:line="240" w:lineRule="auto"/>
              <w:rPr>
                <w:ins w:id="1137" w:author="Claire Carbone" w:date="2015-01-17T17:14:00Z"/>
                <w:b/>
                <w:color w:val="000000"/>
              </w:rPr>
            </w:pPr>
            <w:ins w:id="1138" w:author="Claire Carbone" w:date="2015-01-17T17:14:00Z">
              <w:r>
                <w:rPr>
                  <w:b/>
                  <w:color w:val="000000"/>
                </w:rPr>
                <w:t>Base Charge Type</w:t>
              </w:r>
            </w:ins>
          </w:p>
        </w:tc>
        <w:tc>
          <w:tcPr>
            <w:tcW w:w="6520" w:type="dxa"/>
            <w:tcBorders>
              <w:top w:val="single" w:sz="4" w:space="0" w:color="auto"/>
              <w:bottom w:val="single" w:sz="12" w:space="0" w:color="auto"/>
              <w:right w:val="single" w:sz="12" w:space="0" w:color="auto"/>
            </w:tcBorders>
            <w:vAlign w:val="center"/>
          </w:tcPr>
          <w:p w14:paraId="1F4C9603" w14:textId="4301F304" w:rsidR="00575744" w:rsidRPr="001B3DE8" w:rsidRDefault="00575744" w:rsidP="00A41CF2">
            <w:pPr>
              <w:pStyle w:val="1NIMTrgMainText"/>
              <w:spacing w:before="0" w:after="0" w:line="240" w:lineRule="auto"/>
              <w:rPr>
                <w:ins w:id="1139" w:author="Claire Carbone" w:date="2015-01-17T17:14:00Z"/>
                <w:color w:val="000000"/>
              </w:rPr>
            </w:pPr>
            <w:ins w:id="1140" w:author="Claire Carbone" w:date="2015-01-17T17:14:00Z">
              <w:r>
                <w:rPr>
                  <w:color w:val="000000"/>
                </w:rPr>
                <w:t>N/A (leave blank – charge can be based on an existing charge type)</w:t>
              </w:r>
            </w:ins>
          </w:p>
        </w:tc>
      </w:tr>
    </w:tbl>
    <w:p w14:paraId="193C040F" w14:textId="77777777" w:rsidR="00661E08" w:rsidRPr="001B3DE8" w:rsidRDefault="009043E3" w:rsidP="00917A5F">
      <w:pPr>
        <w:pStyle w:val="ListParagraph"/>
        <w:numPr>
          <w:ilvl w:val="0"/>
          <w:numId w:val="40"/>
        </w:numPr>
        <w:shd w:val="clear" w:color="auto" w:fill="FFFFFF"/>
        <w:spacing w:before="400" w:after="200" w:line="276" w:lineRule="auto"/>
        <w:ind w:left="425" w:hanging="425"/>
        <w:contextualSpacing w:val="0"/>
        <w:rPr>
          <w:rFonts w:ascii="Arial" w:hAnsi="Arial" w:cs="Arial"/>
          <w:color w:val="000000" w:themeColor="text1"/>
          <w:sz w:val="20"/>
          <w:szCs w:val="20"/>
          <w:lang w:val="en-US"/>
        </w:rPr>
      </w:pPr>
      <w:r w:rsidRPr="001B3DE8">
        <w:rPr>
          <w:rFonts w:ascii="Arial" w:hAnsi="Arial" w:cs="Arial"/>
          <w:color w:val="000000" w:themeColor="text1"/>
          <w:sz w:val="20"/>
          <w:szCs w:val="20"/>
          <w:lang w:val="en-US"/>
        </w:rPr>
        <w:t xml:space="preserve">Click </w:t>
      </w:r>
      <w:r w:rsidRPr="001B3DE8">
        <w:rPr>
          <w:rFonts w:ascii="Arial" w:hAnsi="Arial" w:cs="Arial"/>
          <w:b/>
          <w:color w:val="000000" w:themeColor="text1"/>
          <w:sz w:val="20"/>
          <w:szCs w:val="20"/>
          <w:lang w:val="en-US"/>
        </w:rPr>
        <w:t>Save</w:t>
      </w:r>
      <w:r w:rsidRPr="001B3DE8">
        <w:rPr>
          <w:rFonts w:ascii="Arial" w:hAnsi="Arial" w:cs="Arial"/>
          <w:color w:val="000000" w:themeColor="text1"/>
          <w:sz w:val="20"/>
          <w:szCs w:val="20"/>
          <w:lang w:val="en-US"/>
        </w:rPr>
        <w:t xml:space="preserve"> in the </w:t>
      </w:r>
      <w:r w:rsidRPr="001B3DE8">
        <w:rPr>
          <w:rFonts w:ascii="Arial" w:hAnsi="Arial" w:cs="Arial"/>
          <w:b/>
          <w:color w:val="000000" w:themeColor="text1"/>
          <w:sz w:val="20"/>
          <w:szCs w:val="20"/>
          <w:lang w:val="en-US"/>
        </w:rPr>
        <w:t>Charge Type Detail</w:t>
      </w:r>
      <w:r w:rsidRPr="001B3DE8">
        <w:rPr>
          <w:rFonts w:ascii="Arial" w:hAnsi="Arial" w:cs="Arial"/>
          <w:color w:val="000000" w:themeColor="text1"/>
          <w:sz w:val="20"/>
          <w:szCs w:val="20"/>
          <w:lang w:val="en-US"/>
        </w:rPr>
        <w:t xml:space="preserve"> panel title </w:t>
      </w:r>
      <w:proofErr w:type="gramStart"/>
      <w:r w:rsidRPr="001B3DE8">
        <w:rPr>
          <w:rFonts w:ascii="Arial" w:hAnsi="Arial" w:cs="Arial"/>
          <w:color w:val="000000" w:themeColor="text1"/>
          <w:sz w:val="20"/>
          <w:szCs w:val="20"/>
          <w:lang w:val="en-US"/>
        </w:rPr>
        <w:t>bar,</w:t>
      </w:r>
      <w:proofErr w:type="gramEnd"/>
      <w:r w:rsidRPr="001B3DE8">
        <w:rPr>
          <w:rFonts w:ascii="Arial" w:hAnsi="Arial" w:cs="Arial"/>
          <w:color w:val="000000" w:themeColor="text1"/>
          <w:sz w:val="20"/>
          <w:szCs w:val="20"/>
          <w:lang w:val="en-US"/>
        </w:rPr>
        <w:t xml:space="preserve"> and you will see the new charge type in the </w:t>
      </w:r>
      <w:r w:rsidRPr="001B3DE8">
        <w:rPr>
          <w:rFonts w:ascii="Arial" w:hAnsi="Arial" w:cs="Arial"/>
          <w:b/>
          <w:color w:val="000000" w:themeColor="text1"/>
          <w:sz w:val="20"/>
          <w:szCs w:val="20"/>
          <w:lang w:val="en-US"/>
        </w:rPr>
        <w:t>Versions</w:t>
      </w:r>
      <w:r w:rsidRPr="001B3DE8">
        <w:rPr>
          <w:rFonts w:ascii="Arial" w:hAnsi="Arial" w:cs="Arial"/>
          <w:color w:val="000000" w:themeColor="text1"/>
          <w:sz w:val="20"/>
          <w:szCs w:val="20"/>
          <w:lang w:val="en-US"/>
        </w:rPr>
        <w:t xml:space="preserve"> tab underneath</w:t>
      </w:r>
      <w:r w:rsidR="00BB0F6E" w:rsidRPr="001B3DE8">
        <w:rPr>
          <w:rFonts w:ascii="Arial" w:hAnsi="Arial" w:cs="Arial"/>
          <w:color w:val="000000" w:themeColor="text1"/>
          <w:sz w:val="20"/>
          <w:szCs w:val="20"/>
          <w:lang w:val="en-US"/>
        </w:rPr>
        <w:t>. The ‘</w:t>
      </w:r>
      <w:r w:rsidR="00BB0F6E" w:rsidRPr="001B3DE8">
        <w:rPr>
          <w:rFonts w:ascii="Arial" w:hAnsi="Arial" w:cs="Arial"/>
          <w:b/>
          <w:color w:val="000000" w:themeColor="text1"/>
          <w:sz w:val="20"/>
          <w:szCs w:val="20"/>
          <w:lang w:val="en-US"/>
        </w:rPr>
        <w:t>Setup Fee</w:t>
      </w:r>
      <w:r w:rsidR="00BB0F6E" w:rsidRPr="001B3DE8">
        <w:rPr>
          <w:rFonts w:ascii="Arial" w:hAnsi="Arial" w:cs="Arial"/>
          <w:color w:val="000000" w:themeColor="text1"/>
          <w:sz w:val="20"/>
          <w:szCs w:val="20"/>
          <w:lang w:val="en-US"/>
        </w:rPr>
        <w:t>’ charge type has now been created:</w:t>
      </w:r>
    </w:p>
    <w:p w14:paraId="193C0410" w14:textId="780289A8" w:rsidR="00661E08" w:rsidRPr="001B3DE8" w:rsidRDefault="00A36ECE" w:rsidP="00FC33C3">
      <w:pPr>
        <w:shd w:val="clear" w:color="auto" w:fill="FFFFFF"/>
        <w:spacing w:before="300" w:after="300" w:line="276" w:lineRule="auto"/>
        <w:jc w:val="center"/>
        <w:rPr>
          <w:rFonts w:cs="Arial"/>
          <w:color w:val="000000" w:themeColor="text1"/>
          <w:sz w:val="20"/>
          <w:szCs w:val="20"/>
        </w:rPr>
      </w:pPr>
      <w:ins w:id="1141" w:author="Claire Carbone" w:date="2015-01-21T14:12:00Z">
        <w:r>
          <w:rPr>
            <w:rFonts w:cs="Arial"/>
            <w:noProof/>
            <w:color w:val="000000" w:themeColor="text1"/>
            <w:sz w:val="20"/>
            <w:szCs w:val="20"/>
            <w:lang w:eastAsia="en-US"/>
          </w:rPr>
          <w:drawing>
            <wp:inline distT="0" distB="0" distL="0" distR="0" wp14:anchorId="67A2DE7E" wp14:editId="31B534A0">
              <wp:extent cx="6107367" cy="3726872"/>
              <wp:effectExtent l="19050" t="19050" r="27305" b="26035"/>
              <wp:docPr id="27854" name="Picture 2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107307" cy="3726836"/>
                      </a:xfrm>
                      <a:prstGeom prst="rect">
                        <a:avLst/>
                      </a:prstGeom>
                      <a:noFill/>
                      <a:ln>
                        <a:solidFill>
                          <a:schemeClr val="accent1"/>
                        </a:solidFill>
                      </a:ln>
                    </pic:spPr>
                  </pic:pic>
                </a:graphicData>
              </a:graphic>
            </wp:inline>
          </w:drawing>
        </w:r>
      </w:ins>
      <w:del w:id="1142" w:author="Claire Carbone" w:date="2015-01-21T14:12:00Z">
        <w:r w:rsidR="002C741A" w:rsidDel="00A36ECE">
          <w:rPr>
            <w:rFonts w:cs="Arial"/>
            <w:noProof/>
            <w:color w:val="000000" w:themeColor="text1"/>
            <w:sz w:val="20"/>
            <w:szCs w:val="20"/>
            <w:lang w:eastAsia="en-US"/>
          </w:rPr>
          <w:drawing>
            <wp:inline distT="0" distB="0" distL="0" distR="0" wp14:anchorId="21939FCE" wp14:editId="41FCE76B">
              <wp:extent cx="5777346" cy="2949305"/>
              <wp:effectExtent l="19050" t="19050" r="13970" b="22860"/>
              <wp:docPr id="27984" name="Picture 2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77233" cy="2949247"/>
                      </a:xfrm>
                      <a:prstGeom prst="rect">
                        <a:avLst/>
                      </a:prstGeom>
                      <a:noFill/>
                      <a:ln>
                        <a:solidFill>
                          <a:schemeClr val="accent1"/>
                        </a:solidFill>
                      </a:ln>
                    </pic:spPr>
                  </pic:pic>
                </a:graphicData>
              </a:graphic>
            </wp:inline>
          </w:drawing>
        </w:r>
      </w:del>
    </w:p>
    <w:p w14:paraId="193C0411" w14:textId="39DA7F6C" w:rsidR="00BB0F6E" w:rsidRPr="001B3DE8" w:rsidRDefault="00BB0F6E" w:rsidP="00917A5F">
      <w:pPr>
        <w:pStyle w:val="ListParagraph"/>
        <w:numPr>
          <w:ilvl w:val="0"/>
          <w:numId w:val="40"/>
        </w:numPr>
        <w:shd w:val="clear" w:color="auto" w:fill="FFFFFF"/>
        <w:spacing w:before="200" w:after="200" w:line="276" w:lineRule="auto"/>
        <w:ind w:left="425" w:hanging="425"/>
        <w:contextualSpacing w:val="0"/>
        <w:rPr>
          <w:rFonts w:ascii="Arial" w:hAnsi="Arial" w:cs="Arial"/>
          <w:color w:val="000000" w:themeColor="text1"/>
          <w:sz w:val="20"/>
          <w:szCs w:val="20"/>
          <w:lang w:val="en-US"/>
        </w:rPr>
      </w:pPr>
      <w:r w:rsidRPr="001B3DE8">
        <w:rPr>
          <w:rFonts w:ascii="Arial" w:hAnsi="Arial" w:cs="Arial"/>
          <w:color w:val="000000" w:themeColor="text1"/>
          <w:sz w:val="20"/>
          <w:szCs w:val="20"/>
          <w:lang w:val="en-US"/>
        </w:rPr>
        <w:t>Click</w:t>
      </w:r>
      <w:r w:rsidR="002C741A">
        <w:rPr>
          <w:rFonts w:ascii="Arial" w:hAnsi="Arial" w:cs="Arial"/>
          <w:color w:val="000000" w:themeColor="text1"/>
          <w:sz w:val="20"/>
          <w:szCs w:val="20"/>
          <w:lang w:val="en-US"/>
        </w:rPr>
        <w:t xml:space="preserve"> Save and then</w:t>
      </w:r>
      <w:r w:rsidRPr="001B3DE8">
        <w:rPr>
          <w:rFonts w:ascii="Arial" w:hAnsi="Arial" w:cs="Arial"/>
          <w:color w:val="000000" w:themeColor="text1"/>
          <w:sz w:val="20"/>
          <w:szCs w:val="20"/>
          <w:lang w:val="en-US"/>
        </w:rPr>
        <w:t xml:space="preserve"> the back arrow in the </w:t>
      </w:r>
      <w:r w:rsidRPr="001B3DE8">
        <w:rPr>
          <w:rFonts w:ascii="Arial" w:hAnsi="Arial" w:cs="Arial"/>
          <w:b/>
          <w:color w:val="000000" w:themeColor="text1"/>
          <w:sz w:val="20"/>
          <w:szCs w:val="20"/>
          <w:lang w:val="en-US"/>
        </w:rPr>
        <w:t xml:space="preserve">Charge Types </w:t>
      </w:r>
      <w:r w:rsidRPr="001B3DE8">
        <w:rPr>
          <w:rFonts w:ascii="Arial" w:hAnsi="Arial" w:cs="Arial"/>
          <w:color w:val="000000" w:themeColor="text1"/>
          <w:sz w:val="20"/>
          <w:szCs w:val="20"/>
          <w:lang w:val="en-US"/>
        </w:rPr>
        <w:t>title bar (see screenshot above) to go back to the Charge Types</w:t>
      </w:r>
      <w:r w:rsidRPr="001B3DE8">
        <w:rPr>
          <w:rFonts w:ascii="Arial" w:hAnsi="Arial" w:cs="Arial"/>
          <w:b/>
          <w:color w:val="000000" w:themeColor="text1"/>
          <w:sz w:val="20"/>
          <w:szCs w:val="20"/>
          <w:lang w:val="en-US"/>
        </w:rPr>
        <w:t xml:space="preserve"> Result</w:t>
      </w:r>
      <w:r w:rsidRPr="001B3DE8">
        <w:rPr>
          <w:rFonts w:ascii="Arial" w:hAnsi="Arial" w:cs="Arial"/>
          <w:color w:val="000000" w:themeColor="text1"/>
          <w:sz w:val="20"/>
          <w:szCs w:val="20"/>
          <w:lang w:val="en-US"/>
        </w:rPr>
        <w:t xml:space="preserve"> screen.</w:t>
      </w:r>
    </w:p>
    <w:p w14:paraId="193C0412" w14:textId="77777777" w:rsidR="00BB0F6E" w:rsidRPr="001B3DE8" w:rsidRDefault="00BB0F6E" w:rsidP="00917A5F">
      <w:pPr>
        <w:pStyle w:val="ListParagraph"/>
        <w:numPr>
          <w:ilvl w:val="0"/>
          <w:numId w:val="40"/>
        </w:numPr>
        <w:shd w:val="clear" w:color="auto" w:fill="FFFFFF"/>
        <w:spacing w:before="200" w:after="200" w:line="276" w:lineRule="auto"/>
        <w:ind w:left="425" w:hanging="425"/>
        <w:contextualSpacing w:val="0"/>
        <w:rPr>
          <w:rFonts w:ascii="Arial" w:hAnsi="Arial" w:cs="Arial"/>
          <w:color w:val="000000" w:themeColor="text1"/>
          <w:sz w:val="20"/>
          <w:szCs w:val="20"/>
          <w:lang w:val="en-US"/>
        </w:rPr>
      </w:pPr>
      <w:r w:rsidRPr="001B3DE8">
        <w:rPr>
          <w:rFonts w:ascii="Arial" w:hAnsi="Arial" w:cs="Arial"/>
          <w:color w:val="000000" w:themeColor="text1"/>
          <w:sz w:val="20"/>
          <w:szCs w:val="20"/>
          <w:lang w:val="en-US"/>
        </w:rPr>
        <w:t xml:space="preserve">Click </w:t>
      </w:r>
      <w:r w:rsidRPr="001B3DE8">
        <w:rPr>
          <w:rFonts w:ascii="Arial" w:hAnsi="Arial" w:cs="Arial"/>
          <w:b/>
          <w:color w:val="000000" w:themeColor="text1"/>
          <w:sz w:val="20"/>
          <w:szCs w:val="20"/>
          <w:lang w:val="en-US"/>
        </w:rPr>
        <w:t xml:space="preserve">Add </w:t>
      </w:r>
      <w:r w:rsidRPr="001B3DE8">
        <w:rPr>
          <w:rFonts w:ascii="Arial" w:hAnsi="Arial" w:cs="Arial"/>
          <w:color w:val="000000" w:themeColor="text1"/>
          <w:sz w:val="20"/>
          <w:szCs w:val="20"/>
          <w:lang w:val="en-US"/>
        </w:rPr>
        <w:t>once more to create another new charge type, - this time for the ‘</w:t>
      </w:r>
      <w:r w:rsidRPr="001B3DE8">
        <w:rPr>
          <w:rFonts w:ascii="Arial" w:hAnsi="Arial" w:cs="Arial"/>
          <w:b/>
          <w:color w:val="000000" w:themeColor="text1"/>
          <w:sz w:val="20"/>
          <w:szCs w:val="20"/>
          <w:lang w:val="en-US"/>
        </w:rPr>
        <w:t>Heavy Internet Access</w:t>
      </w:r>
      <w:r w:rsidRPr="001B3DE8">
        <w:rPr>
          <w:rFonts w:ascii="Arial" w:hAnsi="Arial" w:cs="Arial"/>
          <w:color w:val="000000" w:themeColor="text1"/>
          <w:sz w:val="20"/>
          <w:szCs w:val="20"/>
          <w:lang w:val="en-US"/>
        </w:rPr>
        <w:t xml:space="preserve">’ </w:t>
      </w:r>
      <w:r w:rsidRPr="001B3DE8">
        <w:rPr>
          <w:rFonts w:ascii="Arial" w:hAnsi="Arial" w:cs="Arial"/>
          <w:i/>
          <w:color w:val="000000" w:themeColor="text1"/>
          <w:sz w:val="20"/>
          <w:szCs w:val="20"/>
          <w:lang w:val="en-US"/>
        </w:rPr>
        <w:t>component</w:t>
      </w:r>
      <w:r w:rsidRPr="001B3DE8">
        <w:rPr>
          <w:rFonts w:ascii="Arial" w:hAnsi="Arial" w:cs="Arial"/>
          <w:color w:val="000000" w:themeColor="text1"/>
          <w:sz w:val="20"/>
          <w:szCs w:val="20"/>
          <w:lang w:val="en-US"/>
        </w:rPr>
        <w:t xml:space="preserve"> item.</w:t>
      </w:r>
    </w:p>
    <w:p w14:paraId="193C0413" w14:textId="77777777" w:rsidR="00BB0F6E" w:rsidRPr="001B3DE8" w:rsidRDefault="00BB0F6E" w:rsidP="00474990">
      <w:pPr>
        <w:shd w:val="clear" w:color="auto" w:fill="FFFFFF"/>
        <w:spacing w:before="200" w:after="200" w:line="276" w:lineRule="auto"/>
        <w:ind w:left="426"/>
        <w:rPr>
          <w:rFonts w:cs="Arial"/>
          <w:color w:val="000000" w:themeColor="text1"/>
          <w:sz w:val="20"/>
          <w:szCs w:val="20"/>
        </w:rPr>
      </w:pPr>
      <w:r w:rsidRPr="001B3DE8">
        <w:rPr>
          <w:rFonts w:cs="Arial"/>
          <w:color w:val="000000" w:themeColor="text1"/>
          <w:sz w:val="20"/>
          <w:szCs w:val="20"/>
        </w:rPr>
        <w:t xml:space="preserve">Remember from the information provided at the start of this section (and from the earlier scenario overview) that we have </w:t>
      </w:r>
      <w:r w:rsidRPr="001B3DE8">
        <w:rPr>
          <w:rFonts w:cs="Arial"/>
          <w:color w:val="000000" w:themeColor="text1"/>
          <w:sz w:val="20"/>
          <w:szCs w:val="20"/>
          <w:u w:val="single"/>
        </w:rPr>
        <w:t>two</w:t>
      </w:r>
      <w:r w:rsidRPr="001B3DE8">
        <w:rPr>
          <w:rFonts w:cs="Arial"/>
          <w:color w:val="000000" w:themeColor="text1"/>
          <w:sz w:val="20"/>
          <w:szCs w:val="20"/>
        </w:rPr>
        <w:t xml:space="preserve"> levels of charges against each of the three </w:t>
      </w:r>
      <w:r w:rsidRPr="001B3DE8">
        <w:rPr>
          <w:rFonts w:cs="Arial"/>
          <w:b/>
          <w:color w:val="000000" w:themeColor="text1"/>
          <w:sz w:val="20"/>
          <w:szCs w:val="20"/>
        </w:rPr>
        <w:t xml:space="preserve">Internet Access </w:t>
      </w:r>
      <w:r w:rsidRPr="001B3DE8">
        <w:rPr>
          <w:rFonts w:cs="Arial"/>
          <w:color w:val="000000" w:themeColor="text1"/>
          <w:sz w:val="20"/>
          <w:szCs w:val="20"/>
        </w:rPr>
        <w:t>services.</w:t>
      </w:r>
      <w:r w:rsidR="00E657FE" w:rsidRPr="001B3DE8">
        <w:rPr>
          <w:rFonts w:cs="Arial"/>
          <w:color w:val="000000" w:themeColor="text1"/>
          <w:sz w:val="20"/>
          <w:szCs w:val="20"/>
        </w:rPr>
        <w:t xml:space="preserve"> We will call these ‘</w:t>
      </w:r>
      <w:r w:rsidR="00E657FE" w:rsidRPr="001B3DE8">
        <w:rPr>
          <w:rFonts w:cs="Arial"/>
          <w:b/>
          <w:color w:val="000000" w:themeColor="text1"/>
          <w:sz w:val="20"/>
          <w:szCs w:val="20"/>
        </w:rPr>
        <w:t xml:space="preserve">Heavy </w:t>
      </w:r>
      <w:r w:rsidR="00D1478B" w:rsidRPr="001B3DE8">
        <w:rPr>
          <w:rFonts w:cs="Arial"/>
          <w:b/>
          <w:color w:val="000000" w:themeColor="text1"/>
          <w:sz w:val="20"/>
          <w:szCs w:val="20"/>
        </w:rPr>
        <w:t>Subscription</w:t>
      </w:r>
      <w:r w:rsidR="00E657FE" w:rsidRPr="001B3DE8">
        <w:rPr>
          <w:rFonts w:cs="Arial"/>
          <w:color w:val="000000" w:themeColor="text1"/>
          <w:sz w:val="20"/>
          <w:szCs w:val="20"/>
        </w:rPr>
        <w:t xml:space="preserve"> </w:t>
      </w:r>
      <w:r w:rsidR="00E657FE" w:rsidRPr="001B3DE8">
        <w:rPr>
          <w:rFonts w:cs="Arial"/>
          <w:b/>
          <w:color w:val="000000" w:themeColor="text1"/>
          <w:sz w:val="20"/>
          <w:szCs w:val="20"/>
        </w:rPr>
        <w:t>1</w:t>
      </w:r>
      <w:r w:rsidR="00E657FE" w:rsidRPr="001B3DE8">
        <w:rPr>
          <w:rFonts w:cs="Arial"/>
          <w:color w:val="000000" w:themeColor="text1"/>
          <w:sz w:val="20"/>
          <w:szCs w:val="20"/>
        </w:rPr>
        <w:t>’ and ‘</w:t>
      </w:r>
      <w:r w:rsidR="00E657FE" w:rsidRPr="001B3DE8">
        <w:rPr>
          <w:rFonts w:cs="Arial"/>
          <w:b/>
          <w:color w:val="000000" w:themeColor="text1"/>
          <w:sz w:val="20"/>
          <w:szCs w:val="20"/>
        </w:rPr>
        <w:t xml:space="preserve">Heavy </w:t>
      </w:r>
      <w:r w:rsidR="00D1478B" w:rsidRPr="001B3DE8">
        <w:rPr>
          <w:rFonts w:cs="Arial"/>
          <w:b/>
          <w:color w:val="000000" w:themeColor="text1"/>
          <w:sz w:val="20"/>
          <w:szCs w:val="20"/>
        </w:rPr>
        <w:t xml:space="preserve">Subscription </w:t>
      </w:r>
      <w:r w:rsidR="00E657FE" w:rsidRPr="001B3DE8">
        <w:rPr>
          <w:rFonts w:cs="Arial"/>
          <w:b/>
          <w:color w:val="000000" w:themeColor="text1"/>
          <w:sz w:val="20"/>
          <w:szCs w:val="20"/>
        </w:rPr>
        <w:t>2</w:t>
      </w:r>
      <w:r w:rsidR="00E657FE" w:rsidRPr="001B3DE8">
        <w:rPr>
          <w:rFonts w:cs="Arial"/>
          <w:color w:val="000000" w:themeColor="text1"/>
          <w:sz w:val="20"/>
          <w:szCs w:val="20"/>
        </w:rPr>
        <w:t>’, etc.</w:t>
      </w:r>
    </w:p>
    <w:p w14:paraId="193C0414" w14:textId="77777777" w:rsidR="00BB0F6E" w:rsidRPr="001B3DE8" w:rsidRDefault="00BB0F6E" w:rsidP="00917A5F">
      <w:pPr>
        <w:pStyle w:val="ListParagraph"/>
        <w:numPr>
          <w:ilvl w:val="0"/>
          <w:numId w:val="40"/>
        </w:numPr>
        <w:shd w:val="clear" w:color="auto" w:fill="FFFFFF"/>
        <w:spacing w:before="200" w:after="100" w:line="276" w:lineRule="auto"/>
        <w:ind w:left="425" w:hanging="425"/>
        <w:contextualSpacing w:val="0"/>
        <w:rPr>
          <w:rFonts w:ascii="Arial" w:hAnsi="Arial" w:cs="Arial"/>
          <w:color w:val="000000" w:themeColor="text1"/>
          <w:sz w:val="20"/>
          <w:szCs w:val="20"/>
          <w:lang w:val="en-US"/>
        </w:rPr>
      </w:pPr>
      <w:r w:rsidRPr="001B3DE8">
        <w:rPr>
          <w:rFonts w:ascii="Arial" w:hAnsi="Arial" w:cs="Arial"/>
          <w:color w:val="000000" w:themeColor="text1"/>
          <w:sz w:val="20"/>
          <w:szCs w:val="20"/>
          <w:lang w:val="en-US"/>
        </w:rPr>
        <w:t xml:space="preserve">Complete field values as shown in the table below for the </w:t>
      </w:r>
      <w:r w:rsidR="00E241BF" w:rsidRPr="001B3DE8">
        <w:rPr>
          <w:rFonts w:ascii="Arial" w:hAnsi="Arial" w:cs="Arial"/>
          <w:color w:val="000000" w:themeColor="text1"/>
          <w:sz w:val="20"/>
          <w:szCs w:val="20"/>
          <w:lang w:val="en-US"/>
        </w:rPr>
        <w:t>first</w:t>
      </w:r>
      <w:r w:rsidRPr="001B3DE8">
        <w:rPr>
          <w:rFonts w:ascii="Arial" w:hAnsi="Arial" w:cs="Arial"/>
          <w:color w:val="000000" w:themeColor="text1"/>
          <w:sz w:val="20"/>
          <w:szCs w:val="20"/>
          <w:lang w:val="en-US"/>
        </w:rPr>
        <w:t xml:space="preserve"> of the two charge types associated with </w:t>
      </w:r>
      <w:r w:rsidRPr="001B3DE8">
        <w:rPr>
          <w:rFonts w:ascii="Arial" w:hAnsi="Arial" w:cs="Arial"/>
          <w:b/>
          <w:color w:val="000000" w:themeColor="text1"/>
          <w:sz w:val="20"/>
          <w:szCs w:val="20"/>
          <w:lang w:val="en-US"/>
        </w:rPr>
        <w:t>Heavy Internet Access</w:t>
      </w:r>
      <w:r w:rsidR="00E657FE" w:rsidRPr="001B3DE8">
        <w:rPr>
          <w:rFonts w:ascii="Arial" w:hAnsi="Arial" w:cs="Arial"/>
          <w:b/>
          <w:color w:val="000000" w:themeColor="text1"/>
          <w:sz w:val="20"/>
          <w:szCs w:val="20"/>
          <w:lang w:val="en-US"/>
        </w:rPr>
        <w:t xml:space="preserve"> </w:t>
      </w:r>
      <w:r w:rsidR="00E657FE" w:rsidRPr="001B3DE8">
        <w:rPr>
          <w:rFonts w:ascii="Arial" w:hAnsi="Arial" w:cs="Arial"/>
          <w:color w:val="000000" w:themeColor="text1"/>
          <w:sz w:val="20"/>
          <w:szCs w:val="20"/>
          <w:lang w:val="en-US"/>
        </w:rPr>
        <w:t>(‘</w:t>
      </w:r>
      <w:r w:rsidR="00E657FE" w:rsidRPr="001B3DE8">
        <w:rPr>
          <w:rFonts w:ascii="Arial" w:hAnsi="Arial" w:cs="Arial"/>
          <w:b/>
          <w:color w:val="000000" w:themeColor="text1"/>
          <w:sz w:val="20"/>
          <w:szCs w:val="20"/>
          <w:lang w:val="en-US"/>
        </w:rPr>
        <w:t>Heavy Subscription 1</w:t>
      </w:r>
      <w:r w:rsidR="00E657FE" w:rsidRPr="001B3DE8">
        <w:rPr>
          <w:rFonts w:ascii="Arial" w:hAnsi="Arial" w:cs="Arial"/>
          <w:color w:val="000000" w:themeColor="text1"/>
          <w:sz w:val="20"/>
          <w:szCs w:val="20"/>
          <w:lang w:val="en-US"/>
        </w:rPr>
        <w:t>’)</w:t>
      </w:r>
      <w:r w:rsidRPr="001B3DE8">
        <w:rPr>
          <w:rFonts w:ascii="Arial" w:hAnsi="Arial" w:cs="Arial"/>
          <w:color w:val="000000" w:themeColor="text1"/>
          <w:sz w:val="20"/>
          <w:szCs w:val="20"/>
          <w:lang w:val="en-US"/>
        </w:rPr>
        <w:t xml:space="preserve">: </w:t>
      </w:r>
    </w:p>
    <w:tbl>
      <w:tblPr>
        <w:tblStyle w:val="TableGrid"/>
        <w:tblpPr w:leftFromText="180" w:rightFromText="180" w:vertAnchor="text" w:horzAnchor="margin" w:tblpXSpec="center" w:tblpY="204"/>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235"/>
        <w:gridCol w:w="6520"/>
        <w:tblGridChange w:id="1143">
          <w:tblGrid>
            <w:gridCol w:w="2235"/>
            <w:gridCol w:w="6520"/>
          </w:tblGrid>
        </w:tblGridChange>
      </w:tblGrid>
      <w:tr w:rsidR="00BB0F6E" w:rsidRPr="001B3DE8" w14:paraId="193C0417" w14:textId="77777777" w:rsidTr="00E657FE">
        <w:trPr>
          <w:trHeight w:val="340"/>
        </w:trPr>
        <w:tc>
          <w:tcPr>
            <w:tcW w:w="2235" w:type="dxa"/>
            <w:tcBorders>
              <w:top w:val="single" w:sz="12" w:space="0" w:color="auto"/>
              <w:bottom w:val="single" w:sz="4" w:space="0" w:color="auto"/>
            </w:tcBorders>
            <w:shd w:val="clear" w:color="auto" w:fill="BFBFBF"/>
            <w:vAlign w:val="center"/>
          </w:tcPr>
          <w:p w14:paraId="193C0415" w14:textId="77777777" w:rsidR="00BB0F6E" w:rsidRPr="001B3DE8" w:rsidRDefault="00BB0F6E" w:rsidP="00EE1838">
            <w:pPr>
              <w:pStyle w:val="1NIMTrgMainText"/>
              <w:spacing w:before="0" w:after="0" w:line="240" w:lineRule="auto"/>
              <w:rPr>
                <w:b/>
                <w:color w:val="000000"/>
              </w:rPr>
            </w:pPr>
            <w:r w:rsidRPr="001B3DE8">
              <w:rPr>
                <w:b/>
                <w:color w:val="000000"/>
              </w:rPr>
              <w:t>Code</w:t>
            </w:r>
          </w:p>
        </w:tc>
        <w:tc>
          <w:tcPr>
            <w:tcW w:w="6520" w:type="dxa"/>
            <w:tcBorders>
              <w:top w:val="single" w:sz="12" w:space="0" w:color="auto"/>
              <w:bottom w:val="single" w:sz="4" w:space="0" w:color="auto"/>
              <w:right w:val="single" w:sz="12" w:space="0" w:color="auto"/>
            </w:tcBorders>
            <w:vAlign w:val="center"/>
          </w:tcPr>
          <w:p w14:paraId="193C0416" w14:textId="77777777" w:rsidR="00BB0F6E" w:rsidRPr="001B3DE8" w:rsidRDefault="00BB0F6E" w:rsidP="00E657FE">
            <w:pPr>
              <w:pStyle w:val="1NIMTrgMainText"/>
              <w:spacing w:before="0" w:after="0" w:line="240" w:lineRule="auto"/>
              <w:rPr>
                <w:color w:val="000000"/>
              </w:rPr>
            </w:pPr>
            <w:r w:rsidRPr="001B3DE8">
              <w:rPr>
                <w:color w:val="000000"/>
              </w:rPr>
              <w:t>‘</w:t>
            </w:r>
            <w:r w:rsidR="00E657FE" w:rsidRPr="001B3DE8">
              <w:rPr>
                <w:color w:val="000000"/>
              </w:rPr>
              <w:t>heavySubscription1</w:t>
            </w:r>
            <w:r w:rsidRPr="001B3DE8">
              <w:rPr>
                <w:color w:val="000000"/>
              </w:rPr>
              <w:t>’</w:t>
            </w:r>
          </w:p>
        </w:tc>
      </w:tr>
      <w:tr w:rsidR="00BB0F6E" w:rsidRPr="001B3DE8" w14:paraId="193C041A" w14:textId="77777777" w:rsidTr="00E657FE">
        <w:trPr>
          <w:trHeight w:val="340"/>
        </w:trPr>
        <w:tc>
          <w:tcPr>
            <w:tcW w:w="2235" w:type="dxa"/>
            <w:tcBorders>
              <w:top w:val="single" w:sz="4" w:space="0" w:color="auto"/>
              <w:bottom w:val="single" w:sz="4" w:space="0" w:color="auto"/>
            </w:tcBorders>
            <w:shd w:val="clear" w:color="auto" w:fill="BFBFBF"/>
            <w:vAlign w:val="center"/>
          </w:tcPr>
          <w:p w14:paraId="193C0418" w14:textId="77777777" w:rsidR="00BB0F6E" w:rsidRPr="001B3DE8" w:rsidRDefault="00BB0F6E" w:rsidP="00EE1838">
            <w:pPr>
              <w:pStyle w:val="1NIMTrgMainText"/>
              <w:spacing w:before="0" w:after="0" w:line="240" w:lineRule="auto"/>
              <w:rPr>
                <w:b/>
                <w:color w:val="000000"/>
              </w:rPr>
            </w:pPr>
            <w:r w:rsidRPr="001B3DE8">
              <w:rPr>
                <w:b/>
                <w:color w:val="000000"/>
              </w:rPr>
              <w:t>Status</w:t>
            </w:r>
          </w:p>
        </w:tc>
        <w:tc>
          <w:tcPr>
            <w:tcW w:w="6520" w:type="dxa"/>
            <w:tcBorders>
              <w:top w:val="single" w:sz="4" w:space="0" w:color="auto"/>
              <w:bottom w:val="single" w:sz="4" w:space="0" w:color="auto"/>
              <w:right w:val="single" w:sz="12" w:space="0" w:color="auto"/>
            </w:tcBorders>
            <w:vAlign w:val="center"/>
          </w:tcPr>
          <w:p w14:paraId="193C0419" w14:textId="77777777" w:rsidR="00BB0F6E" w:rsidRPr="001B3DE8" w:rsidRDefault="00BB0F6E" w:rsidP="00EE1838">
            <w:pPr>
              <w:pStyle w:val="1NIMTrgMainText"/>
              <w:spacing w:before="0" w:after="0" w:line="240" w:lineRule="auto"/>
              <w:rPr>
                <w:color w:val="000000"/>
              </w:rPr>
            </w:pPr>
            <w:r w:rsidRPr="001B3DE8">
              <w:rPr>
                <w:color w:val="000000"/>
              </w:rPr>
              <w:t>‘Definition’</w:t>
            </w:r>
          </w:p>
        </w:tc>
      </w:tr>
      <w:tr w:rsidR="00BB0F6E" w:rsidRPr="001B3DE8" w14:paraId="193C041D" w14:textId="77777777" w:rsidTr="00E657FE">
        <w:trPr>
          <w:trHeight w:val="340"/>
        </w:trPr>
        <w:tc>
          <w:tcPr>
            <w:tcW w:w="2235" w:type="dxa"/>
            <w:tcBorders>
              <w:top w:val="single" w:sz="4" w:space="0" w:color="auto"/>
              <w:bottom w:val="single" w:sz="4" w:space="0" w:color="auto"/>
            </w:tcBorders>
            <w:shd w:val="clear" w:color="auto" w:fill="BFBFBF"/>
            <w:vAlign w:val="center"/>
          </w:tcPr>
          <w:p w14:paraId="193C041B" w14:textId="77777777" w:rsidR="00BB0F6E" w:rsidRPr="001B3DE8" w:rsidRDefault="00BB0F6E" w:rsidP="00EE1838">
            <w:pPr>
              <w:pStyle w:val="1NIMTrgMainText"/>
              <w:spacing w:before="0" w:after="0" w:line="240" w:lineRule="auto"/>
              <w:rPr>
                <w:b/>
                <w:color w:val="000000"/>
              </w:rPr>
            </w:pPr>
            <w:r w:rsidRPr="001B3DE8">
              <w:rPr>
                <w:b/>
                <w:color w:val="000000"/>
              </w:rPr>
              <w:t>Type</w:t>
            </w:r>
          </w:p>
        </w:tc>
        <w:tc>
          <w:tcPr>
            <w:tcW w:w="6520" w:type="dxa"/>
            <w:tcBorders>
              <w:top w:val="single" w:sz="4" w:space="0" w:color="auto"/>
              <w:bottom w:val="single" w:sz="4" w:space="0" w:color="auto"/>
              <w:right w:val="single" w:sz="12" w:space="0" w:color="auto"/>
            </w:tcBorders>
            <w:vAlign w:val="center"/>
          </w:tcPr>
          <w:p w14:paraId="193C041C" w14:textId="77777777" w:rsidR="00BB0F6E" w:rsidRPr="001B3DE8" w:rsidRDefault="00BB0F6E" w:rsidP="00E657FE">
            <w:pPr>
              <w:pStyle w:val="1NIMTrgMainText"/>
              <w:spacing w:before="0" w:after="40" w:line="240" w:lineRule="auto"/>
              <w:rPr>
                <w:color w:val="000000"/>
              </w:rPr>
            </w:pPr>
            <w:r w:rsidRPr="001B3DE8">
              <w:rPr>
                <w:color w:val="000000"/>
              </w:rPr>
              <w:t>‘Charge’</w:t>
            </w:r>
          </w:p>
        </w:tc>
      </w:tr>
      <w:tr w:rsidR="00BB0F6E" w:rsidRPr="001B3DE8" w14:paraId="193C0420" w14:textId="77777777" w:rsidTr="00E657FE">
        <w:trPr>
          <w:trHeight w:val="340"/>
        </w:trPr>
        <w:tc>
          <w:tcPr>
            <w:tcW w:w="2235" w:type="dxa"/>
            <w:tcBorders>
              <w:top w:val="single" w:sz="4" w:space="0" w:color="auto"/>
              <w:bottom w:val="single" w:sz="4" w:space="0" w:color="auto"/>
            </w:tcBorders>
            <w:shd w:val="clear" w:color="auto" w:fill="BFBFBF"/>
            <w:vAlign w:val="center"/>
          </w:tcPr>
          <w:p w14:paraId="193C041E" w14:textId="77777777" w:rsidR="00BB0F6E" w:rsidRPr="001B3DE8" w:rsidRDefault="00BB0F6E" w:rsidP="00EE1838">
            <w:pPr>
              <w:pStyle w:val="1NIMTrgMainText"/>
              <w:spacing w:before="0" w:after="0" w:line="240" w:lineRule="auto"/>
              <w:rPr>
                <w:b/>
                <w:color w:val="000000"/>
              </w:rPr>
            </w:pPr>
            <w:r w:rsidRPr="001B3DE8">
              <w:rPr>
                <w:b/>
                <w:color w:val="000000"/>
              </w:rPr>
              <w:t>Display Only</w:t>
            </w:r>
          </w:p>
        </w:tc>
        <w:tc>
          <w:tcPr>
            <w:tcW w:w="6520" w:type="dxa"/>
            <w:tcBorders>
              <w:top w:val="single" w:sz="4" w:space="0" w:color="auto"/>
              <w:bottom w:val="single" w:sz="4" w:space="0" w:color="auto"/>
              <w:right w:val="single" w:sz="12" w:space="0" w:color="auto"/>
            </w:tcBorders>
            <w:vAlign w:val="center"/>
          </w:tcPr>
          <w:p w14:paraId="193C041F" w14:textId="77777777" w:rsidR="00BB0F6E" w:rsidRPr="001B3DE8" w:rsidRDefault="00BB0F6E" w:rsidP="00E657FE">
            <w:pPr>
              <w:pStyle w:val="1NIMTrgMainText"/>
              <w:spacing w:before="0" w:after="40" w:line="240" w:lineRule="auto"/>
              <w:rPr>
                <w:color w:val="000000"/>
              </w:rPr>
            </w:pPr>
            <w:r w:rsidRPr="001B3DE8">
              <w:rPr>
                <w:color w:val="000000"/>
              </w:rPr>
              <w:t>N/A (leave unchecked)</w:t>
            </w:r>
          </w:p>
        </w:tc>
      </w:tr>
      <w:tr w:rsidR="00BB0F6E" w:rsidRPr="001B3DE8" w14:paraId="193C0423" w14:textId="77777777" w:rsidTr="00E657FE">
        <w:trPr>
          <w:trHeight w:val="340"/>
        </w:trPr>
        <w:tc>
          <w:tcPr>
            <w:tcW w:w="2235" w:type="dxa"/>
            <w:tcBorders>
              <w:top w:val="single" w:sz="4" w:space="0" w:color="auto"/>
              <w:bottom w:val="single" w:sz="4" w:space="0" w:color="auto"/>
            </w:tcBorders>
            <w:shd w:val="clear" w:color="auto" w:fill="BFBFBF"/>
            <w:vAlign w:val="center"/>
          </w:tcPr>
          <w:p w14:paraId="193C0421" w14:textId="77777777" w:rsidR="00BB0F6E" w:rsidRPr="001B3DE8" w:rsidRDefault="00BB0F6E" w:rsidP="00EE1838">
            <w:pPr>
              <w:pStyle w:val="1NIMTrgMainText"/>
              <w:spacing w:before="0" w:after="0" w:line="240" w:lineRule="auto"/>
              <w:rPr>
                <w:b/>
                <w:color w:val="000000"/>
              </w:rPr>
            </w:pPr>
            <w:r w:rsidRPr="001B3DE8">
              <w:rPr>
                <w:b/>
                <w:color w:val="000000"/>
              </w:rPr>
              <w:t>Name</w:t>
            </w:r>
          </w:p>
        </w:tc>
        <w:tc>
          <w:tcPr>
            <w:tcW w:w="6520" w:type="dxa"/>
            <w:tcBorders>
              <w:top w:val="single" w:sz="4" w:space="0" w:color="auto"/>
              <w:bottom w:val="single" w:sz="4" w:space="0" w:color="auto"/>
              <w:right w:val="single" w:sz="12" w:space="0" w:color="auto"/>
            </w:tcBorders>
            <w:vAlign w:val="center"/>
          </w:tcPr>
          <w:p w14:paraId="193C0422" w14:textId="77777777" w:rsidR="00BB0F6E" w:rsidRPr="001B3DE8" w:rsidRDefault="00E657FE" w:rsidP="00E657FE">
            <w:pPr>
              <w:pStyle w:val="1NIMTrgMainText"/>
              <w:spacing w:before="0" w:after="0" w:line="240" w:lineRule="auto"/>
              <w:rPr>
                <w:color w:val="000000"/>
              </w:rPr>
            </w:pPr>
            <w:r w:rsidRPr="001B3DE8">
              <w:rPr>
                <w:color w:val="000000"/>
              </w:rPr>
              <w:t>‘Heavy Subscription 1’</w:t>
            </w:r>
          </w:p>
        </w:tc>
      </w:tr>
      <w:tr w:rsidR="00BB0F6E" w:rsidRPr="001B3DE8" w14:paraId="193C0426" w14:textId="77777777" w:rsidTr="00E657FE">
        <w:trPr>
          <w:trHeight w:val="340"/>
        </w:trPr>
        <w:tc>
          <w:tcPr>
            <w:tcW w:w="2235" w:type="dxa"/>
            <w:tcBorders>
              <w:top w:val="single" w:sz="4" w:space="0" w:color="auto"/>
              <w:bottom w:val="single" w:sz="4" w:space="0" w:color="auto"/>
            </w:tcBorders>
            <w:shd w:val="clear" w:color="auto" w:fill="BFBFBF"/>
            <w:vAlign w:val="center"/>
          </w:tcPr>
          <w:p w14:paraId="193C0424" w14:textId="77777777" w:rsidR="00BB0F6E" w:rsidRPr="001B3DE8" w:rsidRDefault="00BB0F6E" w:rsidP="00EE1838">
            <w:pPr>
              <w:pStyle w:val="1NIMTrgMainText"/>
              <w:spacing w:before="0" w:after="0" w:line="240" w:lineRule="auto"/>
              <w:rPr>
                <w:b/>
                <w:color w:val="000000"/>
              </w:rPr>
            </w:pPr>
            <w:r w:rsidRPr="001B3DE8">
              <w:rPr>
                <w:b/>
                <w:color w:val="000000"/>
              </w:rPr>
              <w:t>Start Date</w:t>
            </w:r>
          </w:p>
        </w:tc>
        <w:tc>
          <w:tcPr>
            <w:tcW w:w="6520" w:type="dxa"/>
            <w:tcBorders>
              <w:top w:val="single" w:sz="4" w:space="0" w:color="auto"/>
              <w:bottom w:val="single" w:sz="4" w:space="0" w:color="auto"/>
              <w:right w:val="single" w:sz="12" w:space="0" w:color="auto"/>
            </w:tcBorders>
            <w:vAlign w:val="center"/>
          </w:tcPr>
          <w:p w14:paraId="193C0425" w14:textId="77777777" w:rsidR="00BB0F6E" w:rsidRPr="001B3DE8" w:rsidRDefault="00BB0F6E" w:rsidP="00EE1838">
            <w:pPr>
              <w:pStyle w:val="1NIMTrgMainText"/>
              <w:spacing w:before="0" w:after="0" w:line="240" w:lineRule="auto"/>
              <w:rPr>
                <w:color w:val="000000"/>
              </w:rPr>
            </w:pPr>
            <w:r w:rsidRPr="001B3DE8">
              <w:rPr>
                <w:color w:val="000000"/>
              </w:rPr>
              <w:t>[Today’s date]</w:t>
            </w:r>
          </w:p>
        </w:tc>
      </w:tr>
      <w:tr w:rsidR="00BB0F6E" w:rsidRPr="001B3DE8" w14:paraId="193C0429" w14:textId="77777777" w:rsidTr="00E657FE">
        <w:trPr>
          <w:trHeight w:val="340"/>
        </w:trPr>
        <w:tc>
          <w:tcPr>
            <w:tcW w:w="2235" w:type="dxa"/>
            <w:tcBorders>
              <w:top w:val="single" w:sz="4" w:space="0" w:color="auto"/>
              <w:bottom w:val="single" w:sz="4" w:space="0" w:color="auto"/>
            </w:tcBorders>
            <w:shd w:val="clear" w:color="auto" w:fill="BFBFBF"/>
            <w:vAlign w:val="center"/>
          </w:tcPr>
          <w:p w14:paraId="193C0427" w14:textId="77777777" w:rsidR="00BB0F6E" w:rsidRPr="001B3DE8" w:rsidRDefault="00BB0F6E" w:rsidP="00EE1838">
            <w:pPr>
              <w:pStyle w:val="1NIMTrgMainText"/>
              <w:spacing w:before="0" w:after="0" w:line="240" w:lineRule="auto"/>
              <w:rPr>
                <w:b/>
                <w:color w:val="000000"/>
              </w:rPr>
            </w:pPr>
            <w:r w:rsidRPr="001B3DE8">
              <w:rPr>
                <w:b/>
                <w:color w:val="000000"/>
              </w:rPr>
              <w:t>End Date</w:t>
            </w:r>
          </w:p>
        </w:tc>
        <w:tc>
          <w:tcPr>
            <w:tcW w:w="6520" w:type="dxa"/>
            <w:tcBorders>
              <w:top w:val="single" w:sz="4" w:space="0" w:color="auto"/>
              <w:bottom w:val="single" w:sz="4" w:space="0" w:color="auto"/>
              <w:right w:val="single" w:sz="12" w:space="0" w:color="auto"/>
            </w:tcBorders>
            <w:vAlign w:val="center"/>
          </w:tcPr>
          <w:p w14:paraId="193C0428" w14:textId="77777777" w:rsidR="00BB0F6E" w:rsidRPr="001B3DE8" w:rsidRDefault="00BB0F6E" w:rsidP="00EE1838">
            <w:pPr>
              <w:pStyle w:val="1NIMTrgMainText"/>
              <w:spacing w:before="0" w:after="40" w:line="240" w:lineRule="auto"/>
              <w:rPr>
                <w:color w:val="000000"/>
              </w:rPr>
            </w:pPr>
            <w:r w:rsidRPr="001B3DE8">
              <w:rPr>
                <w:color w:val="000000"/>
              </w:rPr>
              <w:t>[One year from today]</w:t>
            </w:r>
          </w:p>
        </w:tc>
      </w:tr>
      <w:tr w:rsidR="00BB0F6E" w:rsidRPr="001B3DE8" w14:paraId="193C042C" w14:textId="77777777" w:rsidTr="00E657FE">
        <w:trPr>
          <w:trHeight w:val="340"/>
        </w:trPr>
        <w:tc>
          <w:tcPr>
            <w:tcW w:w="2235" w:type="dxa"/>
            <w:tcBorders>
              <w:top w:val="single" w:sz="4" w:space="0" w:color="auto"/>
              <w:bottom w:val="single" w:sz="4" w:space="0" w:color="auto"/>
            </w:tcBorders>
            <w:shd w:val="clear" w:color="auto" w:fill="BFBFBF"/>
            <w:vAlign w:val="center"/>
          </w:tcPr>
          <w:p w14:paraId="193C042A" w14:textId="77777777" w:rsidR="00BB0F6E" w:rsidRPr="001B3DE8" w:rsidRDefault="00BB0F6E" w:rsidP="00EE1838">
            <w:pPr>
              <w:pStyle w:val="1NIMTrgMainText"/>
              <w:spacing w:before="0" w:after="0" w:line="240" w:lineRule="auto"/>
              <w:rPr>
                <w:b/>
                <w:color w:val="000000"/>
              </w:rPr>
            </w:pPr>
            <w:r w:rsidRPr="001B3DE8">
              <w:rPr>
                <w:b/>
                <w:color w:val="000000"/>
              </w:rPr>
              <w:t>Charge Frequency</w:t>
            </w:r>
          </w:p>
        </w:tc>
        <w:tc>
          <w:tcPr>
            <w:tcW w:w="6520" w:type="dxa"/>
            <w:tcBorders>
              <w:top w:val="single" w:sz="4" w:space="0" w:color="auto"/>
              <w:bottom w:val="single" w:sz="4" w:space="0" w:color="auto"/>
              <w:right w:val="single" w:sz="12" w:space="0" w:color="auto"/>
            </w:tcBorders>
            <w:vAlign w:val="center"/>
          </w:tcPr>
          <w:p w14:paraId="193C042B" w14:textId="77777777" w:rsidR="00BB0F6E" w:rsidRPr="001B3DE8" w:rsidRDefault="00BB0F6E" w:rsidP="00E657FE">
            <w:pPr>
              <w:pStyle w:val="1NIMTrgMainText"/>
              <w:spacing w:before="0" w:after="40" w:line="240" w:lineRule="auto"/>
              <w:rPr>
                <w:color w:val="000000"/>
              </w:rPr>
            </w:pPr>
            <w:r w:rsidRPr="001B3DE8">
              <w:rPr>
                <w:color w:val="000000"/>
              </w:rPr>
              <w:t>‘</w:t>
            </w:r>
            <w:r w:rsidR="00E657FE" w:rsidRPr="001B3DE8">
              <w:rPr>
                <w:color w:val="000000"/>
              </w:rPr>
              <w:t>Monthly’</w:t>
            </w:r>
          </w:p>
        </w:tc>
      </w:tr>
      <w:tr w:rsidR="00BB0F6E" w:rsidRPr="001B3DE8" w14:paraId="193C042F" w14:textId="77777777" w:rsidTr="00E657FE">
        <w:trPr>
          <w:trHeight w:val="340"/>
        </w:trPr>
        <w:tc>
          <w:tcPr>
            <w:tcW w:w="2235" w:type="dxa"/>
            <w:tcBorders>
              <w:top w:val="single" w:sz="4" w:space="0" w:color="auto"/>
              <w:bottom w:val="single" w:sz="4" w:space="0" w:color="auto"/>
            </w:tcBorders>
            <w:shd w:val="clear" w:color="auto" w:fill="BFBFBF"/>
            <w:vAlign w:val="center"/>
          </w:tcPr>
          <w:p w14:paraId="193C042D" w14:textId="77777777" w:rsidR="00BB0F6E" w:rsidRPr="001B3DE8" w:rsidRDefault="00BB0F6E" w:rsidP="00EE1838">
            <w:pPr>
              <w:pStyle w:val="1NIMTrgMainText"/>
              <w:spacing w:before="0" w:after="0" w:line="240" w:lineRule="auto"/>
              <w:rPr>
                <w:b/>
                <w:color w:val="000000"/>
              </w:rPr>
            </w:pPr>
            <w:r w:rsidRPr="001B3DE8">
              <w:rPr>
                <w:b/>
                <w:color w:val="000000"/>
              </w:rPr>
              <w:t>Currency</w:t>
            </w:r>
          </w:p>
        </w:tc>
        <w:tc>
          <w:tcPr>
            <w:tcW w:w="6520" w:type="dxa"/>
            <w:tcBorders>
              <w:top w:val="single" w:sz="4" w:space="0" w:color="auto"/>
              <w:bottom w:val="single" w:sz="4" w:space="0" w:color="auto"/>
              <w:right w:val="single" w:sz="12" w:space="0" w:color="auto"/>
            </w:tcBorders>
            <w:vAlign w:val="center"/>
          </w:tcPr>
          <w:p w14:paraId="193C042E" w14:textId="77777777" w:rsidR="00BB0F6E" w:rsidRPr="001B3DE8" w:rsidRDefault="00BB0F6E" w:rsidP="00E657FE">
            <w:pPr>
              <w:pStyle w:val="1NIMTrgMainText"/>
              <w:spacing w:before="0" w:after="40" w:line="240" w:lineRule="auto"/>
              <w:rPr>
                <w:color w:val="000000"/>
              </w:rPr>
            </w:pPr>
            <w:r w:rsidRPr="001B3DE8">
              <w:rPr>
                <w:color w:val="000000"/>
              </w:rPr>
              <w:t>‘US Dollars’</w:t>
            </w:r>
          </w:p>
        </w:tc>
      </w:tr>
      <w:tr w:rsidR="00BB0F6E" w:rsidRPr="001B3DE8" w14:paraId="193C0432" w14:textId="77777777" w:rsidTr="00E657FE">
        <w:trPr>
          <w:trHeight w:val="340"/>
        </w:trPr>
        <w:tc>
          <w:tcPr>
            <w:tcW w:w="2235" w:type="dxa"/>
            <w:tcBorders>
              <w:top w:val="single" w:sz="4" w:space="0" w:color="auto"/>
              <w:bottom w:val="single" w:sz="4" w:space="0" w:color="auto"/>
            </w:tcBorders>
            <w:shd w:val="clear" w:color="auto" w:fill="BFBFBF"/>
            <w:vAlign w:val="center"/>
          </w:tcPr>
          <w:p w14:paraId="193C0430" w14:textId="77777777" w:rsidR="00BB0F6E" w:rsidRPr="001B3DE8" w:rsidRDefault="00BB0F6E" w:rsidP="00EE1838">
            <w:pPr>
              <w:pStyle w:val="1NIMTrgMainText"/>
              <w:spacing w:before="0" w:after="0" w:line="240" w:lineRule="auto"/>
              <w:rPr>
                <w:b/>
                <w:color w:val="000000"/>
              </w:rPr>
            </w:pPr>
            <w:r w:rsidRPr="001B3DE8">
              <w:rPr>
                <w:b/>
                <w:color w:val="000000"/>
              </w:rPr>
              <w:t>Pricing Type</w:t>
            </w:r>
          </w:p>
        </w:tc>
        <w:tc>
          <w:tcPr>
            <w:tcW w:w="6520" w:type="dxa"/>
            <w:tcBorders>
              <w:top w:val="single" w:sz="4" w:space="0" w:color="auto"/>
              <w:bottom w:val="single" w:sz="4" w:space="0" w:color="auto"/>
              <w:right w:val="single" w:sz="12" w:space="0" w:color="auto"/>
            </w:tcBorders>
            <w:vAlign w:val="center"/>
          </w:tcPr>
          <w:p w14:paraId="193C0431" w14:textId="77777777" w:rsidR="00BB0F6E" w:rsidRPr="001B3DE8" w:rsidRDefault="00BB0F6E" w:rsidP="00E657FE">
            <w:pPr>
              <w:pStyle w:val="1NIMTrgMainText"/>
              <w:spacing w:before="0" w:after="40" w:line="240" w:lineRule="auto"/>
              <w:rPr>
                <w:color w:val="000000"/>
              </w:rPr>
            </w:pPr>
            <w:r w:rsidRPr="001B3DE8">
              <w:rPr>
                <w:color w:val="000000"/>
              </w:rPr>
              <w:t>N/A (leave blank)</w:t>
            </w:r>
          </w:p>
        </w:tc>
      </w:tr>
      <w:tr w:rsidR="00BB0F6E" w:rsidRPr="001B3DE8" w14:paraId="193C0435" w14:textId="77777777" w:rsidTr="00E657FE">
        <w:trPr>
          <w:trHeight w:val="340"/>
        </w:trPr>
        <w:tc>
          <w:tcPr>
            <w:tcW w:w="2235" w:type="dxa"/>
            <w:tcBorders>
              <w:top w:val="single" w:sz="4" w:space="0" w:color="auto"/>
              <w:bottom w:val="single" w:sz="4" w:space="0" w:color="auto"/>
            </w:tcBorders>
            <w:shd w:val="clear" w:color="auto" w:fill="BFBFBF"/>
            <w:vAlign w:val="center"/>
          </w:tcPr>
          <w:p w14:paraId="193C0433" w14:textId="77777777" w:rsidR="00BB0F6E" w:rsidRPr="001B3DE8" w:rsidRDefault="00BB0F6E" w:rsidP="00EE1838">
            <w:pPr>
              <w:pStyle w:val="1NIMTrgMainText"/>
              <w:spacing w:before="0" w:after="0" w:line="240" w:lineRule="auto"/>
              <w:rPr>
                <w:b/>
                <w:color w:val="000000"/>
              </w:rPr>
            </w:pPr>
            <w:r w:rsidRPr="001B3DE8">
              <w:rPr>
                <w:b/>
                <w:color w:val="000000"/>
              </w:rPr>
              <w:t>Label</w:t>
            </w:r>
          </w:p>
        </w:tc>
        <w:tc>
          <w:tcPr>
            <w:tcW w:w="6520" w:type="dxa"/>
            <w:tcBorders>
              <w:top w:val="single" w:sz="4" w:space="0" w:color="auto"/>
              <w:bottom w:val="single" w:sz="4" w:space="0" w:color="auto"/>
              <w:right w:val="single" w:sz="12" w:space="0" w:color="auto"/>
            </w:tcBorders>
            <w:vAlign w:val="center"/>
          </w:tcPr>
          <w:p w14:paraId="193C0434" w14:textId="77777777" w:rsidR="00BB0F6E" w:rsidRPr="001B3DE8" w:rsidRDefault="00E657FE" w:rsidP="00EE1838">
            <w:pPr>
              <w:pStyle w:val="1NIMTrgMainText"/>
              <w:spacing w:before="0" w:after="0" w:line="240" w:lineRule="auto"/>
              <w:rPr>
                <w:color w:val="000000"/>
              </w:rPr>
            </w:pPr>
            <w:r w:rsidRPr="001B3DE8">
              <w:rPr>
                <w:color w:val="000000"/>
              </w:rPr>
              <w:t>‘Heavy Subscription 1’</w:t>
            </w:r>
          </w:p>
        </w:tc>
      </w:tr>
      <w:tr w:rsidR="00BB0F6E" w:rsidRPr="001B3DE8" w14:paraId="193C0438" w14:textId="77777777" w:rsidTr="00E657FE">
        <w:trPr>
          <w:trHeight w:val="340"/>
        </w:trPr>
        <w:tc>
          <w:tcPr>
            <w:tcW w:w="2235" w:type="dxa"/>
            <w:tcBorders>
              <w:top w:val="single" w:sz="4" w:space="0" w:color="auto"/>
              <w:bottom w:val="single" w:sz="4" w:space="0" w:color="auto"/>
            </w:tcBorders>
            <w:shd w:val="clear" w:color="auto" w:fill="BFBFBF"/>
            <w:vAlign w:val="center"/>
          </w:tcPr>
          <w:p w14:paraId="193C0436" w14:textId="77777777" w:rsidR="00BB0F6E" w:rsidRPr="001B3DE8" w:rsidRDefault="00BB0F6E" w:rsidP="00EE1838">
            <w:pPr>
              <w:pStyle w:val="1NIMTrgMainText"/>
              <w:spacing w:before="0" w:after="0" w:line="240" w:lineRule="auto"/>
              <w:rPr>
                <w:b/>
                <w:color w:val="000000"/>
              </w:rPr>
            </w:pPr>
            <w:r w:rsidRPr="001B3DE8">
              <w:rPr>
                <w:b/>
                <w:color w:val="000000"/>
              </w:rPr>
              <w:t>Amount</w:t>
            </w:r>
          </w:p>
        </w:tc>
        <w:tc>
          <w:tcPr>
            <w:tcW w:w="6520" w:type="dxa"/>
            <w:tcBorders>
              <w:top w:val="single" w:sz="4" w:space="0" w:color="auto"/>
              <w:bottom w:val="single" w:sz="4" w:space="0" w:color="auto"/>
              <w:right w:val="single" w:sz="12" w:space="0" w:color="auto"/>
            </w:tcBorders>
            <w:vAlign w:val="center"/>
          </w:tcPr>
          <w:p w14:paraId="193C0437" w14:textId="77777777" w:rsidR="00BB0F6E" w:rsidRPr="001B3DE8" w:rsidRDefault="00BB0F6E" w:rsidP="00E657FE">
            <w:pPr>
              <w:pStyle w:val="1NIMTrgMainText"/>
              <w:spacing w:before="0" w:after="40" w:line="240" w:lineRule="auto"/>
              <w:rPr>
                <w:color w:val="000000"/>
              </w:rPr>
            </w:pPr>
            <w:r w:rsidRPr="001B3DE8">
              <w:rPr>
                <w:color w:val="000000"/>
              </w:rPr>
              <w:t>‘</w:t>
            </w:r>
            <w:r w:rsidR="00E657FE" w:rsidRPr="001B3DE8">
              <w:rPr>
                <w:color w:val="000000"/>
              </w:rPr>
              <w:t>30</w:t>
            </w:r>
            <w:r w:rsidRPr="001B3DE8">
              <w:rPr>
                <w:color w:val="000000"/>
              </w:rPr>
              <w:t>’</w:t>
            </w:r>
          </w:p>
        </w:tc>
      </w:tr>
      <w:tr w:rsidR="00BB0F6E" w:rsidRPr="001B3DE8" w14:paraId="193C043B" w14:textId="77777777" w:rsidTr="00E657FE">
        <w:trPr>
          <w:trHeight w:val="340"/>
        </w:trPr>
        <w:tc>
          <w:tcPr>
            <w:tcW w:w="2235" w:type="dxa"/>
            <w:tcBorders>
              <w:top w:val="single" w:sz="4" w:space="0" w:color="auto"/>
              <w:bottom w:val="single" w:sz="4" w:space="0" w:color="auto"/>
            </w:tcBorders>
            <w:shd w:val="clear" w:color="auto" w:fill="BFBFBF"/>
            <w:vAlign w:val="center"/>
          </w:tcPr>
          <w:p w14:paraId="193C0439" w14:textId="77777777" w:rsidR="00BB0F6E" w:rsidRPr="001B3DE8" w:rsidRDefault="00BB0F6E" w:rsidP="00EE1838">
            <w:pPr>
              <w:pStyle w:val="1NIMTrgMainText"/>
              <w:spacing w:before="0" w:after="0" w:line="240" w:lineRule="auto"/>
              <w:rPr>
                <w:b/>
                <w:color w:val="000000"/>
              </w:rPr>
            </w:pPr>
            <w:r w:rsidRPr="001B3DE8">
              <w:rPr>
                <w:b/>
                <w:color w:val="000000"/>
              </w:rPr>
              <w:t>Formula</w:t>
            </w:r>
          </w:p>
        </w:tc>
        <w:tc>
          <w:tcPr>
            <w:tcW w:w="6520" w:type="dxa"/>
            <w:tcBorders>
              <w:top w:val="single" w:sz="4" w:space="0" w:color="auto"/>
              <w:bottom w:val="single" w:sz="4" w:space="0" w:color="auto"/>
              <w:right w:val="single" w:sz="12" w:space="0" w:color="auto"/>
            </w:tcBorders>
            <w:vAlign w:val="center"/>
          </w:tcPr>
          <w:p w14:paraId="193C043A" w14:textId="77777777" w:rsidR="00BB0F6E" w:rsidRPr="001B3DE8" w:rsidRDefault="00BB0F6E" w:rsidP="00E657FE">
            <w:pPr>
              <w:pStyle w:val="1NIMTrgMainText"/>
              <w:spacing w:before="0" w:after="40" w:line="240" w:lineRule="auto"/>
              <w:rPr>
                <w:color w:val="000000"/>
              </w:rPr>
            </w:pPr>
            <w:r w:rsidRPr="001B3DE8">
              <w:rPr>
                <w:color w:val="000000"/>
              </w:rPr>
              <w:t>N/A (leave blank)</w:t>
            </w:r>
          </w:p>
        </w:tc>
      </w:tr>
      <w:tr w:rsidR="00BB0F6E" w:rsidRPr="001B3DE8" w14:paraId="193C043E" w14:textId="77777777" w:rsidTr="00E657FE">
        <w:trPr>
          <w:trHeight w:val="340"/>
        </w:trPr>
        <w:tc>
          <w:tcPr>
            <w:tcW w:w="2235" w:type="dxa"/>
            <w:tcBorders>
              <w:top w:val="single" w:sz="4" w:space="0" w:color="auto"/>
              <w:bottom w:val="single" w:sz="4" w:space="0" w:color="auto"/>
            </w:tcBorders>
            <w:shd w:val="clear" w:color="auto" w:fill="BFBFBF"/>
            <w:vAlign w:val="center"/>
          </w:tcPr>
          <w:p w14:paraId="193C043C" w14:textId="77777777" w:rsidR="00BB0F6E" w:rsidRPr="001B3DE8" w:rsidRDefault="00BB0F6E" w:rsidP="00EE1838">
            <w:pPr>
              <w:pStyle w:val="1NIMTrgMainText"/>
              <w:spacing w:before="0" w:after="0" w:line="240" w:lineRule="auto"/>
              <w:rPr>
                <w:b/>
                <w:color w:val="000000"/>
              </w:rPr>
            </w:pPr>
            <w:r w:rsidRPr="001B3DE8">
              <w:rPr>
                <w:b/>
                <w:color w:val="000000"/>
              </w:rPr>
              <w:t>Info Model</w:t>
            </w:r>
          </w:p>
        </w:tc>
        <w:tc>
          <w:tcPr>
            <w:tcW w:w="6520" w:type="dxa"/>
            <w:tcBorders>
              <w:top w:val="single" w:sz="4" w:space="0" w:color="auto"/>
              <w:bottom w:val="single" w:sz="4" w:space="0" w:color="auto"/>
              <w:right w:val="single" w:sz="12" w:space="0" w:color="auto"/>
            </w:tcBorders>
            <w:vAlign w:val="center"/>
          </w:tcPr>
          <w:p w14:paraId="193C043D" w14:textId="77777777" w:rsidR="00BB0F6E" w:rsidRPr="001B3DE8" w:rsidRDefault="00BB0F6E" w:rsidP="00EE1838">
            <w:pPr>
              <w:pStyle w:val="1NIMTrgMainText"/>
              <w:spacing w:before="0" w:after="0" w:line="240" w:lineRule="auto"/>
              <w:rPr>
                <w:color w:val="000000"/>
              </w:rPr>
            </w:pPr>
            <w:r w:rsidRPr="001B3DE8">
              <w:rPr>
                <w:color w:val="000000"/>
              </w:rPr>
              <w:t>N/A (leave blank)</w:t>
            </w:r>
          </w:p>
        </w:tc>
      </w:tr>
      <w:tr w:rsidR="00BB0F6E" w:rsidRPr="001B3DE8" w14:paraId="193C0441" w14:textId="77777777" w:rsidTr="00E657FE">
        <w:trPr>
          <w:trHeight w:val="340"/>
        </w:trPr>
        <w:tc>
          <w:tcPr>
            <w:tcW w:w="2235" w:type="dxa"/>
            <w:tcBorders>
              <w:top w:val="single" w:sz="4" w:space="0" w:color="auto"/>
              <w:bottom w:val="single" w:sz="4" w:space="0" w:color="auto"/>
            </w:tcBorders>
            <w:shd w:val="clear" w:color="auto" w:fill="BFBFBF"/>
            <w:vAlign w:val="center"/>
          </w:tcPr>
          <w:p w14:paraId="193C043F" w14:textId="77777777" w:rsidR="00BB0F6E" w:rsidRPr="001B3DE8" w:rsidRDefault="00BB0F6E" w:rsidP="00EE1838">
            <w:pPr>
              <w:pStyle w:val="1NIMTrgMainText"/>
              <w:spacing w:before="0" w:after="0" w:line="240" w:lineRule="auto"/>
              <w:rPr>
                <w:b/>
                <w:color w:val="000000"/>
              </w:rPr>
            </w:pPr>
            <w:r w:rsidRPr="001B3DE8">
              <w:rPr>
                <w:b/>
                <w:color w:val="000000"/>
              </w:rPr>
              <w:t>Markup</w:t>
            </w:r>
          </w:p>
        </w:tc>
        <w:tc>
          <w:tcPr>
            <w:tcW w:w="6520" w:type="dxa"/>
            <w:tcBorders>
              <w:top w:val="single" w:sz="4" w:space="0" w:color="auto"/>
              <w:bottom w:val="single" w:sz="4" w:space="0" w:color="auto"/>
              <w:right w:val="single" w:sz="12" w:space="0" w:color="auto"/>
            </w:tcBorders>
            <w:vAlign w:val="center"/>
          </w:tcPr>
          <w:p w14:paraId="193C0440" w14:textId="77777777" w:rsidR="00BB0F6E" w:rsidRPr="001B3DE8" w:rsidRDefault="00BB0F6E" w:rsidP="00E657FE">
            <w:pPr>
              <w:pStyle w:val="1NIMTrgMainText"/>
              <w:spacing w:before="0" w:after="40" w:line="240" w:lineRule="auto"/>
              <w:rPr>
                <w:color w:val="000000"/>
              </w:rPr>
            </w:pPr>
            <w:r w:rsidRPr="001B3DE8">
              <w:rPr>
                <w:color w:val="000000"/>
              </w:rPr>
              <w:t>N/A (leave blank)</w:t>
            </w:r>
          </w:p>
        </w:tc>
      </w:tr>
      <w:tr w:rsidR="00BB0F6E" w:rsidRPr="001B3DE8" w14:paraId="193C0444" w14:textId="77777777" w:rsidTr="00E657FE">
        <w:trPr>
          <w:trHeight w:val="340"/>
        </w:trPr>
        <w:tc>
          <w:tcPr>
            <w:tcW w:w="2235" w:type="dxa"/>
            <w:tcBorders>
              <w:top w:val="single" w:sz="4" w:space="0" w:color="auto"/>
              <w:bottom w:val="single" w:sz="4" w:space="0" w:color="auto"/>
            </w:tcBorders>
            <w:shd w:val="clear" w:color="auto" w:fill="BFBFBF"/>
            <w:vAlign w:val="center"/>
          </w:tcPr>
          <w:p w14:paraId="193C0442" w14:textId="77777777" w:rsidR="00BB0F6E" w:rsidRPr="001B3DE8" w:rsidRDefault="00BB0F6E" w:rsidP="00EE1838">
            <w:pPr>
              <w:pStyle w:val="1NIMTrgMainText"/>
              <w:spacing w:before="0" w:after="0" w:line="240" w:lineRule="auto"/>
              <w:rPr>
                <w:b/>
                <w:color w:val="000000"/>
              </w:rPr>
            </w:pPr>
            <w:r w:rsidRPr="001B3DE8">
              <w:rPr>
                <w:b/>
                <w:color w:val="000000"/>
              </w:rPr>
              <w:t>Tax Model</w:t>
            </w:r>
          </w:p>
        </w:tc>
        <w:tc>
          <w:tcPr>
            <w:tcW w:w="6520" w:type="dxa"/>
            <w:tcBorders>
              <w:top w:val="single" w:sz="4" w:space="0" w:color="auto"/>
              <w:bottom w:val="single" w:sz="4" w:space="0" w:color="auto"/>
              <w:right w:val="single" w:sz="12" w:space="0" w:color="auto"/>
            </w:tcBorders>
            <w:vAlign w:val="center"/>
          </w:tcPr>
          <w:p w14:paraId="193C0443" w14:textId="77777777" w:rsidR="00BB0F6E" w:rsidRPr="001B3DE8" w:rsidRDefault="00BB0F6E" w:rsidP="00EE1838">
            <w:pPr>
              <w:pStyle w:val="1NIMTrgMainText"/>
              <w:spacing w:before="0" w:after="0" w:line="240" w:lineRule="auto"/>
              <w:rPr>
                <w:color w:val="000000"/>
              </w:rPr>
            </w:pPr>
            <w:r w:rsidRPr="001B3DE8">
              <w:rPr>
                <w:color w:val="000000"/>
              </w:rPr>
              <w:t>N/A (leave blank)</w:t>
            </w:r>
          </w:p>
        </w:tc>
      </w:tr>
      <w:tr w:rsidR="00BB0F6E" w:rsidRPr="001B3DE8" w14:paraId="193C0447" w14:textId="77777777" w:rsidTr="00E657FE">
        <w:trPr>
          <w:trHeight w:val="340"/>
        </w:trPr>
        <w:tc>
          <w:tcPr>
            <w:tcW w:w="2235" w:type="dxa"/>
            <w:tcBorders>
              <w:top w:val="single" w:sz="4" w:space="0" w:color="auto"/>
              <w:bottom w:val="single" w:sz="4" w:space="0" w:color="auto"/>
            </w:tcBorders>
            <w:shd w:val="clear" w:color="auto" w:fill="BFBFBF"/>
            <w:vAlign w:val="center"/>
          </w:tcPr>
          <w:p w14:paraId="193C0445" w14:textId="77777777" w:rsidR="00BB0F6E" w:rsidRPr="001B3DE8" w:rsidRDefault="00BB0F6E" w:rsidP="00EE1838">
            <w:pPr>
              <w:pStyle w:val="1NIMTrgMainText"/>
              <w:spacing w:before="0" w:after="0" w:line="240" w:lineRule="auto"/>
              <w:rPr>
                <w:b/>
                <w:color w:val="000000"/>
              </w:rPr>
            </w:pPr>
            <w:r w:rsidRPr="001B3DE8">
              <w:rPr>
                <w:b/>
                <w:color w:val="000000"/>
              </w:rPr>
              <w:t>Apply Before Tax</w:t>
            </w:r>
          </w:p>
        </w:tc>
        <w:tc>
          <w:tcPr>
            <w:tcW w:w="6520" w:type="dxa"/>
            <w:tcBorders>
              <w:top w:val="single" w:sz="4" w:space="0" w:color="auto"/>
              <w:bottom w:val="single" w:sz="4" w:space="0" w:color="auto"/>
              <w:right w:val="single" w:sz="12" w:space="0" w:color="auto"/>
            </w:tcBorders>
            <w:vAlign w:val="center"/>
          </w:tcPr>
          <w:p w14:paraId="193C0446" w14:textId="77777777" w:rsidR="00BB0F6E" w:rsidRPr="001B3DE8" w:rsidRDefault="00BB0F6E" w:rsidP="00EE1838">
            <w:pPr>
              <w:pStyle w:val="1NIMTrgMainText"/>
              <w:spacing w:before="0" w:after="40" w:line="240" w:lineRule="auto"/>
              <w:rPr>
                <w:color w:val="000000"/>
              </w:rPr>
            </w:pPr>
            <w:r w:rsidRPr="001B3DE8">
              <w:rPr>
                <w:color w:val="000000"/>
              </w:rPr>
              <w:t>N/A (leave unchecked)</w:t>
            </w:r>
          </w:p>
        </w:tc>
      </w:tr>
      <w:tr w:rsidR="00BB0F6E" w:rsidRPr="001B3DE8" w14:paraId="193C044A" w14:textId="77777777" w:rsidTr="00E657FE">
        <w:trPr>
          <w:trHeight w:val="340"/>
        </w:trPr>
        <w:tc>
          <w:tcPr>
            <w:tcW w:w="2235" w:type="dxa"/>
            <w:tcBorders>
              <w:top w:val="single" w:sz="4" w:space="0" w:color="auto"/>
              <w:bottom w:val="single" w:sz="4" w:space="0" w:color="auto"/>
            </w:tcBorders>
            <w:shd w:val="clear" w:color="auto" w:fill="BFBFBF"/>
            <w:vAlign w:val="center"/>
          </w:tcPr>
          <w:p w14:paraId="193C0448" w14:textId="77777777" w:rsidR="00BB0F6E" w:rsidRPr="001B3DE8" w:rsidRDefault="00BB0F6E" w:rsidP="00EE1838">
            <w:pPr>
              <w:pStyle w:val="1NIMTrgMainText"/>
              <w:spacing w:before="0" w:after="0" w:line="240" w:lineRule="auto"/>
              <w:rPr>
                <w:b/>
                <w:color w:val="000000"/>
              </w:rPr>
            </w:pPr>
            <w:r w:rsidRPr="001B3DE8">
              <w:rPr>
                <w:b/>
                <w:color w:val="000000"/>
              </w:rPr>
              <w:t>Project</w:t>
            </w:r>
          </w:p>
        </w:tc>
        <w:tc>
          <w:tcPr>
            <w:tcW w:w="6520" w:type="dxa"/>
            <w:tcBorders>
              <w:top w:val="single" w:sz="4" w:space="0" w:color="auto"/>
              <w:bottom w:val="single" w:sz="4" w:space="0" w:color="auto"/>
              <w:right w:val="single" w:sz="12" w:space="0" w:color="auto"/>
            </w:tcBorders>
            <w:vAlign w:val="center"/>
          </w:tcPr>
          <w:p w14:paraId="193C0449" w14:textId="77777777" w:rsidR="00BB0F6E" w:rsidRPr="001B3DE8" w:rsidRDefault="00BB0F6E" w:rsidP="00EE1838">
            <w:pPr>
              <w:pStyle w:val="1NIMTrgMainText"/>
              <w:spacing w:before="0" w:after="0" w:line="240" w:lineRule="auto"/>
              <w:rPr>
                <w:color w:val="000000"/>
              </w:rPr>
            </w:pPr>
            <w:r w:rsidRPr="001B3DE8">
              <w:rPr>
                <w:color w:val="000000"/>
              </w:rPr>
              <w:t>‘Project: High Speed Internet’</w:t>
            </w:r>
          </w:p>
        </w:tc>
      </w:tr>
      <w:tr w:rsidR="00BB0F6E" w:rsidRPr="001B3DE8" w14:paraId="193C044D" w14:textId="77777777" w:rsidTr="00E657FE">
        <w:trPr>
          <w:trHeight w:val="340"/>
        </w:trPr>
        <w:tc>
          <w:tcPr>
            <w:tcW w:w="2235" w:type="dxa"/>
            <w:tcBorders>
              <w:top w:val="single" w:sz="4" w:space="0" w:color="auto"/>
              <w:bottom w:val="single" w:sz="4" w:space="0" w:color="auto"/>
            </w:tcBorders>
            <w:shd w:val="clear" w:color="auto" w:fill="BFBFBF"/>
            <w:vAlign w:val="center"/>
          </w:tcPr>
          <w:p w14:paraId="193C044B" w14:textId="77777777" w:rsidR="00BB0F6E" w:rsidRPr="001B3DE8" w:rsidRDefault="00BB0F6E" w:rsidP="00EE1838">
            <w:pPr>
              <w:pStyle w:val="1NIMTrgMainText"/>
              <w:spacing w:before="0" w:after="0" w:line="240" w:lineRule="auto"/>
              <w:rPr>
                <w:b/>
                <w:color w:val="000000"/>
              </w:rPr>
            </w:pPr>
            <w:r w:rsidRPr="001B3DE8">
              <w:rPr>
                <w:b/>
                <w:color w:val="000000"/>
              </w:rPr>
              <w:t>Owner</w:t>
            </w:r>
          </w:p>
        </w:tc>
        <w:tc>
          <w:tcPr>
            <w:tcW w:w="6520" w:type="dxa"/>
            <w:tcBorders>
              <w:top w:val="single" w:sz="4" w:space="0" w:color="auto"/>
              <w:bottom w:val="single" w:sz="4" w:space="0" w:color="auto"/>
              <w:right w:val="single" w:sz="12" w:space="0" w:color="auto"/>
            </w:tcBorders>
            <w:vAlign w:val="center"/>
          </w:tcPr>
          <w:p w14:paraId="193C044C" w14:textId="77777777" w:rsidR="00BB0F6E" w:rsidRPr="001B3DE8" w:rsidRDefault="00BB0F6E" w:rsidP="00EE1838">
            <w:pPr>
              <w:pStyle w:val="1NIMTrgMainText"/>
              <w:spacing w:before="0" w:after="0" w:line="240" w:lineRule="auto"/>
              <w:rPr>
                <w:color w:val="000000"/>
              </w:rPr>
            </w:pPr>
            <w:r w:rsidRPr="001B3DE8">
              <w:rPr>
                <w:color w:val="000000"/>
              </w:rPr>
              <w:t>‘Operations’</w:t>
            </w:r>
          </w:p>
        </w:tc>
      </w:tr>
      <w:tr w:rsidR="00BB0F6E" w:rsidRPr="001B3DE8" w14:paraId="193C0450" w14:textId="77777777" w:rsidTr="00A25004">
        <w:tblPrEx>
          <w:tblW w:w="0" w:type="auto"/>
          <w:tblBorders>
            <w:top w:val="single" w:sz="12" w:space="0" w:color="auto"/>
            <w:left w:val="single" w:sz="12" w:space="0" w:color="auto"/>
            <w:bottom w:val="single" w:sz="12" w:space="0" w:color="auto"/>
            <w:right w:val="single" w:sz="12" w:space="0" w:color="auto"/>
          </w:tblBorders>
          <w:tblPrExChange w:id="1144" w:author="Claire Carbone" w:date="2015-01-17T17:17:00Z">
            <w:tblPrEx>
              <w:tblW w:w="0" w:type="auto"/>
              <w:tblBorders>
                <w:top w:val="single" w:sz="12" w:space="0" w:color="auto"/>
                <w:left w:val="single" w:sz="12" w:space="0" w:color="auto"/>
                <w:bottom w:val="single" w:sz="12" w:space="0" w:color="auto"/>
                <w:right w:val="single" w:sz="12" w:space="0" w:color="auto"/>
              </w:tblBorders>
            </w:tblPrEx>
          </w:tblPrExChange>
        </w:tblPrEx>
        <w:trPr>
          <w:trHeight w:val="340"/>
          <w:trPrChange w:id="1145" w:author="Claire Carbone" w:date="2015-01-17T17:17:00Z">
            <w:trPr>
              <w:trHeight w:val="340"/>
            </w:trPr>
          </w:trPrChange>
        </w:trPr>
        <w:tc>
          <w:tcPr>
            <w:tcW w:w="2235" w:type="dxa"/>
            <w:tcBorders>
              <w:top w:val="single" w:sz="4" w:space="0" w:color="auto"/>
              <w:bottom w:val="single" w:sz="4" w:space="0" w:color="auto"/>
            </w:tcBorders>
            <w:shd w:val="clear" w:color="auto" w:fill="BFBFBF"/>
            <w:vAlign w:val="center"/>
            <w:tcPrChange w:id="1146" w:author="Claire Carbone" w:date="2015-01-17T17:17:00Z">
              <w:tcPr>
                <w:tcW w:w="2235" w:type="dxa"/>
                <w:tcBorders>
                  <w:top w:val="single" w:sz="4" w:space="0" w:color="auto"/>
                  <w:bottom w:val="single" w:sz="12" w:space="0" w:color="auto"/>
                </w:tcBorders>
                <w:shd w:val="clear" w:color="auto" w:fill="BFBFBF"/>
                <w:vAlign w:val="center"/>
              </w:tcPr>
            </w:tcPrChange>
          </w:tcPr>
          <w:p w14:paraId="193C044E" w14:textId="77777777" w:rsidR="00BB0F6E" w:rsidRPr="001B3DE8" w:rsidRDefault="00BB0F6E" w:rsidP="00EE1838">
            <w:pPr>
              <w:pStyle w:val="1NIMTrgMainText"/>
              <w:spacing w:before="0" w:after="0" w:line="240" w:lineRule="auto"/>
              <w:rPr>
                <w:b/>
                <w:color w:val="000000"/>
              </w:rPr>
            </w:pPr>
            <w:r w:rsidRPr="001B3DE8">
              <w:rPr>
                <w:b/>
                <w:color w:val="000000"/>
              </w:rPr>
              <w:t>External</w:t>
            </w:r>
          </w:p>
        </w:tc>
        <w:tc>
          <w:tcPr>
            <w:tcW w:w="6520" w:type="dxa"/>
            <w:tcBorders>
              <w:top w:val="single" w:sz="4" w:space="0" w:color="auto"/>
              <w:bottom w:val="single" w:sz="4" w:space="0" w:color="auto"/>
              <w:right w:val="single" w:sz="12" w:space="0" w:color="auto"/>
            </w:tcBorders>
            <w:vAlign w:val="center"/>
            <w:tcPrChange w:id="1147" w:author="Claire Carbone" w:date="2015-01-17T17:17:00Z">
              <w:tcPr>
                <w:tcW w:w="6520" w:type="dxa"/>
                <w:tcBorders>
                  <w:top w:val="single" w:sz="4" w:space="0" w:color="auto"/>
                  <w:bottom w:val="single" w:sz="12" w:space="0" w:color="auto"/>
                  <w:right w:val="single" w:sz="12" w:space="0" w:color="auto"/>
                </w:tcBorders>
                <w:vAlign w:val="center"/>
              </w:tcPr>
            </w:tcPrChange>
          </w:tcPr>
          <w:p w14:paraId="193C044F" w14:textId="77777777" w:rsidR="00BB0F6E" w:rsidRPr="001B3DE8" w:rsidRDefault="00BB0F6E" w:rsidP="00EE1838">
            <w:pPr>
              <w:pStyle w:val="1NIMTrgMainText"/>
              <w:spacing w:before="0" w:after="0" w:line="240" w:lineRule="auto"/>
              <w:rPr>
                <w:color w:val="000000"/>
              </w:rPr>
            </w:pPr>
            <w:r w:rsidRPr="001B3DE8">
              <w:rPr>
                <w:color w:val="000000"/>
              </w:rPr>
              <w:t>N/A (leave unchecked)</w:t>
            </w:r>
          </w:p>
        </w:tc>
      </w:tr>
      <w:tr w:rsidR="00A25004" w:rsidRPr="001B3DE8" w14:paraId="04FA64DE" w14:textId="77777777" w:rsidTr="00E657FE">
        <w:trPr>
          <w:trHeight w:val="340"/>
          <w:ins w:id="1148" w:author="Claire Carbone" w:date="2015-01-17T17:17:00Z"/>
        </w:trPr>
        <w:tc>
          <w:tcPr>
            <w:tcW w:w="2235" w:type="dxa"/>
            <w:tcBorders>
              <w:top w:val="single" w:sz="4" w:space="0" w:color="auto"/>
              <w:bottom w:val="single" w:sz="12" w:space="0" w:color="auto"/>
            </w:tcBorders>
            <w:shd w:val="clear" w:color="auto" w:fill="BFBFBF"/>
            <w:vAlign w:val="center"/>
          </w:tcPr>
          <w:p w14:paraId="066A2CC6" w14:textId="7D366CEF" w:rsidR="00A25004" w:rsidRPr="001B3DE8" w:rsidRDefault="00A25004" w:rsidP="00A25004">
            <w:pPr>
              <w:pStyle w:val="1NIMTrgMainText"/>
              <w:spacing w:before="0" w:after="0" w:line="240" w:lineRule="auto"/>
              <w:rPr>
                <w:ins w:id="1149" w:author="Claire Carbone" w:date="2015-01-17T17:17:00Z"/>
                <w:b/>
                <w:color w:val="000000"/>
              </w:rPr>
            </w:pPr>
            <w:ins w:id="1150" w:author="Claire Carbone" w:date="2015-01-17T17:17:00Z">
              <w:r>
                <w:rPr>
                  <w:b/>
                  <w:color w:val="000000"/>
                </w:rPr>
                <w:t>Base Charge Type</w:t>
              </w:r>
            </w:ins>
          </w:p>
        </w:tc>
        <w:tc>
          <w:tcPr>
            <w:tcW w:w="6520" w:type="dxa"/>
            <w:tcBorders>
              <w:top w:val="single" w:sz="4" w:space="0" w:color="auto"/>
              <w:bottom w:val="single" w:sz="12" w:space="0" w:color="auto"/>
              <w:right w:val="single" w:sz="12" w:space="0" w:color="auto"/>
            </w:tcBorders>
            <w:vAlign w:val="center"/>
          </w:tcPr>
          <w:p w14:paraId="32446599" w14:textId="2BFE02B0" w:rsidR="00A25004" w:rsidRPr="001B3DE8" w:rsidRDefault="00A25004" w:rsidP="00A25004">
            <w:pPr>
              <w:pStyle w:val="1NIMTrgMainText"/>
              <w:spacing w:before="0" w:after="0" w:line="240" w:lineRule="auto"/>
              <w:rPr>
                <w:ins w:id="1151" w:author="Claire Carbone" w:date="2015-01-17T17:17:00Z"/>
                <w:color w:val="000000"/>
              </w:rPr>
            </w:pPr>
            <w:ins w:id="1152" w:author="Claire Carbone" w:date="2015-01-17T17:17:00Z">
              <w:r>
                <w:rPr>
                  <w:color w:val="000000"/>
                </w:rPr>
                <w:t>N/A (leave blank – charge can be based on an existing charge type)</w:t>
              </w:r>
            </w:ins>
          </w:p>
        </w:tc>
      </w:tr>
    </w:tbl>
    <w:p w14:paraId="193C0451" w14:textId="77777777" w:rsidR="00661E08" w:rsidRPr="001B3DE8" w:rsidRDefault="00E657FE" w:rsidP="00917A5F">
      <w:pPr>
        <w:pStyle w:val="ListParagraph"/>
        <w:numPr>
          <w:ilvl w:val="0"/>
          <w:numId w:val="40"/>
        </w:numPr>
        <w:shd w:val="clear" w:color="auto" w:fill="FFFFFF"/>
        <w:spacing w:before="400" w:after="200" w:line="276" w:lineRule="auto"/>
        <w:ind w:left="284" w:hanging="284"/>
        <w:rPr>
          <w:rFonts w:cs="Arial"/>
          <w:color w:val="000000" w:themeColor="text1"/>
          <w:sz w:val="20"/>
          <w:szCs w:val="20"/>
          <w:lang w:val="en-US"/>
        </w:rPr>
      </w:pPr>
      <w:r w:rsidRPr="001B3DE8">
        <w:rPr>
          <w:rFonts w:ascii="Arial" w:hAnsi="Arial" w:cs="Arial"/>
          <w:b/>
          <w:color w:val="000000" w:themeColor="text1"/>
          <w:sz w:val="20"/>
          <w:szCs w:val="20"/>
          <w:lang w:val="en-US"/>
        </w:rPr>
        <w:t>Save</w:t>
      </w:r>
      <w:r w:rsidRPr="001B3DE8">
        <w:rPr>
          <w:rFonts w:ascii="Arial" w:hAnsi="Arial" w:cs="Arial"/>
          <w:color w:val="000000" w:themeColor="text1"/>
          <w:sz w:val="20"/>
          <w:szCs w:val="20"/>
          <w:lang w:val="en-US"/>
        </w:rPr>
        <w:t xml:space="preserve"> the new subscription charge type, using the button in the </w:t>
      </w:r>
      <w:r w:rsidRPr="001B3DE8">
        <w:rPr>
          <w:rFonts w:ascii="Arial" w:hAnsi="Arial" w:cs="Arial"/>
          <w:b/>
          <w:color w:val="000000" w:themeColor="text1"/>
          <w:sz w:val="20"/>
          <w:szCs w:val="20"/>
          <w:lang w:val="en-US"/>
        </w:rPr>
        <w:t xml:space="preserve">Charge Type Detail </w:t>
      </w:r>
      <w:r w:rsidRPr="001B3DE8">
        <w:rPr>
          <w:rFonts w:ascii="Arial" w:hAnsi="Arial" w:cs="Arial"/>
          <w:color w:val="000000" w:themeColor="text1"/>
          <w:sz w:val="20"/>
          <w:szCs w:val="20"/>
          <w:lang w:val="en-US"/>
        </w:rPr>
        <w:t>panel title bar:</w:t>
      </w:r>
    </w:p>
    <w:p w14:paraId="193C0452" w14:textId="59DA7F66" w:rsidR="00661E08" w:rsidRPr="001B3DE8" w:rsidRDefault="00A36ECE" w:rsidP="00FC33C3">
      <w:pPr>
        <w:shd w:val="clear" w:color="auto" w:fill="FFFFFF"/>
        <w:spacing w:before="300" w:after="300" w:line="276" w:lineRule="auto"/>
        <w:jc w:val="center"/>
        <w:rPr>
          <w:rFonts w:cs="Arial"/>
          <w:color w:val="000000" w:themeColor="text1"/>
          <w:sz w:val="20"/>
          <w:szCs w:val="20"/>
        </w:rPr>
      </w:pPr>
      <w:ins w:id="1153" w:author="Claire Carbone" w:date="2015-01-21T14:15:00Z">
        <w:r>
          <w:rPr>
            <w:rFonts w:cs="Arial"/>
            <w:noProof/>
            <w:color w:val="000000" w:themeColor="text1"/>
            <w:sz w:val="20"/>
            <w:szCs w:val="20"/>
            <w:lang w:eastAsia="en-US"/>
          </w:rPr>
          <w:drawing>
            <wp:inline distT="0" distB="0" distL="0" distR="0" wp14:anchorId="5C8561B0" wp14:editId="58A35919">
              <wp:extent cx="6067844" cy="3200400"/>
              <wp:effectExtent l="19050" t="19050" r="28575" b="19050"/>
              <wp:docPr id="27855" name="Picture 27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067954" cy="3200458"/>
                      </a:xfrm>
                      <a:prstGeom prst="rect">
                        <a:avLst/>
                      </a:prstGeom>
                      <a:noFill/>
                      <a:ln>
                        <a:solidFill>
                          <a:schemeClr val="accent1"/>
                        </a:solidFill>
                      </a:ln>
                    </pic:spPr>
                  </pic:pic>
                </a:graphicData>
              </a:graphic>
            </wp:inline>
          </w:drawing>
        </w:r>
      </w:ins>
      <w:del w:id="1154" w:author="Claire Carbone" w:date="2015-01-21T14:15:00Z">
        <w:r w:rsidR="002C741A" w:rsidDel="00A36ECE">
          <w:rPr>
            <w:rFonts w:cs="Arial"/>
            <w:noProof/>
            <w:color w:val="000000" w:themeColor="text1"/>
            <w:sz w:val="20"/>
            <w:szCs w:val="20"/>
            <w:lang w:eastAsia="en-US"/>
          </w:rPr>
          <w:drawing>
            <wp:inline distT="0" distB="0" distL="0" distR="0" wp14:anchorId="63E08B9C" wp14:editId="06863353">
              <wp:extent cx="5735781" cy="3203266"/>
              <wp:effectExtent l="19050" t="19050" r="17780" b="16510"/>
              <wp:docPr id="27985" name="Picture 2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43196" cy="3207407"/>
                      </a:xfrm>
                      <a:prstGeom prst="rect">
                        <a:avLst/>
                      </a:prstGeom>
                      <a:noFill/>
                      <a:ln>
                        <a:solidFill>
                          <a:schemeClr val="accent1"/>
                        </a:solidFill>
                      </a:ln>
                    </pic:spPr>
                  </pic:pic>
                </a:graphicData>
              </a:graphic>
            </wp:inline>
          </w:drawing>
        </w:r>
      </w:del>
    </w:p>
    <w:p w14:paraId="193C0453" w14:textId="77777777" w:rsidR="00661E08" w:rsidRPr="001B3DE8" w:rsidRDefault="000B333A" w:rsidP="00917A5F">
      <w:pPr>
        <w:pStyle w:val="ListParagraph"/>
        <w:numPr>
          <w:ilvl w:val="0"/>
          <w:numId w:val="40"/>
        </w:numPr>
        <w:shd w:val="clear" w:color="auto" w:fill="FFFFFF"/>
        <w:spacing w:before="300" w:after="300" w:line="276" w:lineRule="auto"/>
        <w:ind w:left="426" w:hanging="426"/>
        <w:rPr>
          <w:rFonts w:ascii="Arial" w:hAnsi="Arial" w:cs="Arial"/>
          <w:color w:val="000000" w:themeColor="text1"/>
          <w:sz w:val="20"/>
          <w:szCs w:val="20"/>
          <w:lang w:val="en-US"/>
        </w:rPr>
      </w:pPr>
      <w:r w:rsidRPr="001B3DE8">
        <w:rPr>
          <w:rFonts w:ascii="Arial" w:hAnsi="Arial" w:cs="Arial"/>
          <w:color w:val="000000" w:themeColor="text1"/>
          <w:sz w:val="20"/>
          <w:szCs w:val="20"/>
          <w:lang w:val="en-US"/>
        </w:rPr>
        <w:t xml:space="preserve">Now repeat the process described above to create the </w:t>
      </w:r>
      <w:r w:rsidR="000B5D59" w:rsidRPr="001B3DE8">
        <w:rPr>
          <w:rFonts w:ascii="Arial" w:hAnsi="Arial" w:cs="Arial"/>
          <w:color w:val="000000" w:themeColor="text1"/>
          <w:sz w:val="20"/>
          <w:szCs w:val="20"/>
          <w:lang w:val="en-US"/>
        </w:rPr>
        <w:t xml:space="preserve">remaining five charge types: </w:t>
      </w:r>
      <w:r w:rsidR="000B5D59" w:rsidRPr="001B3DE8">
        <w:rPr>
          <w:rFonts w:ascii="Arial" w:hAnsi="Arial" w:cs="Arial"/>
          <w:b/>
          <w:color w:val="000000" w:themeColor="text1"/>
          <w:sz w:val="20"/>
          <w:szCs w:val="20"/>
          <w:lang w:val="en-US"/>
        </w:rPr>
        <w:t>Heavy Subscription 2</w:t>
      </w:r>
      <w:r w:rsidR="000B5D59" w:rsidRPr="001B3DE8">
        <w:rPr>
          <w:rFonts w:ascii="Arial" w:hAnsi="Arial" w:cs="Arial"/>
          <w:color w:val="000000" w:themeColor="text1"/>
          <w:sz w:val="20"/>
          <w:szCs w:val="20"/>
          <w:lang w:val="en-US"/>
        </w:rPr>
        <w:t xml:space="preserve">, </w:t>
      </w:r>
      <w:r w:rsidR="000B5D59" w:rsidRPr="001B3DE8">
        <w:rPr>
          <w:rFonts w:ascii="Arial" w:hAnsi="Arial" w:cs="Arial"/>
          <w:b/>
          <w:color w:val="000000" w:themeColor="text1"/>
          <w:sz w:val="20"/>
          <w:szCs w:val="20"/>
          <w:lang w:val="en-US"/>
        </w:rPr>
        <w:t>Regular Subscription 1, Regular Subscription 2</w:t>
      </w:r>
      <w:r w:rsidR="000B5D59" w:rsidRPr="001B3DE8">
        <w:rPr>
          <w:rFonts w:ascii="Arial" w:hAnsi="Arial" w:cs="Arial"/>
          <w:color w:val="000000" w:themeColor="text1"/>
          <w:sz w:val="20"/>
          <w:szCs w:val="20"/>
          <w:lang w:val="en-US"/>
        </w:rPr>
        <w:t xml:space="preserve">, </w:t>
      </w:r>
      <w:r w:rsidR="000B5D59" w:rsidRPr="001B3DE8">
        <w:rPr>
          <w:rFonts w:ascii="Arial" w:hAnsi="Arial" w:cs="Arial"/>
          <w:b/>
          <w:color w:val="000000" w:themeColor="text1"/>
          <w:sz w:val="20"/>
          <w:szCs w:val="20"/>
          <w:lang w:val="en-US"/>
        </w:rPr>
        <w:t>Light Subscription 1</w:t>
      </w:r>
      <w:r w:rsidR="000B5D59" w:rsidRPr="001B3DE8">
        <w:rPr>
          <w:rFonts w:ascii="Arial" w:hAnsi="Arial" w:cs="Arial"/>
          <w:color w:val="000000" w:themeColor="text1"/>
          <w:sz w:val="20"/>
          <w:szCs w:val="20"/>
          <w:lang w:val="en-US"/>
        </w:rPr>
        <w:t xml:space="preserve"> and </w:t>
      </w:r>
      <w:r w:rsidR="000B5D59" w:rsidRPr="001B3DE8">
        <w:rPr>
          <w:rFonts w:ascii="Arial" w:hAnsi="Arial" w:cs="Arial"/>
          <w:b/>
          <w:color w:val="000000" w:themeColor="text1"/>
          <w:sz w:val="20"/>
          <w:szCs w:val="20"/>
          <w:lang w:val="en-US"/>
        </w:rPr>
        <w:t>Light Subscription 2</w:t>
      </w:r>
      <w:r w:rsidR="000B5D59" w:rsidRPr="001B3DE8">
        <w:rPr>
          <w:rFonts w:ascii="Arial" w:hAnsi="Arial" w:cs="Arial"/>
          <w:color w:val="000000" w:themeColor="text1"/>
          <w:sz w:val="20"/>
          <w:szCs w:val="20"/>
          <w:lang w:val="en-US"/>
        </w:rPr>
        <w:t>. The fields which require values for these remaining four charge types are provided in the table below. (Leave all other fields blank or unchecked).</w:t>
      </w:r>
    </w:p>
    <w:tbl>
      <w:tblPr>
        <w:tblStyle w:val="TableGrid"/>
        <w:tblpPr w:leftFromText="180" w:rightFromText="180" w:vertAnchor="text" w:horzAnchor="margin" w:tblpX="108" w:tblpY="54"/>
        <w:tblW w:w="9464" w:type="dxa"/>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1276"/>
        <w:gridCol w:w="1667"/>
        <w:gridCol w:w="1701"/>
        <w:gridCol w:w="1701"/>
        <w:gridCol w:w="1560"/>
        <w:gridCol w:w="1559"/>
      </w:tblGrid>
      <w:tr w:rsidR="000B5D59" w:rsidRPr="001B3DE8" w14:paraId="193C045A" w14:textId="77777777" w:rsidTr="00AC07A5">
        <w:trPr>
          <w:trHeight w:val="567"/>
        </w:trPr>
        <w:tc>
          <w:tcPr>
            <w:tcW w:w="1276" w:type="dxa"/>
            <w:tcBorders>
              <w:top w:val="single" w:sz="12" w:space="0" w:color="auto"/>
              <w:bottom w:val="single" w:sz="4" w:space="0" w:color="auto"/>
            </w:tcBorders>
            <w:shd w:val="clear" w:color="auto" w:fill="BFBFBF"/>
            <w:vAlign w:val="center"/>
          </w:tcPr>
          <w:p w14:paraId="193C0454" w14:textId="77777777" w:rsidR="000B5D59" w:rsidRPr="001B3DE8" w:rsidRDefault="000B5D59" w:rsidP="00AC07A5">
            <w:pPr>
              <w:pStyle w:val="1NIMTrgMainText"/>
              <w:spacing w:before="0" w:after="0" w:line="240" w:lineRule="auto"/>
              <w:rPr>
                <w:rFonts w:cs="Arial"/>
                <w:b/>
                <w:color w:val="000000"/>
                <w:sz w:val="18"/>
                <w:szCs w:val="18"/>
              </w:rPr>
            </w:pPr>
            <w:r w:rsidRPr="001B3DE8">
              <w:rPr>
                <w:rFonts w:cs="Arial"/>
                <w:b/>
                <w:color w:val="000000"/>
                <w:sz w:val="18"/>
                <w:szCs w:val="18"/>
              </w:rPr>
              <w:t>Code</w:t>
            </w:r>
          </w:p>
        </w:tc>
        <w:tc>
          <w:tcPr>
            <w:tcW w:w="1667" w:type="dxa"/>
            <w:tcBorders>
              <w:top w:val="single" w:sz="12" w:space="0" w:color="auto"/>
              <w:bottom w:val="single" w:sz="4" w:space="0" w:color="auto"/>
            </w:tcBorders>
            <w:vAlign w:val="center"/>
          </w:tcPr>
          <w:p w14:paraId="193C0455"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‘heavySubscription2’</w:t>
            </w:r>
          </w:p>
        </w:tc>
        <w:tc>
          <w:tcPr>
            <w:tcW w:w="1701" w:type="dxa"/>
            <w:tcBorders>
              <w:top w:val="single" w:sz="12" w:space="0" w:color="auto"/>
              <w:bottom w:val="single" w:sz="4" w:space="0" w:color="auto"/>
              <w:right w:val="single" w:sz="4" w:space="0" w:color="auto"/>
            </w:tcBorders>
            <w:vAlign w:val="center"/>
          </w:tcPr>
          <w:p w14:paraId="193C0456"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‘regularSubscription1’</w:t>
            </w:r>
          </w:p>
        </w:tc>
        <w:tc>
          <w:tcPr>
            <w:tcW w:w="1701" w:type="dxa"/>
            <w:tcBorders>
              <w:top w:val="single" w:sz="12" w:space="0" w:color="auto"/>
              <w:left w:val="single" w:sz="4" w:space="0" w:color="auto"/>
              <w:bottom w:val="single" w:sz="4" w:space="0" w:color="auto"/>
              <w:right w:val="single" w:sz="4" w:space="0" w:color="auto"/>
            </w:tcBorders>
            <w:vAlign w:val="center"/>
          </w:tcPr>
          <w:p w14:paraId="193C0457"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‘regularSubscription2’</w:t>
            </w:r>
          </w:p>
        </w:tc>
        <w:tc>
          <w:tcPr>
            <w:tcW w:w="1560" w:type="dxa"/>
            <w:tcBorders>
              <w:top w:val="single" w:sz="12" w:space="0" w:color="auto"/>
              <w:left w:val="single" w:sz="4" w:space="0" w:color="auto"/>
              <w:bottom w:val="single" w:sz="4" w:space="0" w:color="auto"/>
            </w:tcBorders>
            <w:vAlign w:val="center"/>
          </w:tcPr>
          <w:p w14:paraId="193C0458"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‘lightSubscription1’</w:t>
            </w:r>
          </w:p>
        </w:tc>
        <w:tc>
          <w:tcPr>
            <w:tcW w:w="1559" w:type="dxa"/>
            <w:tcBorders>
              <w:top w:val="single" w:sz="12" w:space="0" w:color="auto"/>
              <w:bottom w:val="single" w:sz="4" w:space="0" w:color="auto"/>
              <w:right w:val="single" w:sz="12" w:space="0" w:color="auto"/>
            </w:tcBorders>
            <w:vAlign w:val="center"/>
          </w:tcPr>
          <w:p w14:paraId="193C0459"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‘lightSubscription2’</w:t>
            </w:r>
          </w:p>
        </w:tc>
      </w:tr>
      <w:tr w:rsidR="000B5D59" w:rsidRPr="001B3DE8" w14:paraId="193C0461" w14:textId="77777777" w:rsidTr="00AC07A5">
        <w:trPr>
          <w:trHeight w:val="340"/>
        </w:trPr>
        <w:tc>
          <w:tcPr>
            <w:tcW w:w="1276" w:type="dxa"/>
            <w:tcBorders>
              <w:top w:val="single" w:sz="4" w:space="0" w:color="auto"/>
              <w:bottom w:val="single" w:sz="4" w:space="0" w:color="auto"/>
            </w:tcBorders>
            <w:shd w:val="clear" w:color="auto" w:fill="BFBFBF"/>
            <w:vAlign w:val="center"/>
          </w:tcPr>
          <w:p w14:paraId="193C045B" w14:textId="77777777" w:rsidR="000B5D59" w:rsidRPr="001B3DE8" w:rsidRDefault="000B5D59" w:rsidP="00AC07A5">
            <w:pPr>
              <w:pStyle w:val="1NIMTrgMainText"/>
              <w:spacing w:before="0" w:after="0" w:line="240" w:lineRule="auto"/>
              <w:rPr>
                <w:rFonts w:cs="Arial"/>
                <w:b/>
                <w:color w:val="000000"/>
                <w:sz w:val="18"/>
                <w:szCs w:val="18"/>
              </w:rPr>
            </w:pPr>
            <w:r w:rsidRPr="001B3DE8">
              <w:rPr>
                <w:rFonts w:cs="Arial"/>
                <w:b/>
                <w:color w:val="000000"/>
                <w:sz w:val="18"/>
                <w:szCs w:val="18"/>
              </w:rPr>
              <w:t>Status</w:t>
            </w:r>
          </w:p>
        </w:tc>
        <w:tc>
          <w:tcPr>
            <w:tcW w:w="1667" w:type="dxa"/>
            <w:tcBorders>
              <w:top w:val="single" w:sz="4" w:space="0" w:color="auto"/>
              <w:bottom w:val="single" w:sz="4" w:space="0" w:color="auto"/>
            </w:tcBorders>
            <w:vAlign w:val="center"/>
          </w:tcPr>
          <w:p w14:paraId="193C045C"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‘Definition’</w:t>
            </w:r>
          </w:p>
        </w:tc>
        <w:tc>
          <w:tcPr>
            <w:tcW w:w="1701" w:type="dxa"/>
            <w:tcBorders>
              <w:top w:val="single" w:sz="4" w:space="0" w:color="auto"/>
              <w:bottom w:val="single" w:sz="4" w:space="0" w:color="auto"/>
              <w:right w:val="single" w:sz="4" w:space="0" w:color="auto"/>
            </w:tcBorders>
            <w:vAlign w:val="center"/>
          </w:tcPr>
          <w:p w14:paraId="193C045D"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‘Definition’</w:t>
            </w:r>
          </w:p>
        </w:tc>
        <w:tc>
          <w:tcPr>
            <w:tcW w:w="1701" w:type="dxa"/>
            <w:tcBorders>
              <w:top w:val="single" w:sz="4" w:space="0" w:color="auto"/>
              <w:left w:val="single" w:sz="4" w:space="0" w:color="auto"/>
              <w:bottom w:val="single" w:sz="4" w:space="0" w:color="auto"/>
              <w:right w:val="single" w:sz="4" w:space="0" w:color="auto"/>
            </w:tcBorders>
            <w:vAlign w:val="center"/>
          </w:tcPr>
          <w:p w14:paraId="193C045E"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‘Definition’</w:t>
            </w:r>
          </w:p>
        </w:tc>
        <w:tc>
          <w:tcPr>
            <w:tcW w:w="1560" w:type="dxa"/>
            <w:tcBorders>
              <w:top w:val="single" w:sz="4" w:space="0" w:color="auto"/>
              <w:left w:val="single" w:sz="4" w:space="0" w:color="auto"/>
              <w:bottom w:val="single" w:sz="4" w:space="0" w:color="auto"/>
            </w:tcBorders>
            <w:vAlign w:val="center"/>
          </w:tcPr>
          <w:p w14:paraId="193C045F"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‘Definition’</w:t>
            </w:r>
          </w:p>
        </w:tc>
        <w:tc>
          <w:tcPr>
            <w:tcW w:w="1559" w:type="dxa"/>
            <w:tcBorders>
              <w:top w:val="single" w:sz="4" w:space="0" w:color="auto"/>
              <w:bottom w:val="single" w:sz="4" w:space="0" w:color="auto"/>
              <w:right w:val="single" w:sz="12" w:space="0" w:color="auto"/>
            </w:tcBorders>
            <w:vAlign w:val="center"/>
          </w:tcPr>
          <w:p w14:paraId="193C0460"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‘Definition’</w:t>
            </w:r>
          </w:p>
        </w:tc>
      </w:tr>
      <w:tr w:rsidR="000B5D59" w:rsidRPr="001B3DE8" w14:paraId="193C0468" w14:textId="77777777" w:rsidTr="00AC07A5">
        <w:trPr>
          <w:trHeight w:val="340"/>
        </w:trPr>
        <w:tc>
          <w:tcPr>
            <w:tcW w:w="1276" w:type="dxa"/>
            <w:tcBorders>
              <w:top w:val="single" w:sz="4" w:space="0" w:color="auto"/>
              <w:bottom w:val="single" w:sz="4" w:space="0" w:color="auto"/>
            </w:tcBorders>
            <w:shd w:val="clear" w:color="auto" w:fill="BFBFBF"/>
            <w:vAlign w:val="center"/>
          </w:tcPr>
          <w:p w14:paraId="193C0462" w14:textId="77777777" w:rsidR="000B5D59" w:rsidRPr="001B3DE8" w:rsidRDefault="000B5D59" w:rsidP="00AC07A5">
            <w:pPr>
              <w:pStyle w:val="1NIMTrgMainText"/>
              <w:spacing w:before="0" w:after="0" w:line="240" w:lineRule="auto"/>
              <w:rPr>
                <w:rFonts w:cs="Arial"/>
                <w:b/>
                <w:color w:val="000000"/>
                <w:sz w:val="18"/>
                <w:szCs w:val="18"/>
              </w:rPr>
            </w:pPr>
            <w:r w:rsidRPr="001B3DE8">
              <w:rPr>
                <w:rFonts w:cs="Arial"/>
                <w:b/>
                <w:color w:val="000000"/>
                <w:sz w:val="18"/>
                <w:szCs w:val="18"/>
              </w:rPr>
              <w:t>Type</w:t>
            </w:r>
          </w:p>
        </w:tc>
        <w:tc>
          <w:tcPr>
            <w:tcW w:w="1667" w:type="dxa"/>
            <w:tcBorders>
              <w:top w:val="single" w:sz="4" w:space="0" w:color="auto"/>
              <w:bottom w:val="single" w:sz="4" w:space="0" w:color="auto"/>
            </w:tcBorders>
            <w:vAlign w:val="center"/>
          </w:tcPr>
          <w:p w14:paraId="193C0463"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‘Charge’</w:t>
            </w:r>
          </w:p>
        </w:tc>
        <w:tc>
          <w:tcPr>
            <w:tcW w:w="1701" w:type="dxa"/>
            <w:tcBorders>
              <w:top w:val="single" w:sz="4" w:space="0" w:color="auto"/>
              <w:bottom w:val="single" w:sz="4" w:space="0" w:color="auto"/>
              <w:right w:val="single" w:sz="4" w:space="0" w:color="auto"/>
            </w:tcBorders>
            <w:vAlign w:val="center"/>
          </w:tcPr>
          <w:p w14:paraId="193C0464"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‘Charge’</w:t>
            </w:r>
          </w:p>
        </w:tc>
        <w:tc>
          <w:tcPr>
            <w:tcW w:w="1701" w:type="dxa"/>
            <w:tcBorders>
              <w:top w:val="single" w:sz="4" w:space="0" w:color="auto"/>
              <w:left w:val="single" w:sz="4" w:space="0" w:color="auto"/>
              <w:bottom w:val="single" w:sz="4" w:space="0" w:color="auto"/>
              <w:right w:val="single" w:sz="4" w:space="0" w:color="auto"/>
            </w:tcBorders>
            <w:vAlign w:val="center"/>
          </w:tcPr>
          <w:p w14:paraId="193C0465"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‘Charge’</w:t>
            </w:r>
          </w:p>
        </w:tc>
        <w:tc>
          <w:tcPr>
            <w:tcW w:w="1560" w:type="dxa"/>
            <w:tcBorders>
              <w:top w:val="single" w:sz="4" w:space="0" w:color="auto"/>
              <w:left w:val="single" w:sz="4" w:space="0" w:color="auto"/>
              <w:bottom w:val="single" w:sz="4" w:space="0" w:color="auto"/>
            </w:tcBorders>
            <w:vAlign w:val="center"/>
          </w:tcPr>
          <w:p w14:paraId="193C0466"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‘Charge’</w:t>
            </w:r>
          </w:p>
        </w:tc>
        <w:tc>
          <w:tcPr>
            <w:tcW w:w="1559" w:type="dxa"/>
            <w:tcBorders>
              <w:top w:val="single" w:sz="4" w:space="0" w:color="auto"/>
              <w:bottom w:val="single" w:sz="4" w:space="0" w:color="auto"/>
              <w:right w:val="single" w:sz="12" w:space="0" w:color="auto"/>
            </w:tcBorders>
            <w:vAlign w:val="center"/>
          </w:tcPr>
          <w:p w14:paraId="193C0467"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‘Charge’</w:t>
            </w:r>
          </w:p>
        </w:tc>
      </w:tr>
      <w:tr w:rsidR="000B5D59" w:rsidRPr="001B3DE8" w14:paraId="193C046F" w14:textId="77777777" w:rsidTr="00AC07A5">
        <w:trPr>
          <w:trHeight w:val="567"/>
        </w:trPr>
        <w:tc>
          <w:tcPr>
            <w:tcW w:w="1276" w:type="dxa"/>
            <w:tcBorders>
              <w:top w:val="single" w:sz="4" w:space="0" w:color="auto"/>
              <w:bottom w:val="single" w:sz="4" w:space="0" w:color="auto"/>
            </w:tcBorders>
            <w:shd w:val="clear" w:color="auto" w:fill="BFBFBF"/>
            <w:vAlign w:val="center"/>
          </w:tcPr>
          <w:p w14:paraId="193C0469" w14:textId="77777777" w:rsidR="000B5D59" w:rsidRPr="001B3DE8" w:rsidRDefault="000B5D59" w:rsidP="00AC07A5">
            <w:pPr>
              <w:pStyle w:val="1NIMTrgMainText"/>
              <w:spacing w:before="0" w:after="0" w:line="240" w:lineRule="auto"/>
              <w:rPr>
                <w:rFonts w:cs="Arial"/>
                <w:b/>
                <w:color w:val="000000"/>
                <w:sz w:val="18"/>
                <w:szCs w:val="18"/>
              </w:rPr>
            </w:pPr>
            <w:r w:rsidRPr="001B3DE8">
              <w:rPr>
                <w:rFonts w:cs="Arial"/>
                <w:b/>
                <w:color w:val="000000"/>
                <w:sz w:val="18"/>
                <w:szCs w:val="18"/>
              </w:rPr>
              <w:t>Name</w:t>
            </w:r>
          </w:p>
        </w:tc>
        <w:tc>
          <w:tcPr>
            <w:tcW w:w="1667" w:type="dxa"/>
            <w:tcBorders>
              <w:top w:val="single" w:sz="4" w:space="0" w:color="auto"/>
              <w:bottom w:val="single" w:sz="4" w:space="0" w:color="auto"/>
            </w:tcBorders>
            <w:vAlign w:val="center"/>
          </w:tcPr>
          <w:p w14:paraId="193C046A"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‘Heavy Subscription 2’</w:t>
            </w:r>
          </w:p>
        </w:tc>
        <w:tc>
          <w:tcPr>
            <w:tcW w:w="1701" w:type="dxa"/>
            <w:tcBorders>
              <w:top w:val="single" w:sz="4" w:space="0" w:color="auto"/>
              <w:bottom w:val="single" w:sz="4" w:space="0" w:color="auto"/>
              <w:right w:val="single" w:sz="4" w:space="0" w:color="auto"/>
            </w:tcBorders>
            <w:vAlign w:val="center"/>
          </w:tcPr>
          <w:p w14:paraId="193C046B"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‘Regular Subscription 1’</w:t>
            </w:r>
          </w:p>
        </w:tc>
        <w:tc>
          <w:tcPr>
            <w:tcW w:w="1701" w:type="dxa"/>
            <w:tcBorders>
              <w:top w:val="single" w:sz="4" w:space="0" w:color="auto"/>
              <w:left w:val="single" w:sz="4" w:space="0" w:color="auto"/>
              <w:bottom w:val="single" w:sz="4" w:space="0" w:color="auto"/>
              <w:right w:val="single" w:sz="4" w:space="0" w:color="auto"/>
            </w:tcBorders>
            <w:vAlign w:val="center"/>
          </w:tcPr>
          <w:p w14:paraId="193C046C"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‘Regular Subscription 2’</w:t>
            </w:r>
          </w:p>
        </w:tc>
        <w:tc>
          <w:tcPr>
            <w:tcW w:w="1560" w:type="dxa"/>
            <w:tcBorders>
              <w:top w:val="single" w:sz="4" w:space="0" w:color="auto"/>
              <w:left w:val="single" w:sz="4" w:space="0" w:color="auto"/>
              <w:bottom w:val="single" w:sz="4" w:space="0" w:color="auto"/>
            </w:tcBorders>
            <w:vAlign w:val="center"/>
          </w:tcPr>
          <w:p w14:paraId="193C046D"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‘Light Subscription 1’</w:t>
            </w:r>
          </w:p>
        </w:tc>
        <w:tc>
          <w:tcPr>
            <w:tcW w:w="1559" w:type="dxa"/>
            <w:tcBorders>
              <w:top w:val="single" w:sz="4" w:space="0" w:color="auto"/>
              <w:bottom w:val="single" w:sz="4" w:space="0" w:color="auto"/>
              <w:right w:val="single" w:sz="12" w:space="0" w:color="auto"/>
            </w:tcBorders>
            <w:vAlign w:val="center"/>
          </w:tcPr>
          <w:p w14:paraId="193C046E"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‘Light Subscription 2’</w:t>
            </w:r>
          </w:p>
        </w:tc>
      </w:tr>
      <w:tr w:rsidR="000B5D59" w:rsidRPr="001B3DE8" w14:paraId="193C0476" w14:textId="77777777" w:rsidTr="00AC07A5">
        <w:trPr>
          <w:trHeight w:val="340"/>
        </w:trPr>
        <w:tc>
          <w:tcPr>
            <w:tcW w:w="1276" w:type="dxa"/>
            <w:tcBorders>
              <w:top w:val="single" w:sz="4" w:space="0" w:color="auto"/>
              <w:bottom w:val="single" w:sz="4" w:space="0" w:color="auto"/>
            </w:tcBorders>
            <w:shd w:val="clear" w:color="auto" w:fill="BFBFBF"/>
            <w:vAlign w:val="center"/>
          </w:tcPr>
          <w:p w14:paraId="193C0470" w14:textId="77777777" w:rsidR="000B5D59" w:rsidRPr="001B3DE8" w:rsidRDefault="000B5D59" w:rsidP="00AC07A5">
            <w:pPr>
              <w:pStyle w:val="1NIMTrgMainText"/>
              <w:spacing w:before="0" w:after="0" w:line="240" w:lineRule="auto"/>
              <w:rPr>
                <w:rFonts w:cs="Arial"/>
                <w:b/>
                <w:color w:val="000000"/>
                <w:sz w:val="18"/>
                <w:szCs w:val="18"/>
              </w:rPr>
            </w:pPr>
            <w:r w:rsidRPr="001B3DE8">
              <w:rPr>
                <w:rFonts w:cs="Arial"/>
                <w:b/>
                <w:color w:val="000000"/>
                <w:sz w:val="18"/>
                <w:szCs w:val="18"/>
              </w:rPr>
              <w:t>Start Date</w:t>
            </w:r>
          </w:p>
        </w:tc>
        <w:tc>
          <w:tcPr>
            <w:tcW w:w="1667" w:type="dxa"/>
            <w:tcBorders>
              <w:top w:val="single" w:sz="4" w:space="0" w:color="auto"/>
              <w:bottom w:val="single" w:sz="4" w:space="0" w:color="auto"/>
            </w:tcBorders>
            <w:vAlign w:val="center"/>
          </w:tcPr>
          <w:p w14:paraId="193C0471"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[Today’s date]</w:t>
            </w:r>
          </w:p>
        </w:tc>
        <w:tc>
          <w:tcPr>
            <w:tcW w:w="1701" w:type="dxa"/>
            <w:tcBorders>
              <w:top w:val="single" w:sz="4" w:space="0" w:color="auto"/>
              <w:bottom w:val="single" w:sz="4" w:space="0" w:color="auto"/>
              <w:right w:val="single" w:sz="4" w:space="0" w:color="auto"/>
            </w:tcBorders>
            <w:vAlign w:val="center"/>
          </w:tcPr>
          <w:p w14:paraId="193C0472"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[Today’s date]</w:t>
            </w:r>
          </w:p>
        </w:tc>
        <w:tc>
          <w:tcPr>
            <w:tcW w:w="1701" w:type="dxa"/>
            <w:tcBorders>
              <w:top w:val="single" w:sz="4" w:space="0" w:color="auto"/>
              <w:left w:val="single" w:sz="4" w:space="0" w:color="auto"/>
              <w:bottom w:val="single" w:sz="4" w:space="0" w:color="auto"/>
              <w:right w:val="single" w:sz="4" w:space="0" w:color="auto"/>
            </w:tcBorders>
            <w:vAlign w:val="center"/>
          </w:tcPr>
          <w:p w14:paraId="193C0473"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[Today’s date]</w:t>
            </w:r>
          </w:p>
        </w:tc>
        <w:tc>
          <w:tcPr>
            <w:tcW w:w="1560" w:type="dxa"/>
            <w:tcBorders>
              <w:top w:val="single" w:sz="4" w:space="0" w:color="auto"/>
              <w:left w:val="single" w:sz="4" w:space="0" w:color="auto"/>
              <w:bottom w:val="single" w:sz="4" w:space="0" w:color="auto"/>
            </w:tcBorders>
            <w:vAlign w:val="center"/>
          </w:tcPr>
          <w:p w14:paraId="193C0474"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[Today’s date]</w:t>
            </w:r>
          </w:p>
        </w:tc>
        <w:tc>
          <w:tcPr>
            <w:tcW w:w="1559" w:type="dxa"/>
            <w:tcBorders>
              <w:top w:val="single" w:sz="4" w:space="0" w:color="auto"/>
              <w:bottom w:val="single" w:sz="4" w:space="0" w:color="auto"/>
              <w:right w:val="single" w:sz="12" w:space="0" w:color="auto"/>
            </w:tcBorders>
            <w:vAlign w:val="center"/>
          </w:tcPr>
          <w:p w14:paraId="193C0475"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[Today’s date]</w:t>
            </w:r>
          </w:p>
        </w:tc>
      </w:tr>
      <w:tr w:rsidR="000B5D59" w:rsidRPr="001B3DE8" w14:paraId="193C047D" w14:textId="77777777" w:rsidTr="00AC07A5">
        <w:trPr>
          <w:trHeight w:val="567"/>
        </w:trPr>
        <w:tc>
          <w:tcPr>
            <w:tcW w:w="1276" w:type="dxa"/>
            <w:tcBorders>
              <w:top w:val="single" w:sz="4" w:space="0" w:color="auto"/>
              <w:bottom w:val="single" w:sz="4" w:space="0" w:color="auto"/>
            </w:tcBorders>
            <w:shd w:val="clear" w:color="auto" w:fill="BFBFBF"/>
            <w:vAlign w:val="center"/>
          </w:tcPr>
          <w:p w14:paraId="193C0477" w14:textId="77777777" w:rsidR="000B5D59" w:rsidRPr="001B3DE8" w:rsidRDefault="000B5D59" w:rsidP="00AC07A5">
            <w:pPr>
              <w:pStyle w:val="1NIMTrgMainText"/>
              <w:spacing w:before="0" w:after="0" w:line="240" w:lineRule="auto"/>
              <w:rPr>
                <w:rFonts w:cs="Arial"/>
                <w:b/>
                <w:color w:val="000000"/>
                <w:sz w:val="18"/>
                <w:szCs w:val="18"/>
              </w:rPr>
            </w:pPr>
            <w:r w:rsidRPr="001B3DE8">
              <w:rPr>
                <w:rFonts w:cs="Arial"/>
                <w:b/>
                <w:color w:val="000000"/>
                <w:sz w:val="18"/>
                <w:szCs w:val="18"/>
              </w:rPr>
              <w:t>End Date</w:t>
            </w:r>
          </w:p>
        </w:tc>
        <w:tc>
          <w:tcPr>
            <w:tcW w:w="1667" w:type="dxa"/>
            <w:tcBorders>
              <w:top w:val="single" w:sz="4" w:space="0" w:color="auto"/>
              <w:bottom w:val="single" w:sz="4" w:space="0" w:color="auto"/>
            </w:tcBorders>
            <w:vAlign w:val="center"/>
          </w:tcPr>
          <w:p w14:paraId="193C0478"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[One year from today]</w:t>
            </w:r>
          </w:p>
        </w:tc>
        <w:tc>
          <w:tcPr>
            <w:tcW w:w="1701" w:type="dxa"/>
            <w:tcBorders>
              <w:top w:val="single" w:sz="4" w:space="0" w:color="auto"/>
              <w:bottom w:val="single" w:sz="4" w:space="0" w:color="auto"/>
              <w:right w:val="single" w:sz="4" w:space="0" w:color="auto"/>
            </w:tcBorders>
            <w:vAlign w:val="center"/>
          </w:tcPr>
          <w:p w14:paraId="193C0479"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[One year from today]</w:t>
            </w:r>
          </w:p>
        </w:tc>
        <w:tc>
          <w:tcPr>
            <w:tcW w:w="1701" w:type="dxa"/>
            <w:tcBorders>
              <w:top w:val="single" w:sz="4" w:space="0" w:color="auto"/>
              <w:left w:val="single" w:sz="4" w:space="0" w:color="auto"/>
              <w:bottom w:val="single" w:sz="4" w:space="0" w:color="auto"/>
              <w:right w:val="single" w:sz="4" w:space="0" w:color="auto"/>
            </w:tcBorders>
            <w:vAlign w:val="center"/>
          </w:tcPr>
          <w:p w14:paraId="193C047A"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[One year from today]</w:t>
            </w:r>
          </w:p>
        </w:tc>
        <w:tc>
          <w:tcPr>
            <w:tcW w:w="1560" w:type="dxa"/>
            <w:tcBorders>
              <w:top w:val="single" w:sz="4" w:space="0" w:color="auto"/>
              <w:left w:val="single" w:sz="4" w:space="0" w:color="auto"/>
              <w:bottom w:val="single" w:sz="4" w:space="0" w:color="auto"/>
            </w:tcBorders>
            <w:vAlign w:val="center"/>
          </w:tcPr>
          <w:p w14:paraId="193C047B"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[One year from today]</w:t>
            </w:r>
          </w:p>
        </w:tc>
        <w:tc>
          <w:tcPr>
            <w:tcW w:w="1559" w:type="dxa"/>
            <w:tcBorders>
              <w:top w:val="single" w:sz="4" w:space="0" w:color="auto"/>
              <w:bottom w:val="single" w:sz="4" w:space="0" w:color="auto"/>
              <w:right w:val="single" w:sz="12" w:space="0" w:color="auto"/>
            </w:tcBorders>
            <w:vAlign w:val="center"/>
          </w:tcPr>
          <w:p w14:paraId="193C047C"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[One year from today]</w:t>
            </w:r>
          </w:p>
        </w:tc>
      </w:tr>
      <w:tr w:rsidR="000B5D59" w:rsidRPr="001B3DE8" w14:paraId="193C0484" w14:textId="77777777" w:rsidTr="00AC07A5">
        <w:trPr>
          <w:trHeight w:val="567"/>
        </w:trPr>
        <w:tc>
          <w:tcPr>
            <w:tcW w:w="1276" w:type="dxa"/>
            <w:tcBorders>
              <w:top w:val="single" w:sz="4" w:space="0" w:color="auto"/>
              <w:bottom w:val="single" w:sz="4" w:space="0" w:color="auto"/>
            </w:tcBorders>
            <w:shd w:val="clear" w:color="auto" w:fill="BFBFBF"/>
            <w:vAlign w:val="center"/>
          </w:tcPr>
          <w:p w14:paraId="193C047E" w14:textId="77777777" w:rsidR="000B5D59" w:rsidRPr="001B3DE8" w:rsidRDefault="000B5D59" w:rsidP="00AC07A5">
            <w:pPr>
              <w:pStyle w:val="1NIMTrgMainText"/>
              <w:spacing w:before="0" w:after="0" w:line="240" w:lineRule="auto"/>
              <w:rPr>
                <w:rFonts w:cs="Arial"/>
                <w:b/>
                <w:color w:val="000000"/>
                <w:sz w:val="18"/>
                <w:szCs w:val="18"/>
              </w:rPr>
            </w:pPr>
            <w:r w:rsidRPr="001B3DE8">
              <w:rPr>
                <w:rFonts w:cs="Arial"/>
                <w:b/>
                <w:color w:val="000000"/>
                <w:sz w:val="18"/>
                <w:szCs w:val="18"/>
              </w:rPr>
              <w:t>Charge Frequency</w:t>
            </w:r>
          </w:p>
        </w:tc>
        <w:tc>
          <w:tcPr>
            <w:tcW w:w="1667" w:type="dxa"/>
            <w:tcBorders>
              <w:top w:val="single" w:sz="4" w:space="0" w:color="auto"/>
              <w:bottom w:val="single" w:sz="4" w:space="0" w:color="auto"/>
            </w:tcBorders>
            <w:vAlign w:val="center"/>
          </w:tcPr>
          <w:p w14:paraId="193C047F"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‘Monthly’</w:t>
            </w:r>
          </w:p>
        </w:tc>
        <w:tc>
          <w:tcPr>
            <w:tcW w:w="1701" w:type="dxa"/>
            <w:tcBorders>
              <w:top w:val="single" w:sz="4" w:space="0" w:color="auto"/>
              <w:bottom w:val="single" w:sz="4" w:space="0" w:color="auto"/>
              <w:right w:val="single" w:sz="4" w:space="0" w:color="auto"/>
            </w:tcBorders>
            <w:vAlign w:val="center"/>
          </w:tcPr>
          <w:p w14:paraId="193C0480"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‘Monthly’</w:t>
            </w:r>
          </w:p>
        </w:tc>
        <w:tc>
          <w:tcPr>
            <w:tcW w:w="1701" w:type="dxa"/>
            <w:tcBorders>
              <w:top w:val="single" w:sz="4" w:space="0" w:color="auto"/>
              <w:left w:val="single" w:sz="4" w:space="0" w:color="auto"/>
              <w:bottom w:val="single" w:sz="4" w:space="0" w:color="auto"/>
              <w:right w:val="single" w:sz="4" w:space="0" w:color="auto"/>
            </w:tcBorders>
            <w:vAlign w:val="center"/>
          </w:tcPr>
          <w:p w14:paraId="193C0481"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‘Monthly’</w:t>
            </w:r>
          </w:p>
        </w:tc>
        <w:tc>
          <w:tcPr>
            <w:tcW w:w="1560" w:type="dxa"/>
            <w:tcBorders>
              <w:top w:val="single" w:sz="4" w:space="0" w:color="auto"/>
              <w:left w:val="single" w:sz="4" w:space="0" w:color="auto"/>
              <w:bottom w:val="single" w:sz="4" w:space="0" w:color="auto"/>
            </w:tcBorders>
            <w:vAlign w:val="center"/>
          </w:tcPr>
          <w:p w14:paraId="193C0482"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‘Monthly’</w:t>
            </w:r>
          </w:p>
        </w:tc>
        <w:tc>
          <w:tcPr>
            <w:tcW w:w="1559" w:type="dxa"/>
            <w:tcBorders>
              <w:top w:val="single" w:sz="4" w:space="0" w:color="auto"/>
              <w:bottom w:val="single" w:sz="4" w:space="0" w:color="auto"/>
              <w:right w:val="single" w:sz="12" w:space="0" w:color="auto"/>
            </w:tcBorders>
            <w:vAlign w:val="center"/>
          </w:tcPr>
          <w:p w14:paraId="193C0483"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‘Monthly’</w:t>
            </w:r>
          </w:p>
        </w:tc>
      </w:tr>
      <w:tr w:rsidR="000B5D59" w:rsidRPr="001B3DE8" w14:paraId="193C048B" w14:textId="77777777" w:rsidTr="00AC07A5">
        <w:trPr>
          <w:trHeight w:val="340"/>
        </w:trPr>
        <w:tc>
          <w:tcPr>
            <w:tcW w:w="1276" w:type="dxa"/>
            <w:tcBorders>
              <w:top w:val="single" w:sz="4" w:space="0" w:color="auto"/>
              <w:bottom w:val="single" w:sz="4" w:space="0" w:color="auto"/>
            </w:tcBorders>
            <w:shd w:val="clear" w:color="auto" w:fill="BFBFBF"/>
            <w:vAlign w:val="center"/>
          </w:tcPr>
          <w:p w14:paraId="193C0485" w14:textId="77777777" w:rsidR="000B5D59" w:rsidRPr="001B3DE8" w:rsidRDefault="000B5D59" w:rsidP="00AC07A5">
            <w:pPr>
              <w:pStyle w:val="1NIMTrgMainText"/>
              <w:spacing w:before="0" w:after="0" w:line="240" w:lineRule="auto"/>
              <w:rPr>
                <w:rFonts w:cs="Arial"/>
                <w:b/>
                <w:color w:val="000000"/>
                <w:sz w:val="18"/>
                <w:szCs w:val="18"/>
              </w:rPr>
            </w:pPr>
            <w:r w:rsidRPr="001B3DE8">
              <w:rPr>
                <w:rFonts w:cs="Arial"/>
                <w:b/>
                <w:color w:val="000000"/>
                <w:sz w:val="18"/>
                <w:szCs w:val="18"/>
              </w:rPr>
              <w:t>Currency</w:t>
            </w:r>
          </w:p>
        </w:tc>
        <w:tc>
          <w:tcPr>
            <w:tcW w:w="1667" w:type="dxa"/>
            <w:tcBorders>
              <w:top w:val="single" w:sz="4" w:space="0" w:color="auto"/>
              <w:bottom w:val="single" w:sz="4" w:space="0" w:color="auto"/>
            </w:tcBorders>
            <w:vAlign w:val="center"/>
          </w:tcPr>
          <w:p w14:paraId="193C0486"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‘US Dollars’</w:t>
            </w:r>
          </w:p>
        </w:tc>
        <w:tc>
          <w:tcPr>
            <w:tcW w:w="1701" w:type="dxa"/>
            <w:tcBorders>
              <w:top w:val="single" w:sz="4" w:space="0" w:color="auto"/>
              <w:bottom w:val="single" w:sz="4" w:space="0" w:color="auto"/>
              <w:right w:val="single" w:sz="4" w:space="0" w:color="auto"/>
            </w:tcBorders>
            <w:vAlign w:val="center"/>
          </w:tcPr>
          <w:p w14:paraId="193C0487"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‘US Dollars’</w:t>
            </w:r>
          </w:p>
        </w:tc>
        <w:tc>
          <w:tcPr>
            <w:tcW w:w="1701" w:type="dxa"/>
            <w:tcBorders>
              <w:top w:val="single" w:sz="4" w:space="0" w:color="auto"/>
              <w:left w:val="single" w:sz="4" w:space="0" w:color="auto"/>
              <w:bottom w:val="single" w:sz="4" w:space="0" w:color="auto"/>
              <w:right w:val="single" w:sz="4" w:space="0" w:color="auto"/>
            </w:tcBorders>
            <w:vAlign w:val="center"/>
          </w:tcPr>
          <w:p w14:paraId="193C0488"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‘US Dollars’</w:t>
            </w:r>
          </w:p>
        </w:tc>
        <w:tc>
          <w:tcPr>
            <w:tcW w:w="1560" w:type="dxa"/>
            <w:tcBorders>
              <w:top w:val="single" w:sz="4" w:space="0" w:color="auto"/>
              <w:left w:val="single" w:sz="4" w:space="0" w:color="auto"/>
              <w:bottom w:val="single" w:sz="4" w:space="0" w:color="auto"/>
            </w:tcBorders>
            <w:vAlign w:val="center"/>
          </w:tcPr>
          <w:p w14:paraId="193C0489"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‘US Dollars’</w:t>
            </w:r>
          </w:p>
        </w:tc>
        <w:tc>
          <w:tcPr>
            <w:tcW w:w="1559" w:type="dxa"/>
            <w:tcBorders>
              <w:top w:val="single" w:sz="4" w:space="0" w:color="auto"/>
              <w:bottom w:val="single" w:sz="4" w:space="0" w:color="auto"/>
              <w:right w:val="single" w:sz="12" w:space="0" w:color="auto"/>
            </w:tcBorders>
            <w:vAlign w:val="center"/>
          </w:tcPr>
          <w:p w14:paraId="193C048A"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‘US Dollars’</w:t>
            </w:r>
          </w:p>
        </w:tc>
      </w:tr>
      <w:tr w:rsidR="000B5D59" w:rsidRPr="001B3DE8" w14:paraId="193C0492" w14:textId="77777777" w:rsidTr="00AC07A5">
        <w:trPr>
          <w:trHeight w:val="567"/>
        </w:trPr>
        <w:tc>
          <w:tcPr>
            <w:tcW w:w="1276" w:type="dxa"/>
            <w:tcBorders>
              <w:top w:val="single" w:sz="4" w:space="0" w:color="auto"/>
              <w:bottom w:val="single" w:sz="4" w:space="0" w:color="auto"/>
            </w:tcBorders>
            <w:shd w:val="clear" w:color="auto" w:fill="BFBFBF"/>
            <w:vAlign w:val="center"/>
          </w:tcPr>
          <w:p w14:paraId="193C048C" w14:textId="77777777" w:rsidR="000B5D59" w:rsidRPr="001B3DE8" w:rsidRDefault="000B5D59" w:rsidP="00AC07A5">
            <w:pPr>
              <w:pStyle w:val="1NIMTrgMainText"/>
              <w:spacing w:before="0" w:after="0" w:line="240" w:lineRule="auto"/>
              <w:rPr>
                <w:rFonts w:cs="Arial"/>
                <w:b/>
                <w:color w:val="000000"/>
                <w:sz w:val="18"/>
                <w:szCs w:val="18"/>
              </w:rPr>
            </w:pPr>
            <w:r w:rsidRPr="001B3DE8">
              <w:rPr>
                <w:rFonts w:cs="Arial"/>
                <w:b/>
                <w:color w:val="000000"/>
                <w:sz w:val="18"/>
                <w:szCs w:val="18"/>
              </w:rPr>
              <w:t>Label</w:t>
            </w:r>
          </w:p>
        </w:tc>
        <w:tc>
          <w:tcPr>
            <w:tcW w:w="1667" w:type="dxa"/>
            <w:tcBorders>
              <w:top w:val="single" w:sz="4" w:space="0" w:color="auto"/>
              <w:bottom w:val="single" w:sz="4" w:space="0" w:color="auto"/>
            </w:tcBorders>
            <w:vAlign w:val="center"/>
          </w:tcPr>
          <w:p w14:paraId="193C048D"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‘Heavy Subscription 2’</w:t>
            </w:r>
          </w:p>
        </w:tc>
        <w:tc>
          <w:tcPr>
            <w:tcW w:w="1701" w:type="dxa"/>
            <w:tcBorders>
              <w:top w:val="single" w:sz="4" w:space="0" w:color="auto"/>
              <w:bottom w:val="single" w:sz="4" w:space="0" w:color="auto"/>
              <w:right w:val="single" w:sz="4" w:space="0" w:color="auto"/>
            </w:tcBorders>
            <w:vAlign w:val="center"/>
          </w:tcPr>
          <w:p w14:paraId="193C048E"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‘Regular Subscription 1’</w:t>
            </w:r>
          </w:p>
        </w:tc>
        <w:tc>
          <w:tcPr>
            <w:tcW w:w="1701" w:type="dxa"/>
            <w:tcBorders>
              <w:top w:val="single" w:sz="4" w:space="0" w:color="auto"/>
              <w:left w:val="single" w:sz="4" w:space="0" w:color="auto"/>
              <w:bottom w:val="single" w:sz="4" w:space="0" w:color="auto"/>
              <w:right w:val="single" w:sz="4" w:space="0" w:color="auto"/>
            </w:tcBorders>
            <w:vAlign w:val="center"/>
          </w:tcPr>
          <w:p w14:paraId="193C048F"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‘Regular Subscription 2’</w:t>
            </w:r>
          </w:p>
        </w:tc>
        <w:tc>
          <w:tcPr>
            <w:tcW w:w="1560" w:type="dxa"/>
            <w:tcBorders>
              <w:top w:val="single" w:sz="4" w:space="0" w:color="auto"/>
              <w:left w:val="single" w:sz="4" w:space="0" w:color="auto"/>
              <w:bottom w:val="single" w:sz="4" w:space="0" w:color="auto"/>
            </w:tcBorders>
            <w:vAlign w:val="center"/>
          </w:tcPr>
          <w:p w14:paraId="193C0490"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‘Light Subscription 1’</w:t>
            </w:r>
          </w:p>
        </w:tc>
        <w:tc>
          <w:tcPr>
            <w:tcW w:w="1559" w:type="dxa"/>
            <w:tcBorders>
              <w:top w:val="single" w:sz="4" w:space="0" w:color="auto"/>
              <w:bottom w:val="single" w:sz="4" w:space="0" w:color="auto"/>
              <w:right w:val="single" w:sz="12" w:space="0" w:color="auto"/>
            </w:tcBorders>
            <w:vAlign w:val="center"/>
          </w:tcPr>
          <w:p w14:paraId="193C0491"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‘Light Subscription 2’</w:t>
            </w:r>
          </w:p>
        </w:tc>
      </w:tr>
      <w:tr w:rsidR="000B5D59" w:rsidRPr="001B3DE8" w14:paraId="193C0499" w14:textId="77777777" w:rsidTr="00AC07A5">
        <w:trPr>
          <w:trHeight w:val="340"/>
        </w:trPr>
        <w:tc>
          <w:tcPr>
            <w:tcW w:w="1276" w:type="dxa"/>
            <w:tcBorders>
              <w:top w:val="single" w:sz="4" w:space="0" w:color="auto"/>
              <w:bottom w:val="single" w:sz="4" w:space="0" w:color="auto"/>
            </w:tcBorders>
            <w:shd w:val="clear" w:color="auto" w:fill="BFBFBF"/>
            <w:vAlign w:val="center"/>
          </w:tcPr>
          <w:p w14:paraId="193C0493" w14:textId="77777777" w:rsidR="000B5D59" w:rsidRPr="001B3DE8" w:rsidRDefault="000B5D59" w:rsidP="00AC07A5">
            <w:pPr>
              <w:pStyle w:val="1NIMTrgMainText"/>
              <w:spacing w:before="0" w:after="0" w:line="240" w:lineRule="auto"/>
              <w:rPr>
                <w:rFonts w:cs="Arial"/>
                <w:b/>
                <w:color w:val="000000"/>
                <w:sz w:val="18"/>
                <w:szCs w:val="18"/>
              </w:rPr>
            </w:pPr>
            <w:r w:rsidRPr="001B3DE8">
              <w:rPr>
                <w:rFonts w:cs="Arial"/>
                <w:b/>
                <w:color w:val="000000"/>
                <w:sz w:val="18"/>
                <w:szCs w:val="18"/>
              </w:rPr>
              <w:t>Amount</w:t>
            </w:r>
          </w:p>
        </w:tc>
        <w:tc>
          <w:tcPr>
            <w:tcW w:w="1667" w:type="dxa"/>
            <w:tcBorders>
              <w:top w:val="single" w:sz="4" w:space="0" w:color="auto"/>
              <w:bottom w:val="single" w:sz="4" w:space="0" w:color="auto"/>
            </w:tcBorders>
            <w:vAlign w:val="center"/>
          </w:tcPr>
          <w:p w14:paraId="193C0494"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‘25’</w:t>
            </w:r>
          </w:p>
        </w:tc>
        <w:tc>
          <w:tcPr>
            <w:tcW w:w="1701" w:type="dxa"/>
            <w:tcBorders>
              <w:top w:val="single" w:sz="4" w:space="0" w:color="auto"/>
              <w:bottom w:val="single" w:sz="4" w:space="0" w:color="auto"/>
              <w:right w:val="single" w:sz="4" w:space="0" w:color="auto"/>
            </w:tcBorders>
            <w:vAlign w:val="center"/>
          </w:tcPr>
          <w:p w14:paraId="193C0495"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‘20’</w:t>
            </w:r>
          </w:p>
        </w:tc>
        <w:tc>
          <w:tcPr>
            <w:tcW w:w="1701" w:type="dxa"/>
            <w:tcBorders>
              <w:top w:val="single" w:sz="4" w:space="0" w:color="auto"/>
              <w:left w:val="single" w:sz="4" w:space="0" w:color="auto"/>
              <w:bottom w:val="single" w:sz="4" w:space="0" w:color="auto"/>
              <w:right w:val="single" w:sz="4" w:space="0" w:color="auto"/>
            </w:tcBorders>
            <w:vAlign w:val="center"/>
          </w:tcPr>
          <w:p w14:paraId="193C0496"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‘15’</w:t>
            </w:r>
          </w:p>
        </w:tc>
        <w:tc>
          <w:tcPr>
            <w:tcW w:w="1560" w:type="dxa"/>
            <w:tcBorders>
              <w:top w:val="single" w:sz="4" w:space="0" w:color="auto"/>
              <w:left w:val="single" w:sz="4" w:space="0" w:color="auto"/>
              <w:bottom w:val="single" w:sz="4" w:space="0" w:color="auto"/>
            </w:tcBorders>
            <w:vAlign w:val="center"/>
          </w:tcPr>
          <w:p w14:paraId="193C0497"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‘12’</w:t>
            </w:r>
          </w:p>
        </w:tc>
        <w:tc>
          <w:tcPr>
            <w:tcW w:w="1559" w:type="dxa"/>
            <w:tcBorders>
              <w:top w:val="single" w:sz="4" w:space="0" w:color="auto"/>
              <w:bottom w:val="single" w:sz="4" w:space="0" w:color="auto"/>
              <w:right w:val="single" w:sz="12" w:space="0" w:color="auto"/>
            </w:tcBorders>
            <w:vAlign w:val="center"/>
          </w:tcPr>
          <w:p w14:paraId="193C0498"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‘10’</w:t>
            </w:r>
          </w:p>
        </w:tc>
      </w:tr>
      <w:tr w:rsidR="000B5D59" w:rsidRPr="001B3DE8" w14:paraId="193C04A0" w14:textId="77777777" w:rsidTr="00AC07A5">
        <w:trPr>
          <w:trHeight w:val="567"/>
        </w:trPr>
        <w:tc>
          <w:tcPr>
            <w:tcW w:w="1276" w:type="dxa"/>
            <w:tcBorders>
              <w:top w:val="single" w:sz="4" w:space="0" w:color="auto"/>
              <w:bottom w:val="single" w:sz="4" w:space="0" w:color="auto"/>
            </w:tcBorders>
            <w:shd w:val="clear" w:color="auto" w:fill="BFBFBF"/>
            <w:vAlign w:val="center"/>
          </w:tcPr>
          <w:p w14:paraId="193C049A" w14:textId="77777777" w:rsidR="000B5D59" w:rsidRPr="001B3DE8" w:rsidRDefault="000B5D59" w:rsidP="00AC07A5">
            <w:pPr>
              <w:pStyle w:val="1NIMTrgMainText"/>
              <w:spacing w:before="0" w:after="0" w:line="240" w:lineRule="auto"/>
              <w:rPr>
                <w:rFonts w:cs="Arial"/>
                <w:b/>
                <w:color w:val="000000"/>
                <w:sz w:val="18"/>
                <w:szCs w:val="18"/>
              </w:rPr>
            </w:pPr>
            <w:r w:rsidRPr="001B3DE8">
              <w:rPr>
                <w:rFonts w:cs="Arial"/>
                <w:b/>
                <w:color w:val="000000"/>
                <w:sz w:val="18"/>
                <w:szCs w:val="18"/>
              </w:rPr>
              <w:t>Project</w:t>
            </w:r>
          </w:p>
        </w:tc>
        <w:tc>
          <w:tcPr>
            <w:tcW w:w="1667" w:type="dxa"/>
            <w:tcBorders>
              <w:top w:val="single" w:sz="4" w:space="0" w:color="auto"/>
              <w:bottom w:val="single" w:sz="4" w:space="0" w:color="auto"/>
            </w:tcBorders>
            <w:vAlign w:val="center"/>
          </w:tcPr>
          <w:p w14:paraId="193C049B"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‘Project: High Speed Internet’</w:t>
            </w:r>
          </w:p>
        </w:tc>
        <w:tc>
          <w:tcPr>
            <w:tcW w:w="1701" w:type="dxa"/>
            <w:tcBorders>
              <w:top w:val="single" w:sz="4" w:space="0" w:color="auto"/>
              <w:bottom w:val="single" w:sz="4" w:space="0" w:color="auto"/>
              <w:right w:val="single" w:sz="4" w:space="0" w:color="auto"/>
            </w:tcBorders>
            <w:vAlign w:val="center"/>
          </w:tcPr>
          <w:p w14:paraId="193C049C"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‘Project: High Speed Internet’</w:t>
            </w:r>
          </w:p>
        </w:tc>
        <w:tc>
          <w:tcPr>
            <w:tcW w:w="1701" w:type="dxa"/>
            <w:tcBorders>
              <w:top w:val="single" w:sz="4" w:space="0" w:color="auto"/>
              <w:left w:val="single" w:sz="4" w:space="0" w:color="auto"/>
              <w:bottom w:val="single" w:sz="4" w:space="0" w:color="auto"/>
              <w:right w:val="single" w:sz="4" w:space="0" w:color="auto"/>
            </w:tcBorders>
            <w:vAlign w:val="center"/>
          </w:tcPr>
          <w:p w14:paraId="193C049D"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‘Project: High Speed Internet’</w:t>
            </w:r>
          </w:p>
        </w:tc>
        <w:tc>
          <w:tcPr>
            <w:tcW w:w="1560" w:type="dxa"/>
            <w:tcBorders>
              <w:top w:val="single" w:sz="4" w:space="0" w:color="auto"/>
              <w:left w:val="single" w:sz="4" w:space="0" w:color="auto"/>
              <w:bottom w:val="single" w:sz="4" w:space="0" w:color="auto"/>
            </w:tcBorders>
            <w:vAlign w:val="center"/>
          </w:tcPr>
          <w:p w14:paraId="193C049E"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‘Project: High Speed Internet’</w:t>
            </w:r>
          </w:p>
        </w:tc>
        <w:tc>
          <w:tcPr>
            <w:tcW w:w="1559" w:type="dxa"/>
            <w:tcBorders>
              <w:top w:val="single" w:sz="4" w:space="0" w:color="auto"/>
              <w:bottom w:val="single" w:sz="4" w:space="0" w:color="auto"/>
              <w:right w:val="single" w:sz="12" w:space="0" w:color="auto"/>
            </w:tcBorders>
            <w:vAlign w:val="center"/>
          </w:tcPr>
          <w:p w14:paraId="193C049F"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‘Project: High Speed Internet’</w:t>
            </w:r>
          </w:p>
        </w:tc>
      </w:tr>
      <w:tr w:rsidR="000B5D59" w:rsidRPr="001B3DE8" w14:paraId="193C04A7" w14:textId="77777777" w:rsidTr="00AC07A5">
        <w:trPr>
          <w:trHeight w:val="340"/>
        </w:trPr>
        <w:tc>
          <w:tcPr>
            <w:tcW w:w="1276" w:type="dxa"/>
            <w:tcBorders>
              <w:top w:val="single" w:sz="4" w:space="0" w:color="auto"/>
              <w:bottom w:val="single" w:sz="12" w:space="0" w:color="auto"/>
            </w:tcBorders>
            <w:shd w:val="clear" w:color="auto" w:fill="BFBFBF"/>
            <w:vAlign w:val="center"/>
          </w:tcPr>
          <w:p w14:paraId="193C04A1" w14:textId="77777777" w:rsidR="000B5D59" w:rsidRPr="001B3DE8" w:rsidRDefault="000B5D59" w:rsidP="00AC07A5">
            <w:pPr>
              <w:pStyle w:val="1NIMTrgMainText"/>
              <w:spacing w:before="0" w:after="0" w:line="240" w:lineRule="auto"/>
              <w:rPr>
                <w:rFonts w:cs="Arial"/>
                <w:b/>
                <w:color w:val="000000"/>
                <w:sz w:val="18"/>
                <w:szCs w:val="18"/>
              </w:rPr>
            </w:pPr>
            <w:r w:rsidRPr="001B3DE8">
              <w:rPr>
                <w:rFonts w:cs="Arial"/>
                <w:b/>
                <w:color w:val="000000"/>
                <w:sz w:val="18"/>
                <w:szCs w:val="18"/>
              </w:rPr>
              <w:t>Owner</w:t>
            </w:r>
          </w:p>
        </w:tc>
        <w:tc>
          <w:tcPr>
            <w:tcW w:w="1667" w:type="dxa"/>
            <w:tcBorders>
              <w:top w:val="single" w:sz="4" w:space="0" w:color="auto"/>
              <w:bottom w:val="single" w:sz="12" w:space="0" w:color="auto"/>
            </w:tcBorders>
            <w:vAlign w:val="center"/>
          </w:tcPr>
          <w:p w14:paraId="193C04A2"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‘Operations’</w:t>
            </w:r>
          </w:p>
        </w:tc>
        <w:tc>
          <w:tcPr>
            <w:tcW w:w="1701" w:type="dxa"/>
            <w:tcBorders>
              <w:top w:val="single" w:sz="4" w:space="0" w:color="auto"/>
              <w:bottom w:val="single" w:sz="12" w:space="0" w:color="auto"/>
              <w:right w:val="single" w:sz="4" w:space="0" w:color="auto"/>
            </w:tcBorders>
            <w:vAlign w:val="center"/>
          </w:tcPr>
          <w:p w14:paraId="193C04A3"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‘Operations’</w:t>
            </w:r>
          </w:p>
        </w:tc>
        <w:tc>
          <w:tcPr>
            <w:tcW w:w="1701" w:type="dxa"/>
            <w:tcBorders>
              <w:top w:val="single" w:sz="4" w:space="0" w:color="auto"/>
              <w:left w:val="single" w:sz="4" w:space="0" w:color="auto"/>
              <w:bottom w:val="single" w:sz="12" w:space="0" w:color="auto"/>
              <w:right w:val="single" w:sz="4" w:space="0" w:color="auto"/>
            </w:tcBorders>
            <w:vAlign w:val="center"/>
          </w:tcPr>
          <w:p w14:paraId="193C04A4"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‘Operations’</w:t>
            </w:r>
          </w:p>
        </w:tc>
        <w:tc>
          <w:tcPr>
            <w:tcW w:w="1560" w:type="dxa"/>
            <w:tcBorders>
              <w:top w:val="single" w:sz="4" w:space="0" w:color="auto"/>
              <w:left w:val="single" w:sz="4" w:space="0" w:color="auto"/>
              <w:bottom w:val="single" w:sz="12" w:space="0" w:color="auto"/>
            </w:tcBorders>
            <w:vAlign w:val="center"/>
          </w:tcPr>
          <w:p w14:paraId="193C04A5"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‘Operations’</w:t>
            </w:r>
          </w:p>
        </w:tc>
        <w:tc>
          <w:tcPr>
            <w:tcW w:w="1559" w:type="dxa"/>
            <w:tcBorders>
              <w:top w:val="single" w:sz="4" w:space="0" w:color="auto"/>
              <w:bottom w:val="single" w:sz="12" w:space="0" w:color="auto"/>
              <w:right w:val="single" w:sz="12" w:space="0" w:color="auto"/>
            </w:tcBorders>
            <w:vAlign w:val="center"/>
          </w:tcPr>
          <w:p w14:paraId="193C04A6" w14:textId="77777777" w:rsidR="000B5D59" w:rsidRPr="001B3DE8" w:rsidRDefault="000B5D59" w:rsidP="00AC07A5">
            <w:pPr>
              <w:pStyle w:val="1NIMTrgMainText"/>
              <w:spacing w:before="0" w:after="0" w:line="240" w:lineRule="auto"/>
              <w:rPr>
                <w:rFonts w:cs="Arial"/>
                <w:color w:val="000000"/>
                <w:sz w:val="18"/>
                <w:szCs w:val="18"/>
              </w:rPr>
            </w:pPr>
            <w:r w:rsidRPr="001B3DE8">
              <w:rPr>
                <w:rFonts w:cs="Arial"/>
                <w:color w:val="000000"/>
                <w:sz w:val="18"/>
                <w:szCs w:val="18"/>
              </w:rPr>
              <w:t>‘Operations’</w:t>
            </w:r>
          </w:p>
        </w:tc>
      </w:tr>
    </w:tbl>
    <w:p w14:paraId="193C04A8" w14:textId="77777777" w:rsidR="006E4C02" w:rsidRPr="001B3DE8" w:rsidRDefault="006E4C02" w:rsidP="006E4C02">
      <w:pPr>
        <w:shd w:val="clear" w:color="auto" w:fill="FFFFFF"/>
        <w:spacing w:before="200" w:after="200" w:line="276" w:lineRule="auto"/>
        <w:rPr>
          <w:rFonts w:cs="Arial"/>
          <w:color w:val="000000" w:themeColor="text1"/>
          <w:sz w:val="20"/>
          <w:szCs w:val="20"/>
        </w:rPr>
      </w:pPr>
    </w:p>
    <w:p w14:paraId="193C04A9" w14:textId="77777777" w:rsidR="006E4C02" w:rsidRPr="001B3DE8" w:rsidRDefault="006E4C02" w:rsidP="006E4C02">
      <w:pPr>
        <w:shd w:val="clear" w:color="auto" w:fill="FFFFFF"/>
        <w:spacing w:before="200" w:after="200" w:line="276" w:lineRule="auto"/>
        <w:rPr>
          <w:rFonts w:cs="Arial"/>
          <w:color w:val="000000" w:themeColor="text1"/>
          <w:sz w:val="20"/>
          <w:szCs w:val="20"/>
        </w:rPr>
      </w:pPr>
    </w:p>
    <w:p w14:paraId="193C04AA" w14:textId="77777777" w:rsidR="00661E08" w:rsidRPr="001B3DE8" w:rsidRDefault="006E4C02" w:rsidP="006E4C02">
      <w:pPr>
        <w:pStyle w:val="ListParagraph"/>
        <w:shd w:val="clear" w:color="auto" w:fill="FFFFFF"/>
        <w:spacing w:before="200" w:after="200" w:line="276" w:lineRule="auto"/>
        <w:ind w:left="426"/>
        <w:rPr>
          <w:rFonts w:cs="Arial"/>
          <w:color w:val="000000" w:themeColor="text1"/>
          <w:sz w:val="20"/>
          <w:szCs w:val="20"/>
          <w:lang w:val="en-US"/>
        </w:rPr>
      </w:pPr>
      <w:r w:rsidRPr="001B3DE8">
        <w:rPr>
          <w:rFonts w:ascii="Arial" w:hAnsi="Arial" w:cs="Arial"/>
          <w:color w:val="000000" w:themeColor="text1"/>
          <w:sz w:val="20"/>
          <w:szCs w:val="20"/>
          <w:lang w:val="en-US"/>
        </w:rPr>
        <w:t>After this work is done, y</w:t>
      </w:r>
      <w:r w:rsidR="00D1478B" w:rsidRPr="001B3DE8">
        <w:rPr>
          <w:rFonts w:ascii="Arial" w:hAnsi="Arial" w:cs="Arial"/>
          <w:color w:val="000000" w:themeColor="text1"/>
          <w:sz w:val="20"/>
          <w:szCs w:val="20"/>
          <w:lang w:val="en-US"/>
        </w:rPr>
        <w:t xml:space="preserve">ou should see all seven charge types listed in the </w:t>
      </w:r>
      <w:r w:rsidR="00D1478B" w:rsidRPr="001B3DE8">
        <w:rPr>
          <w:rFonts w:ascii="Arial" w:hAnsi="Arial" w:cs="Arial"/>
          <w:b/>
          <w:color w:val="000000" w:themeColor="text1"/>
          <w:sz w:val="20"/>
          <w:szCs w:val="20"/>
          <w:lang w:val="en-US"/>
        </w:rPr>
        <w:t xml:space="preserve">Result </w:t>
      </w:r>
      <w:r w:rsidR="00D1478B" w:rsidRPr="001B3DE8">
        <w:rPr>
          <w:rFonts w:ascii="Arial" w:hAnsi="Arial" w:cs="Arial"/>
          <w:color w:val="000000" w:themeColor="text1"/>
          <w:sz w:val="20"/>
          <w:szCs w:val="20"/>
          <w:lang w:val="en-US"/>
        </w:rPr>
        <w:t>window:</w:t>
      </w:r>
    </w:p>
    <w:p w14:paraId="193C04AB" w14:textId="35F6A1EF" w:rsidR="00661E08" w:rsidRPr="001B3DE8" w:rsidRDefault="000307A2" w:rsidP="00FC33C3">
      <w:pPr>
        <w:shd w:val="clear" w:color="auto" w:fill="FFFFFF"/>
        <w:spacing w:before="300" w:after="300" w:line="276" w:lineRule="auto"/>
        <w:jc w:val="center"/>
        <w:rPr>
          <w:rFonts w:cs="Arial"/>
          <w:color w:val="000000" w:themeColor="text1"/>
          <w:sz w:val="20"/>
          <w:szCs w:val="20"/>
        </w:rPr>
      </w:pPr>
      <w:r>
        <w:rPr>
          <w:rFonts w:cs="Arial"/>
          <w:noProof/>
          <w:color w:val="000000" w:themeColor="text1"/>
          <w:sz w:val="20"/>
          <w:szCs w:val="20"/>
          <w:lang w:eastAsia="en-US"/>
        </w:rPr>
        <w:drawing>
          <wp:inline distT="0" distB="0" distL="0" distR="0" wp14:anchorId="748B0F65" wp14:editId="25A16C76">
            <wp:extent cx="4703209" cy="3708977"/>
            <wp:effectExtent l="19050" t="19050" r="21590" b="25400"/>
            <wp:docPr id="27986" name="Picture 2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703441" cy="3709160"/>
                    </a:xfrm>
                    <a:prstGeom prst="rect">
                      <a:avLst/>
                    </a:prstGeom>
                    <a:noFill/>
                    <a:ln>
                      <a:solidFill>
                        <a:schemeClr val="accent1"/>
                      </a:solidFill>
                    </a:ln>
                  </pic:spPr>
                </pic:pic>
              </a:graphicData>
            </a:graphic>
          </wp:inline>
        </w:drawing>
      </w:r>
    </w:p>
    <w:p w14:paraId="193C04AC" w14:textId="77777777" w:rsidR="000A4D90" w:rsidRPr="001B3DE8" w:rsidRDefault="00FA1611" w:rsidP="00D1478B">
      <w:pPr>
        <w:pStyle w:val="Heading3"/>
        <w:tabs>
          <w:tab w:val="clear" w:pos="1701"/>
        </w:tabs>
        <w:spacing w:line="276" w:lineRule="auto"/>
        <w:ind w:left="851" w:hanging="851"/>
        <w:rPr>
          <w:b w:val="0"/>
          <w:color w:val="000000" w:themeColor="text1"/>
        </w:rPr>
      </w:pPr>
      <w:bookmarkStart w:id="1155" w:name="_Toc409617019"/>
      <w:r w:rsidRPr="001B3DE8">
        <w:rPr>
          <w:b w:val="0"/>
          <w:color w:val="000000" w:themeColor="text1"/>
        </w:rPr>
        <w:t>Associate charge types with items</w:t>
      </w:r>
      <w:bookmarkEnd w:id="1155"/>
    </w:p>
    <w:p w14:paraId="193C04AD" w14:textId="77777777" w:rsidR="000512BD" w:rsidRPr="001B3DE8" w:rsidRDefault="00CF4C55" w:rsidP="00EE1838">
      <w:pPr>
        <w:shd w:val="clear" w:color="auto" w:fill="FFFFFF"/>
        <w:spacing w:before="200" w:after="200" w:line="276" w:lineRule="auto"/>
        <w:rPr>
          <w:rFonts w:cs="Arial"/>
          <w:color w:val="000000" w:themeColor="text1"/>
          <w:sz w:val="20"/>
          <w:szCs w:val="20"/>
        </w:rPr>
      </w:pPr>
      <w:r w:rsidRPr="001B3DE8">
        <w:rPr>
          <w:rFonts w:cs="Arial"/>
          <w:color w:val="000000" w:themeColor="text1"/>
          <w:sz w:val="20"/>
          <w:szCs w:val="20"/>
        </w:rPr>
        <w:t xml:space="preserve">Having created the charge types in the previous section, we now associate them with the appropriate </w:t>
      </w:r>
      <w:r w:rsidR="00EE1838" w:rsidRPr="001B3DE8">
        <w:rPr>
          <w:rFonts w:cs="Arial"/>
          <w:color w:val="000000" w:themeColor="text1"/>
          <w:sz w:val="20"/>
          <w:szCs w:val="20"/>
        </w:rPr>
        <w:t>items</w:t>
      </w:r>
      <w:r w:rsidRPr="001B3DE8">
        <w:rPr>
          <w:rFonts w:cs="Arial"/>
          <w:color w:val="000000" w:themeColor="text1"/>
          <w:sz w:val="20"/>
          <w:szCs w:val="20"/>
        </w:rPr>
        <w:t xml:space="preserve">, in order to be able to provide </w:t>
      </w:r>
      <w:r w:rsidR="00661E08" w:rsidRPr="001B3DE8">
        <w:rPr>
          <w:rFonts w:cs="Arial"/>
          <w:color w:val="000000" w:themeColor="text1"/>
          <w:sz w:val="20"/>
          <w:szCs w:val="20"/>
        </w:rPr>
        <w:t xml:space="preserve">a </w:t>
      </w:r>
      <w:r w:rsidRPr="001B3DE8">
        <w:rPr>
          <w:rFonts w:cs="Arial"/>
          <w:color w:val="000000" w:themeColor="text1"/>
          <w:sz w:val="20"/>
          <w:szCs w:val="20"/>
        </w:rPr>
        <w:t xml:space="preserve">pricing structure </w:t>
      </w:r>
      <w:r w:rsidR="00661E08" w:rsidRPr="001B3DE8">
        <w:rPr>
          <w:rFonts w:cs="Arial"/>
          <w:color w:val="000000" w:themeColor="text1"/>
          <w:sz w:val="20"/>
          <w:szCs w:val="20"/>
        </w:rPr>
        <w:t>for</w:t>
      </w:r>
      <w:r w:rsidRPr="001B3DE8">
        <w:rPr>
          <w:rFonts w:cs="Arial"/>
          <w:color w:val="000000" w:themeColor="text1"/>
          <w:sz w:val="20"/>
          <w:szCs w:val="20"/>
        </w:rPr>
        <w:t xml:space="preserve"> our </w:t>
      </w:r>
      <w:r w:rsidR="00661E08" w:rsidRPr="001B3DE8">
        <w:rPr>
          <w:rFonts w:cs="Arial"/>
          <w:color w:val="000000" w:themeColor="text1"/>
          <w:sz w:val="20"/>
          <w:szCs w:val="20"/>
        </w:rPr>
        <w:t>service model</w:t>
      </w:r>
      <w:r w:rsidRPr="001B3DE8">
        <w:rPr>
          <w:rFonts w:cs="Arial"/>
          <w:color w:val="000000" w:themeColor="text1"/>
          <w:sz w:val="20"/>
          <w:szCs w:val="20"/>
        </w:rPr>
        <w:t>.</w:t>
      </w:r>
    </w:p>
    <w:p w14:paraId="193C04AE" w14:textId="71540251" w:rsidR="000A4D90" w:rsidRPr="001B3DE8" w:rsidRDefault="00EE1838" w:rsidP="00917A5F">
      <w:pPr>
        <w:pStyle w:val="1NIMTrgMainText"/>
        <w:numPr>
          <w:ilvl w:val="0"/>
          <w:numId w:val="41"/>
        </w:numPr>
        <w:spacing w:before="200"/>
        <w:ind w:left="425" w:hanging="425"/>
        <w:rPr>
          <w:color w:val="000000" w:themeColor="text1"/>
        </w:rPr>
      </w:pPr>
      <w:r w:rsidRPr="001B3DE8">
        <w:rPr>
          <w:color w:val="000000" w:themeColor="text1"/>
        </w:rPr>
        <w:t xml:space="preserve">Go to </w:t>
      </w:r>
      <w:del w:id="1156" w:author="Claire Carbone" w:date="2015-01-17T17:24:00Z">
        <w:r w:rsidRPr="001B3DE8" w:rsidDel="00674159">
          <w:rPr>
            <w:i/>
            <w:color w:val="000000" w:themeColor="text1"/>
          </w:rPr>
          <w:delText>Catalog Designer</w:delText>
        </w:r>
      </w:del>
      <w:ins w:id="1157" w:author="Claire Carbone" w:date="2015-01-17T17:24:00Z">
        <w:r w:rsidR="00674159">
          <w:rPr>
            <w:i/>
            <w:color w:val="000000" w:themeColor="text1"/>
          </w:rPr>
          <w:t>Product</w:t>
        </w:r>
      </w:ins>
      <w:r w:rsidRPr="001B3DE8">
        <w:rPr>
          <w:i/>
          <w:color w:val="000000" w:themeColor="text1"/>
        </w:rPr>
        <w:t xml:space="preserve"> &gt; Item</w:t>
      </w:r>
      <w:ins w:id="1158" w:author="Claire Carbone" w:date="2015-01-17T17:24:00Z">
        <w:r w:rsidR="00674159">
          <w:rPr>
            <w:i/>
            <w:color w:val="000000" w:themeColor="text1"/>
          </w:rPr>
          <w:t xml:space="preserve"> in Quick Start Menu</w:t>
        </w:r>
      </w:ins>
      <w:del w:id="1159" w:author="Claire Carbone" w:date="2015-01-17T17:24:00Z">
        <w:r w:rsidRPr="001B3DE8" w:rsidDel="00674159">
          <w:rPr>
            <w:i/>
            <w:color w:val="000000" w:themeColor="text1"/>
          </w:rPr>
          <w:delText>s</w:delText>
        </w:r>
      </w:del>
      <w:r w:rsidRPr="001B3DE8">
        <w:rPr>
          <w:color w:val="000000" w:themeColor="text1"/>
        </w:rPr>
        <w:t>.</w:t>
      </w:r>
    </w:p>
    <w:p w14:paraId="0D9DF8DD" w14:textId="0060F587" w:rsidR="00A36ECE" w:rsidRDefault="00A36ECE" w:rsidP="00917A5F">
      <w:pPr>
        <w:pStyle w:val="1NIMTrgMainText"/>
        <w:numPr>
          <w:ilvl w:val="0"/>
          <w:numId w:val="41"/>
        </w:numPr>
        <w:spacing w:before="200"/>
        <w:ind w:left="425" w:hanging="425"/>
        <w:rPr>
          <w:ins w:id="1160" w:author="Claire Carbone" w:date="2015-01-21T14:21:00Z"/>
          <w:color w:val="000000" w:themeColor="text1"/>
        </w:rPr>
      </w:pPr>
      <w:ins w:id="1161" w:author="Claire Carbone" w:date="2015-01-21T14:21:00Z">
        <w:r>
          <w:rPr>
            <w:color w:val="000000" w:themeColor="text1"/>
          </w:rPr>
          <w:t>Click on Search</w:t>
        </w:r>
      </w:ins>
    </w:p>
    <w:p w14:paraId="193C04AF" w14:textId="3036E959" w:rsidR="00EE1838" w:rsidRPr="001B3DE8" w:rsidRDefault="00EE1838" w:rsidP="00917A5F">
      <w:pPr>
        <w:pStyle w:val="1NIMTrgMainText"/>
        <w:numPr>
          <w:ilvl w:val="0"/>
          <w:numId w:val="41"/>
        </w:numPr>
        <w:spacing w:before="200"/>
        <w:ind w:left="425" w:hanging="425"/>
        <w:rPr>
          <w:color w:val="000000" w:themeColor="text1"/>
        </w:rPr>
      </w:pPr>
      <w:del w:id="1162" w:author="Claire Carbone" w:date="2015-01-21T14:21:00Z">
        <w:r w:rsidRPr="001B3DE8" w:rsidDel="00A36ECE">
          <w:rPr>
            <w:color w:val="000000" w:themeColor="text1"/>
          </w:rPr>
          <w:delText xml:space="preserve">Drill down in the </w:delText>
        </w:r>
        <w:r w:rsidRPr="001B3DE8" w:rsidDel="00A36ECE">
          <w:rPr>
            <w:b/>
            <w:color w:val="000000" w:themeColor="text1"/>
          </w:rPr>
          <w:delText>Item</w:delText>
        </w:r>
        <w:r w:rsidRPr="001B3DE8" w:rsidDel="00A36ECE">
          <w:rPr>
            <w:color w:val="000000" w:themeColor="text1"/>
          </w:rPr>
          <w:delText xml:space="preserve"> panel on the left</w:delText>
        </w:r>
      </w:del>
      <w:ins w:id="1163" w:author="Claire Carbone" w:date="2015-01-21T14:21:00Z">
        <w:r w:rsidR="00A36ECE">
          <w:rPr>
            <w:color w:val="000000" w:themeColor="text1"/>
          </w:rPr>
          <w:t>L</w:t>
        </w:r>
      </w:ins>
      <w:del w:id="1164" w:author="Claire Carbone" w:date="2015-01-21T14:21:00Z">
        <w:r w:rsidRPr="001B3DE8" w:rsidDel="00A36ECE">
          <w:rPr>
            <w:color w:val="000000" w:themeColor="text1"/>
          </w:rPr>
          <w:delText>, l</w:delText>
        </w:r>
      </w:del>
      <w:r w:rsidRPr="001B3DE8">
        <w:rPr>
          <w:color w:val="000000" w:themeColor="text1"/>
        </w:rPr>
        <w:t xml:space="preserve">ocate the </w:t>
      </w:r>
      <w:r w:rsidRPr="001B3DE8">
        <w:rPr>
          <w:b/>
          <w:color w:val="000000" w:themeColor="text1"/>
        </w:rPr>
        <w:t>Very High Speed Internet</w:t>
      </w:r>
      <w:r w:rsidRPr="001B3DE8">
        <w:rPr>
          <w:color w:val="000000" w:themeColor="text1"/>
        </w:rPr>
        <w:t xml:space="preserve"> product item, and click the </w:t>
      </w:r>
      <w:r w:rsidR="000307A2" w:rsidRPr="001B3DE8">
        <w:rPr>
          <w:color w:val="000000" w:themeColor="text1"/>
        </w:rPr>
        <w:t>‘</w:t>
      </w:r>
      <w:r w:rsidR="000307A2">
        <w:rPr>
          <w:b/>
          <w:color w:val="000000" w:themeColor="text1"/>
        </w:rPr>
        <w:t>&gt;</w:t>
      </w:r>
      <w:r w:rsidRPr="001B3DE8">
        <w:rPr>
          <w:color w:val="000000" w:themeColor="text1"/>
        </w:rPr>
        <w:t>’ sign to the left of the item to show</w:t>
      </w:r>
      <w:del w:id="1165" w:author="Claire Carbone" w:date="2015-01-17T17:28:00Z">
        <w:r w:rsidRPr="001B3DE8" w:rsidDel="00156FDA">
          <w:rPr>
            <w:color w:val="000000" w:themeColor="text1"/>
          </w:rPr>
          <w:delText xml:space="preserve"> </w:delText>
        </w:r>
        <w:r w:rsidRPr="00156FDA" w:rsidDel="00156FDA">
          <w:rPr>
            <w:color w:val="000000" w:themeColor="text1"/>
          </w:rPr>
          <w:delText>the</w:delText>
        </w:r>
      </w:del>
      <w:r w:rsidRPr="00156FDA">
        <w:rPr>
          <w:color w:val="000000" w:themeColor="text1"/>
        </w:rPr>
        <w:t xml:space="preserve"> </w:t>
      </w:r>
      <w:del w:id="1166" w:author="Claire Carbone" w:date="2015-01-17T17:27:00Z">
        <w:r w:rsidRPr="00156FDA" w:rsidDel="00156FDA">
          <w:rPr>
            <w:color w:val="000000" w:themeColor="text1"/>
            <w:rPrChange w:id="1167" w:author="Claire Carbone" w:date="2015-01-17T17:28:00Z">
              <w:rPr>
                <w:b/>
                <w:color w:val="000000" w:themeColor="text1"/>
              </w:rPr>
            </w:rPrChange>
          </w:rPr>
          <w:delText>Attributes folder list</w:delText>
        </w:r>
      </w:del>
      <w:ins w:id="1168" w:author="Claire Carbone" w:date="2015-01-17T17:27:00Z">
        <w:r w:rsidR="00156FDA" w:rsidRPr="00156FDA">
          <w:rPr>
            <w:color w:val="000000" w:themeColor="text1"/>
            <w:rPrChange w:id="1169" w:author="Claire Carbone" w:date="2015-01-17T17:28:00Z">
              <w:rPr>
                <w:b/>
                <w:color w:val="000000" w:themeColor="text1"/>
              </w:rPr>
            </w:rPrChange>
          </w:rPr>
          <w:t>this item’s details</w:t>
        </w:r>
      </w:ins>
      <w:r w:rsidRPr="00156FDA">
        <w:rPr>
          <w:color w:val="000000" w:themeColor="text1"/>
        </w:rPr>
        <w:t>.</w:t>
      </w:r>
    </w:p>
    <w:p w14:paraId="193C04B0" w14:textId="35A3C271" w:rsidR="00EE1838" w:rsidRPr="001B3DE8" w:rsidRDefault="000307A2" w:rsidP="00917A5F">
      <w:pPr>
        <w:pStyle w:val="1NIMTrgMainText"/>
        <w:numPr>
          <w:ilvl w:val="0"/>
          <w:numId w:val="41"/>
        </w:numPr>
        <w:spacing w:before="200"/>
        <w:ind w:left="425" w:hanging="425"/>
        <w:rPr>
          <w:color w:val="000000" w:themeColor="text1"/>
        </w:rPr>
      </w:pPr>
      <w:r>
        <w:rPr>
          <w:color w:val="000000" w:themeColor="text1"/>
        </w:rPr>
        <w:t xml:space="preserve">Go to the </w:t>
      </w:r>
      <w:r w:rsidRPr="00965412">
        <w:rPr>
          <w:b/>
          <w:color w:val="000000" w:themeColor="text1"/>
        </w:rPr>
        <w:t>Prices</w:t>
      </w:r>
      <w:r>
        <w:rPr>
          <w:color w:val="000000" w:themeColor="text1"/>
        </w:rPr>
        <w:t xml:space="preserve"> tab</w:t>
      </w:r>
      <w:r w:rsidR="00EE1838" w:rsidRPr="001B3DE8">
        <w:rPr>
          <w:color w:val="000000" w:themeColor="text1"/>
        </w:rPr>
        <w:t xml:space="preserve"> to add a new charge.</w:t>
      </w:r>
    </w:p>
    <w:p w14:paraId="364D49E6" w14:textId="0328C5C9" w:rsidR="00156FDA" w:rsidRDefault="00EE1838">
      <w:pPr>
        <w:pStyle w:val="1NIMTrgMainText"/>
        <w:numPr>
          <w:ilvl w:val="0"/>
          <w:numId w:val="41"/>
        </w:numPr>
        <w:spacing w:before="200"/>
        <w:ind w:left="425" w:hanging="425"/>
        <w:rPr>
          <w:ins w:id="1170" w:author="Claire Carbone" w:date="2015-01-17T17:30:00Z"/>
          <w:color w:val="000000" w:themeColor="text1"/>
        </w:rPr>
      </w:pPr>
      <w:r w:rsidRPr="001B3DE8">
        <w:rPr>
          <w:color w:val="000000" w:themeColor="text1"/>
        </w:rPr>
        <w:t xml:space="preserve">Then click on the </w:t>
      </w:r>
      <w:r w:rsidRPr="001B3DE8">
        <w:rPr>
          <w:b/>
          <w:color w:val="000000" w:themeColor="text1"/>
        </w:rPr>
        <w:t>finder</w:t>
      </w:r>
      <w:r w:rsidRPr="001B3DE8">
        <w:rPr>
          <w:color w:val="000000" w:themeColor="text1"/>
        </w:rPr>
        <w:t xml:space="preserve"> icon next to the </w:t>
      </w:r>
      <w:r w:rsidR="007C692C">
        <w:rPr>
          <w:b/>
          <w:color w:val="000000" w:themeColor="text1"/>
        </w:rPr>
        <w:t>Item Charges</w:t>
      </w:r>
      <w:r w:rsidRPr="001B3DE8">
        <w:rPr>
          <w:color w:val="000000" w:themeColor="text1"/>
        </w:rPr>
        <w:t xml:space="preserve"> </w:t>
      </w:r>
      <w:r w:rsidR="007C692C">
        <w:rPr>
          <w:color w:val="000000" w:themeColor="text1"/>
        </w:rPr>
        <w:t>window</w:t>
      </w:r>
      <w:ins w:id="1171" w:author="Claire Carbone" w:date="2015-01-17T17:29:00Z">
        <w:r w:rsidR="00156FDA">
          <w:rPr>
            <w:color w:val="000000" w:themeColor="text1"/>
          </w:rPr>
          <w:t xml:space="preserve"> on the right</w:t>
        </w:r>
      </w:ins>
      <w:r w:rsidRPr="001B3DE8">
        <w:rPr>
          <w:color w:val="000000" w:themeColor="text1"/>
        </w:rPr>
        <w:t xml:space="preserve">. </w:t>
      </w:r>
    </w:p>
    <w:p w14:paraId="4E38684B" w14:textId="2D5D31E2" w:rsidR="00156FDA" w:rsidRPr="00156FDA" w:rsidRDefault="00156FDA">
      <w:pPr>
        <w:pStyle w:val="1NIMTrgMainText"/>
        <w:spacing w:before="200"/>
        <w:ind w:left="425"/>
        <w:rPr>
          <w:color w:val="000000" w:themeColor="text1"/>
        </w:rPr>
        <w:pPrChange w:id="1172" w:author="Claire Carbone" w:date="2015-01-17T17:30:00Z">
          <w:pPr>
            <w:pStyle w:val="1NIMTrgMainText"/>
            <w:numPr>
              <w:numId w:val="41"/>
            </w:numPr>
            <w:spacing w:before="200"/>
            <w:ind w:left="425" w:hanging="425"/>
          </w:pPr>
        </w:pPrChange>
      </w:pPr>
      <w:ins w:id="1173" w:author="Claire Carbone" w:date="2015-01-17T17:30:00Z">
        <w:r w:rsidRPr="00EC7ED6">
          <w:t>(You should see all seven charge types we created</w:t>
        </w:r>
        <w:r>
          <w:t>)</w:t>
        </w:r>
      </w:ins>
    </w:p>
    <w:p w14:paraId="193C04B2" w14:textId="1FE38CA0" w:rsidR="00661E08" w:rsidRPr="00EC7ED6" w:rsidRDefault="001630B0">
      <w:pPr>
        <w:pStyle w:val="1NIMTrgMainText"/>
        <w:spacing w:before="300" w:after="300"/>
        <w:jc w:val="center"/>
      </w:pPr>
      <w:ins w:id="1174" w:author="Claire Carbone" w:date="2015-01-21T14:25:00Z">
        <w:r>
          <w:rPr>
            <w:noProof/>
          </w:rPr>
          <w:drawing>
            <wp:inline distT="0" distB="0" distL="0" distR="0" wp14:anchorId="586300BB" wp14:editId="1FB6CB9B">
              <wp:extent cx="6373091" cy="2106846"/>
              <wp:effectExtent l="19050" t="19050" r="8890" b="27305"/>
              <wp:docPr id="27856" name="Picture 2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372966" cy="2106805"/>
                      </a:xfrm>
                      <a:prstGeom prst="rect">
                        <a:avLst/>
                      </a:prstGeom>
                      <a:noFill/>
                      <a:ln>
                        <a:solidFill>
                          <a:schemeClr val="accent1"/>
                        </a:solidFill>
                      </a:ln>
                    </pic:spPr>
                  </pic:pic>
                </a:graphicData>
              </a:graphic>
            </wp:inline>
          </w:drawing>
        </w:r>
      </w:ins>
      <w:del w:id="1175" w:author="Claire Carbone" w:date="2015-01-21T14:25:00Z">
        <w:r w:rsidR="007C692C" w:rsidDel="001630B0">
          <w:rPr>
            <w:noProof/>
          </w:rPr>
          <w:drawing>
            <wp:inline distT="0" distB="0" distL="0" distR="0" wp14:anchorId="054F0B5B" wp14:editId="35C2DD70">
              <wp:extent cx="6341485" cy="2348346"/>
              <wp:effectExtent l="19050" t="19050" r="21590" b="13970"/>
              <wp:docPr id="27987" name="Picture 2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341361" cy="2348300"/>
                      </a:xfrm>
                      <a:prstGeom prst="rect">
                        <a:avLst/>
                      </a:prstGeom>
                      <a:noFill/>
                      <a:ln>
                        <a:solidFill>
                          <a:schemeClr val="accent1"/>
                        </a:solidFill>
                      </a:ln>
                    </pic:spPr>
                  </pic:pic>
                </a:graphicData>
              </a:graphic>
            </wp:inline>
          </w:drawing>
        </w:r>
      </w:del>
    </w:p>
    <w:p w14:paraId="193C04B3" w14:textId="2CAEE61C" w:rsidR="00EE1838" w:rsidRPr="00EC7ED6" w:rsidDel="00156FDA" w:rsidRDefault="00471FA2" w:rsidP="00917A5F">
      <w:pPr>
        <w:pStyle w:val="1NIMTrgMainText"/>
        <w:numPr>
          <w:ilvl w:val="0"/>
          <w:numId w:val="41"/>
        </w:numPr>
        <w:spacing w:before="200"/>
        <w:ind w:left="426" w:hanging="426"/>
        <w:rPr>
          <w:del w:id="1176" w:author="Claire Carbone" w:date="2015-01-17T17:31:00Z"/>
        </w:rPr>
      </w:pPr>
      <w:del w:id="1177" w:author="Claire Carbone" w:date="2015-01-17T17:31:00Z">
        <w:r w:rsidRPr="00EC7ED6" w:rsidDel="00156FDA">
          <w:delText xml:space="preserve">In the </w:delText>
        </w:r>
        <w:r w:rsidRPr="00EC7ED6" w:rsidDel="00156FDA">
          <w:rPr>
            <w:b/>
          </w:rPr>
          <w:delText>Search Criteria</w:delText>
        </w:r>
        <w:r w:rsidRPr="00EC7ED6" w:rsidDel="00156FDA">
          <w:delText xml:space="preserve"> screen click </w:delText>
        </w:r>
        <w:r w:rsidRPr="00EC7ED6" w:rsidDel="00156FDA">
          <w:rPr>
            <w:b/>
          </w:rPr>
          <w:delText xml:space="preserve">Search </w:delText>
        </w:r>
        <w:r w:rsidRPr="00EC7ED6" w:rsidDel="00156FDA">
          <w:delText xml:space="preserve">and locate the </w:delText>
        </w:r>
        <w:r w:rsidRPr="00EC7ED6" w:rsidDel="00156FDA">
          <w:rPr>
            <w:b/>
          </w:rPr>
          <w:delText xml:space="preserve">Setup Fee </w:delText>
        </w:r>
        <w:r w:rsidRPr="00EC7ED6" w:rsidDel="00156FDA">
          <w:delText xml:space="preserve">charge type we created earlier. (You should see all seven charge types we created in the </w:delText>
        </w:r>
        <w:r w:rsidRPr="00EC7ED6" w:rsidDel="00156FDA">
          <w:rPr>
            <w:b/>
          </w:rPr>
          <w:delText xml:space="preserve">Result </w:delText>
        </w:r>
        <w:r w:rsidRPr="00EC7ED6" w:rsidDel="00156FDA">
          <w:delText>table).</w:delText>
        </w:r>
      </w:del>
    </w:p>
    <w:p w14:paraId="193C04B4" w14:textId="1BDE63A4" w:rsidR="00661E08" w:rsidRPr="00EC7ED6" w:rsidRDefault="00471FA2" w:rsidP="00917A5F">
      <w:pPr>
        <w:pStyle w:val="1NIMTrgMainText"/>
        <w:numPr>
          <w:ilvl w:val="0"/>
          <w:numId w:val="41"/>
        </w:numPr>
        <w:spacing w:before="200"/>
        <w:ind w:left="425" w:hanging="425"/>
      </w:pPr>
      <w:r w:rsidRPr="00EC7ED6">
        <w:t xml:space="preserve">Select and </w:t>
      </w:r>
      <w:r w:rsidR="007C692C">
        <w:t>drag</w:t>
      </w:r>
      <w:r w:rsidR="007C692C" w:rsidRPr="00EC7ED6">
        <w:t xml:space="preserve"> </w:t>
      </w:r>
      <w:r w:rsidRPr="00EC7ED6">
        <w:t xml:space="preserve">the </w:t>
      </w:r>
      <w:r w:rsidRPr="00EC7ED6">
        <w:rPr>
          <w:b/>
        </w:rPr>
        <w:t xml:space="preserve">Setup Fee </w:t>
      </w:r>
      <w:r w:rsidRPr="00EC7ED6">
        <w:t>charge type</w:t>
      </w:r>
      <w:r w:rsidR="007C692C">
        <w:t xml:space="preserve"> over under List of Charges</w:t>
      </w:r>
      <w:r w:rsidRPr="00EC7ED6">
        <w:t xml:space="preserve">. As we saw with other objects, as well as populating the </w:t>
      </w:r>
      <w:r w:rsidRPr="00EC7ED6">
        <w:rPr>
          <w:b/>
        </w:rPr>
        <w:t>Charge Type</w:t>
      </w:r>
      <w:r w:rsidRPr="00EC7ED6">
        <w:t xml:space="preserve"> field, the system also updates the </w:t>
      </w:r>
      <w:r w:rsidRPr="00EC7ED6">
        <w:rPr>
          <w:b/>
        </w:rPr>
        <w:t xml:space="preserve">Code </w:t>
      </w:r>
      <w:r w:rsidRPr="00EC7ED6">
        <w:t xml:space="preserve">and </w:t>
      </w:r>
      <w:r w:rsidRPr="00EC7ED6">
        <w:rPr>
          <w:b/>
        </w:rPr>
        <w:t>Name</w:t>
      </w:r>
      <w:r w:rsidRPr="00EC7ED6">
        <w:t xml:space="preserve"> fields, - inherited from the selected charge type.</w:t>
      </w:r>
    </w:p>
    <w:p w14:paraId="193C04B5" w14:textId="49EE410E" w:rsidR="00471FA2" w:rsidRPr="00EC7ED6" w:rsidRDefault="00471FA2" w:rsidP="00917A5F">
      <w:pPr>
        <w:pStyle w:val="1NIMTrgMainText"/>
        <w:numPr>
          <w:ilvl w:val="0"/>
          <w:numId w:val="41"/>
        </w:numPr>
        <w:spacing w:before="200" w:after="100"/>
        <w:ind w:left="425" w:hanging="425"/>
      </w:pPr>
      <w:r w:rsidRPr="00EC7ED6">
        <w:t xml:space="preserve">Amend the </w:t>
      </w:r>
      <w:r w:rsidRPr="00EC7ED6">
        <w:rPr>
          <w:b/>
        </w:rPr>
        <w:t>Name</w:t>
      </w:r>
      <w:r w:rsidRPr="00EC7ED6">
        <w:t xml:space="preserve"> value to ‘</w:t>
      </w:r>
      <w:r w:rsidR="00EC7ED6">
        <w:rPr>
          <w:b/>
        </w:rPr>
        <w:t>Setup F</w:t>
      </w:r>
      <w:r w:rsidRPr="00EC7ED6">
        <w:rPr>
          <w:b/>
        </w:rPr>
        <w:t>ee</w:t>
      </w:r>
      <w:r w:rsidRPr="00EC7ED6">
        <w:t>’, then ensure that all other fields are completed, as shown in the table below:</w:t>
      </w:r>
    </w:p>
    <w:tbl>
      <w:tblPr>
        <w:tblStyle w:val="TableGrid"/>
        <w:tblpPr w:leftFromText="180" w:rightFromText="180" w:vertAnchor="text" w:horzAnchor="margin" w:tblpXSpec="center" w:tblpY="204"/>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235"/>
        <w:gridCol w:w="3118"/>
      </w:tblGrid>
      <w:tr w:rsidR="00471FA2" w:rsidRPr="001B3DE8" w14:paraId="193C04B8" w14:textId="77777777" w:rsidTr="00471FA2">
        <w:trPr>
          <w:trHeight w:val="340"/>
        </w:trPr>
        <w:tc>
          <w:tcPr>
            <w:tcW w:w="2235" w:type="dxa"/>
            <w:tcBorders>
              <w:top w:val="single" w:sz="12" w:space="0" w:color="auto"/>
              <w:bottom w:val="single" w:sz="4" w:space="0" w:color="auto"/>
            </w:tcBorders>
            <w:shd w:val="clear" w:color="auto" w:fill="BFBFBF"/>
            <w:vAlign w:val="center"/>
          </w:tcPr>
          <w:p w14:paraId="193C04B6" w14:textId="77777777" w:rsidR="00471FA2" w:rsidRPr="001B3DE8" w:rsidRDefault="00471FA2" w:rsidP="00762652">
            <w:pPr>
              <w:pStyle w:val="1NIMTrgMainText"/>
              <w:spacing w:before="0" w:after="0" w:line="240" w:lineRule="auto"/>
              <w:rPr>
                <w:b/>
                <w:color w:val="000000"/>
              </w:rPr>
            </w:pPr>
            <w:r w:rsidRPr="001B3DE8">
              <w:rPr>
                <w:b/>
                <w:color w:val="000000"/>
              </w:rPr>
              <w:t>Status</w:t>
            </w:r>
          </w:p>
        </w:tc>
        <w:tc>
          <w:tcPr>
            <w:tcW w:w="3118" w:type="dxa"/>
            <w:tcBorders>
              <w:top w:val="single" w:sz="12" w:space="0" w:color="auto"/>
              <w:bottom w:val="single" w:sz="4" w:space="0" w:color="auto"/>
              <w:right w:val="single" w:sz="12" w:space="0" w:color="auto"/>
            </w:tcBorders>
            <w:vAlign w:val="center"/>
          </w:tcPr>
          <w:p w14:paraId="193C04B7" w14:textId="77777777" w:rsidR="00471FA2" w:rsidRPr="001B3DE8" w:rsidRDefault="00C66E17" w:rsidP="00762652">
            <w:pPr>
              <w:pStyle w:val="1NIMTrgMainText"/>
              <w:spacing w:before="0" w:after="0" w:line="240" w:lineRule="auto"/>
              <w:rPr>
                <w:color w:val="000000"/>
              </w:rPr>
            </w:pPr>
            <w:r w:rsidRPr="001B3DE8">
              <w:rPr>
                <w:color w:val="000000"/>
              </w:rPr>
              <w:t>‘Definition’</w:t>
            </w:r>
          </w:p>
        </w:tc>
      </w:tr>
      <w:tr w:rsidR="00471FA2" w:rsidRPr="001B3DE8" w14:paraId="193C04BB" w14:textId="77777777" w:rsidTr="00471FA2">
        <w:trPr>
          <w:trHeight w:val="340"/>
        </w:trPr>
        <w:tc>
          <w:tcPr>
            <w:tcW w:w="2235" w:type="dxa"/>
            <w:tcBorders>
              <w:top w:val="single" w:sz="4" w:space="0" w:color="auto"/>
              <w:bottom w:val="single" w:sz="4" w:space="0" w:color="auto"/>
            </w:tcBorders>
            <w:shd w:val="clear" w:color="auto" w:fill="BFBFBF"/>
            <w:vAlign w:val="center"/>
          </w:tcPr>
          <w:p w14:paraId="193C04B9" w14:textId="77777777" w:rsidR="00471FA2" w:rsidRPr="001B3DE8" w:rsidRDefault="00471FA2" w:rsidP="00762652">
            <w:pPr>
              <w:pStyle w:val="1NIMTrgMainText"/>
              <w:spacing w:before="0" w:after="0" w:line="240" w:lineRule="auto"/>
              <w:rPr>
                <w:b/>
                <w:color w:val="000000"/>
              </w:rPr>
            </w:pPr>
            <w:r w:rsidRPr="001B3DE8">
              <w:rPr>
                <w:b/>
                <w:color w:val="000000"/>
              </w:rPr>
              <w:t>Cancel</w:t>
            </w:r>
          </w:p>
        </w:tc>
        <w:tc>
          <w:tcPr>
            <w:tcW w:w="3118" w:type="dxa"/>
            <w:tcBorders>
              <w:top w:val="single" w:sz="4" w:space="0" w:color="auto"/>
              <w:bottom w:val="single" w:sz="4" w:space="0" w:color="auto"/>
              <w:right w:val="single" w:sz="12" w:space="0" w:color="auto"/>
            </w:tcBorders>
            <w:vAlign w:val="center"/>
          </w:tcPr>
          <w:p w14:paraId="193C04BA" w14:textId="77777777" w:rsidR="00471FA2" w:rsidRPr="001B3DE8" w:rsidRDefault="00C66E17" w:rsidP="00762652">
            <w:pPr>
              <w:pStyle w:val="1NIMTrgMainText"/>
              <w:spacing w:before="0" w:after="0" w:line="240" w:lineRule="auto"/>
              <w:rPr>
                <w:color w:val="000000"/>
              </w:rPr>
            </w:pPr>
            <w:r w:rsidRPr="001B3DE8">
              <w:rPr>
                <w:color w:val="000000"/>
              </w:rPr>
              <w:t>N/A (leave unchecked)</w:t>
            </w:r>
          </w:p>
        </w:tc>
      </w:tr>
      <w:tr w:rsidR="00471FA2" w:rsidRPr="001B3DE8" w14:paraId="193C04BE" w14:textId="77777777" w:rsidTr="00471FA2">
        <w:trPr>
          <w:trHeight w:val="340"/>
        </w:trPr>
        <w:tc>
          <w:tcPr>
            <w:tcW w:w="2235" w:type="dxa"/>
            <w:tcBorders>
              <w:top w:val="single" w:sz="4" w:space="0" w:color="auto"/>
              <w:bottom w:val="single" w:sz="4" w:space="0" w:color="auto"/>
            </w:tcBorders>
            <w:shd w:val="clear" w:color="auto" w:fill="BFBFBF"/>
            <w:vAlign w:val="center"/>
          </w:tcPr>
          <w:p w14:paraId="193C04BC" w14:textId="77777777" w:rsidR="00471FA2" w:rsidRPr="001B3DE8" w:rsidRDefault="00471FA2" w:rsidP="00762652">
            <w:pPr>
              <w:pStyle w:val="1NIMTrgMainText"/>
              <w:spacing w:before="0" w:after="0" w:line="240" w:lineRule="auto"/>
              <w:rPr>
                <w:b/>
                <w:color w:val="000000"/>
              </w:rPr>
            </w:pPr>
            <w:r w:rsidRPr="001B3DE8">
              <w:rPr>
                <w:b/>
                <w:color w:val="000000"/>
              </w:rPr>
              <w:t>Start Date</w:t>
            </w:r>
          </w:p>
        </w:tc>
        <w:tc>
          <w:tcPr>
            <w:tcW w:w="3118" w:type="dxa"/>
            <w:tcBorders>
              <w:top w:val="single" w:sz="4" w:space="0" w:color="auto"/>
              <w:bottom w:val="single" w:sz="4" w:space="0" w:color="auto"/>
              <w:right w:val="single" w:sz="12" w:space="0" w:color="auto"/>
            </w:tcBorders>
            <w:vAlign w:val="center"/>
          </w:tcPr>
          <w:p w14:paraId="193C04BD" w14:textId="77777777" w:rsidR="00471FA2" w:rsidRPr="001B3DE8" w:rsidRDefault="00471FA2" w:rsidP="00762652">
            <w:pPr>
              <w:pStyle w:val="1NIMTrgMainText"/>
              <w:spacing w:before="0" w:after="0" w:line="240" w:lineRule="auto"/>
              <w:rPr>
                <w:color w:val="000000"/>
              </w:rPr>
            </w:pPr>
            <w:r w:rsidRPr="001B3DE8">
              <w:rPr>
                <w:color w:val="000000"/>
              </w:rPr>
              <w:t>[Today’s date]</w:t>
            </w:r>
          </w:p>
        </w:tc>
      </w:tr>
      <w:tr w:rsidR="00471FA2" w:rsidRPr="001B3DE8" w14:paraId="193C04C1" w14:textId="77777777" w:rsidTr="00471FA2">
        <w:trPr>
          <w:trHeight w:val="340"/>
        </w:trPr>
        <w:tc>
          <w:tcPr>
            <w:tcW w:w="2235" w:type="dxa"/>
            <w:tcBorders>
              <w:top w:val="single" w:sz="4" w:space="0" w:color="auto"/>
              <w:bottom w:val="single" w:sz="4" w:space="0" w:color="auto"/>
            </w:tcBorders>
            <w:shd w:val="clear" w:color="auto" w:fill="BFBFBF"/>
            <w:vAlign w:val="center"/>
          </w:tcPr>
          <w:p w14:paraId="193C04BF" w14:textId="77777777" w:rsidR="00471FA2" w:rsidRPr="001B3DE8" w:rsidRDefault="00471FA2" w:rsidP="00762652">
            <w:pPr>
              <w:pStyle w:val="1NIMTrgMainText"/>
              <w:spacing w:before="0" w:after="0" w:line="240" w:lineRule="auto"/>
              <w:rPr>
                <w:b/>
                <w:color w:val="000000"/>
              </w:rPr>
            </w:pPr>
            <w:r w:rsidRPr="001B3DE8">
              <w:rPr>
                <w:b/>
                <w:color w:val="000000"/>
              </w:rPr>
              <w:t>End Date</w:t>
            </w:r>
          </w:p>
        </w:tc>
        <w:tc>
          <w:tcPr>
            <w:tcW w:w="3118" w:type="dxa"/>
            <w:tcBorders>
              <w:top w:val="single" w:sz="4" w:space="0" w:color="auto"/>
              <w:bottom w:val="single" w:sz="4" w:space="0" w:color="auto"/>
              <w:right w:val="single" w:sz="12" w:space="0" w:color="auto"/>
            </w:tcBorders>
            <w:vAlign w:val="center"/>
          </w:tcPr>
          <w:p w14:paraId="193C04C0" w14:textId="77777777" w:rsidR="00471FA2" w:rsidRPr="001B3DE8" w:rsidRDefault="00471FA2" w:rsidP="00762652">
            <w:pPr>
              <w:pStyle w:val="1NIMTrgMainText"/>
              <w:spacing w:before="0" w:after="40" w:line="240" w:lineRule="auto"/>
              <w:rPr>
                <w:color w:val="000000"/>
              </w:rPr>
            </w:pPr>
            <w:r w:rsidRPr="001B3DE8">
              <w:rPr>
                <w:color w:val="000000"/>
              </w:rPr>
              <w:t>[One year from today]</w:t>
            </w:r>
          </w:p>
        </w:tc>
      </w:tr>
      <w:tr w:rsidR="00471FA2" w:rsidRPr="001B3DE8" w14:paraId="193C04C4" w14:textId="77777777" w:rsidTr="00471FA2">
        <w:trPr>
          <w:trHeight w:val="340"/>
        </w:trPr>
        <w:tc>
          <w:tcPr>
            <w:tcW w:w="2235" w:type="dxa"/>
            <w:tcBorders>
              <w:top w:val="single" w:sz="4" w:space="0" w:color="auto"/>
              <w:bottom w:val="single" w:sz="4" w:space="0" w:color="auto"/>
            </w:tcBorders>
            <w:shd w:val="clear" w:color="auto" w:fill="BFBFBF"/>
            <w:vAlign w:val="center"/>
          </w:tcPr>
          <w:p w14:paraId="193C04C2" w14:textId="77777777" w:rsidR="00471FA2" w:rsidRPr="001B3DE8" w:rsidRDefault="00471FA2" w:rsidP="00762652">
            <w:pPr>
              <w:pStyle w:val="1NIMTrgMainText"/>
              <w:spacing w:before="0" w:after="0" w:line="240" w:lineRule="auto"/>
              <w:rPr>
                <w:b/>
                <w:color w:val="000000"/>
              </w:rPr>
            </w:pPr>
            <w:r w:rsidRPr="001B3DE8">
              <w:rPr>
                <w:b/>
                <w:color w:val="000000"/>
              </w:rPr>
              <w:t>Label</w:t>
            </w:r>
          </w:p>
        </w:tc>
        <w:tc>
          <w:tcPr>
            <w:tcW w:w="3118" w:type="dxa"/>
            <w:tcBorders>
              <w:top w:val="single" w:sz="4" w:space="0" w:color="auto"/>
              <w:bottom w:val="single" w:sz="4" w:space="0" w:color="auto"/>
              <w:right w:val="single" w:sz="12" w:space="0" w:color="auto"/>
            </w:tcBorders>
            <w:vAlign w:val="center"/>
          </w:tcPr>
          <w:p w14:paraId="193C04C3" w14:textId="77777777" w:rsidR="00471FA2" w:rsidRPr="001B3DE8" w:rsidRDefault="00C66E17" w:rsidP="00762652">
            <w:pPr>
              <w:pStyle w:val="1NIMTrgMainText"/>
              <w:spacing w:before="0" w:after="0" w:line="240" w:lineRule="auto"/>
              <w:rPr>
                <w:color w:val="000000"/>
              </w:rPr>
            </w:pPr>
            <w:r w:rsidRPr="001B3DE8">
              <w:rPr>
                <w:color w:val="000000"/>
              </w:rPr>
              <w:t>‘Setup Fee’</w:t>
            </w:r>
          </w:p>
        </w:tc>
      </w:tr>
      <w:tr w:rsidR="00471FA2" w:rsidRPr="001B3DE8" w14:paraId="193C04C7" w14:textId="77777777" w:rsidTr="00471FA2">
        <w:trPr>
          <w:trHeight w:val="340"/>
        </w:trPr>
        <w:tc>
          <w:tcPr>
            <w:tcW w:w="2235" w:type="dxa"/>
            <w:tcBorders>
              <w:top w:val="single" w:sz="4" w:space="0" w:color="auto"/>
              <w:bottom w:val="single" w:sz="4" w:space="0" w:color="auto"/>
            </w:tcBorders>
            <w:shd w:val="clear" w:color="auto" w:fill="BFBFBF"/>
            <w:vAlign w:val="center"/>
          </w:tcPr>
          <w:p w14:paraId="193C04C5" w14:textId="77777777" w:rsidR="00471FA2" w:rsidRPr="001B3DE8" w:rsidRDefault="00471FA2" w:rsidP="00762652">
            <w:pPr>
              <w:pStyle w:val="1NIMTrgMainText"/>
              <w:spacing w:before="0" w:after="0" w:line="240" w:lineRule="auto"/>
              <w:rPr>
                <w:b/>
                <w:color w:val="000000"/>
              </w:rPr>
            </w:pPr>
            <w:r w:rsidRPr="001B3DE8">
              <w:rPr>
                <w:b/>
                <w:color w:val="000000"/>
              </w:rPr>
              <w:t>Sequence</w:t>
            </w:r>
          </w:p>
        </w:tc>
        <w:tc>
          <w:tcPr>
            <w:tcW w:w="3118" w:type="dxa"/>
            <w:tcBorders>
              <w:top w:val="single" w:sz="4" w:space="0" w:color="auto"/>
              <w:bottom w:val="single" w:sz="4" w:space="0" w:color="auto"/>
              <w:right w:val="single" w:sz="12" w:space="0" w:color="auto"/>
            </w:tcBorders>
            <w:vAlign w:val="center"/>
          </w:tcPr>
          <w:p w14:paraId="193C04C6" w14:textId="77777777" w:rsidR="00471FA2" w:rsidRPr="001B3DE8" w:rsidRDefault="00C66E17" w:rsidP="00C66E17">
            <w:pPr>
              <w:pStyle w:val="1NIMTrgMainText"/>
              <w:spacing w:before="0" w:after="40" w:line="240" w:lineRule="auto"/>
              <w:rPr>
                <w:color w:val="000000"/>
              </w:rPr>
            </w:pPr>
            <w:r w:rsidRPr="001B3DE8">
              <w:rPr>
                <w:color w:val="000000"/>
              </w:rPr>
              <w:t>N/A (leave blank)</w:t>
            </w:r>
          </w:p>
        </w:tc>
      </w:tr>
      <w:tr w:rsidR="00471FA2" w:rsidRPr="001B3DE8" w14:paraId="193C04CA" w14:textId="77777777" w:rsidTr="00471FA2">
        <w:trPr>
          <w:trHeight w:val="340"/>
        </w:trPr>
        <w:tc>
          <w:tcPr>
            <w:tcW w:w="2235" w:type="dxa"/>
            <w:tcBorders>
              <w:top w:val="single" w:sz="4" w:space="0" w:color="auto"/>
              <w:bottom w:val="single" w:sz="12" w:space="0" w:color="auto"/>
            </w:tcBorders>
            <w:shd w:val="clear" w:color="auto" w:fill="BFBFBF"/>
            <w:vAlign w:val="center"/>
          </w:tcPr>
          <w:p w14:paraId="193C04C8" w14:textId="77777777" w:rsidR="00471FA2" w:rsidRPr="001B3DE8" w:rsidRDefault="00471FA2" w:rsidP="00762652">
            <w:pPr>
              <w:pStyle w:val="1NIMTrgMainText"/>
              <w:spacing w:before="0" w:after="0" w:line="240" w:lineRule="auto"/>
              <w:rPr>
                <w:b/>
                <w:color w:val="000000"/>
              </w:rPr>
            </w:pPr>
            <w:r w:rsidRPr="001B3DE8">
              <w:rPr>
                <w:b/>
                <w:color w:val="000000"/>
              </w:rPr>
              <w:t>Project</w:t>
            </w:r>
          </w:p>
        </w:tc>
        <w:tc>
          <w:tcPr>
            <w:tcW w:w="3118" w:type="dxa"/>
            <w:tcBorders>
              <w:top w:val="single" w:sz="4" w:space="0" w:color="auto"/>
              <w:bottom w:val="single" w:sz="12" w:space="0" w:color="auto"/>
              <w:right w:val="single" w:sz="12" w:space="0" w:color="auto"/>
            </w:tcBorders>
            <w:vAlign w:val="center"/>
          </w:tcPr>
          <w:p w14:paraId="193C04C9" w14:textId="77777777" w:rsidR="00471FA2" w:rsidRPr="001B3DE8" w:rsidRDefault="00C66E17" w:rsidP="00762652">
            <w:pPr>
              <w:pStyle w:val="1NIMTrgMainText"/>
              <w:spacing w:before="0" w:after="0" w:line="240" w:lineRule="auto"/>
              <w:rPr>
                <w:color w:val="000000"/>
              </w:rPr>
            </w:pPr>
            <w:r w:rsidRPr="001B3DE8">
              <w:rPr>
                <w:color w:val="000000"/>
              </w:rPr>
              <w:t>‘Project: High Speed internet’</w:t>
            </w:r>
          </w:p>
        </w:tc>
      </w:tr>
    </w:tbl>
    <w:p w14:paraId="193C04CB" w14:textId="77777777" w:rsidR="00471FA2" w:rsidRPr="001B3DE8" w:rsidRDefault="00471FA2" w:rsidP="00471FA2">
      <w:pPr>
        <w:pStyle w:val="1NIMTrgMainText"/>
        <w:spacing w:before="200"/>
        <w:rPr>
          <w:color w:val="000000" w:themeColor="text1"/>
        </w:rPr>
      </w:pPr>
    </w:p>
    <w:p w14:paraId="193C04CC" w14:textId="77777777" w:rsidR="00471FA2" w:rsidRPr="001B3DE8" w:rsidRDefault="00471FA2" w:rsidP="00471FA2">
      <w:pPr>
        <w:pStyle w:val="1NIMTrgMainText"/>
        <w:spacing w:before="200"/>
        <w:rPr>
          <w:color w:val="000000" w:themeColor="text1"/>
        </w:rPr>
      </w:pPr>
    </w:p>
    <w:p w14:paraId="193C04CD" w14:textId="77777777" w:rsidR="00471FA2" w:rsidRPr="001B3DE8" w:rsidRDefault="00471FA2" w:rsidP="00471FA2">
      <w:pPr>
        <w:pStyle w:val="1NIMTrgMainText"/>
        <w:spacing w:before="200"/>
        <w:rPr>
          <w:color w:val="000000" w:themeColor="text1"/>
        </w:rPr>
      </w:pPr>
    </w:p>
    <w:p w14:paraId="193C04CE" w14:textId="77777777" w:rsidR="00471FA2" w:rsidRPr="001B3DE8" w:rsidRDefault="00471FA2" w:rsidP="00471FA2">
      <w:pPr>
        <w:pStyle w:val="1NIMTrgMainText"/>
        <w:spacing w:before="200"/>
        <w:rPr>
          <w:color w:val="000000" w:themeColor="text1"/>
        </w:rPr>
      </w:pPr>
    </w:p>
    <w:p w14:paraId="193C04CF" w14:textId="77777777" w:rsidR="00C66E17" w:rsidRPr="001B3DE8" w:rsidRDefault="00C66E17" w:rsidP="00471FA2">
      <w:pPr>
        <w:pStyle w:val="1NIMTrgMainText"/>
        <w:spacing w:before="200"/>
        <w:rPr>
          <w:color w:val="000000" w:themeColor="text1"/>
        </w:rPr>
      </w:pPr>
    </w:p>
    <w:p w14:paraId="193C04D0" w14:textId="77777777" w:rsidR="00C66E17" w:rsidRPr="001B3DE8" w:rsidRDefault="00C66E17" w:rsidP="00471FA2">
      <w:pPr>
        <w:pStyle w:val="1NIMTrgMainText"/>
        <w:spacing w:before="200"/>
        <w:rPr>
          <w:color w:val="000000" w:themeColor="text1"/>
        </w:rPr>
      </w:pPr>
    </w:p>
    <w:p w14:paraId="193C04D1" w14:textId="77777777" w:rsidR="00C66E17" w:rsidRPr="001B3DE8" w:rsidRDefault="00C66E17" w:rsidP="00C66E17">
      <w:pPr>
        <w:pStyle w:val="1NIMTrgMainText"/>
        <w:spacing w:before="0" w:after="0"/>
        <w:rPr>
          <w:color w:val="000000" w:themeColor="text1"/>
        </w:rPr>
      </w:pPr>
    </w:p>
    <w:p w14:paraId="193C04D2" w14:textId="3DA14AA4" w:rsidR="00C66E17" w:rsidRPr="001B3DE8" w:rsidRDefault="007C692C" w:rsidP="00C66E17">
      <w:pPr>
        <w:pStyle w:val="1NIMTrgMainText"/>
        <w:spacing w:before="0" w:after="300"/>
        <w:jc w:val="center"/>
        <w:rPr>
          <w:color w:val="000000" w:themeColor="text1"/>
        </w:rPr>
      </w:pPr>
      <w:r>
        <w:rPr>
          <w:noProof/>
          <w:color w:val="000000" w:themeColor="text1"/>
        </w:rPr>
        <w:drawing>
          <wp:inline distT="0" distB="0" distL="0" distR="0" wp14:anchorId="21620212" wp14:editId="622E0BF1">
            <wp:extent cx="5486400" cy="3066257"/>
            <wp:effectExtent l="19050" t="19050" r="19050" b="20320"/>
            <wp:docPr id="27988" name="Picture 2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86346" cy="3066227"/>
                    </a:xfrm>
                    <a:prstGeom prst="rect">
                      <a:avLst/>
                    </a:prstGeom>
                    <a:noFill/>
                    <a:ln>
                      <a:solidFill>
                        <a:schemeClr val="accent1"/>
                      </a:solidFill>
                    </a:ln>
                  </pic:spPr>
                </pic:pic>
              </a:graphicData>
            </a:graphic>
          </wp:inline>
        </w:drawing>
      </w:r>
    </w:p>
    <w:p w14:paraId="193C04D3" w14:textId="7D1277BE" w:rsidR="00C66E17" w:rsidRPr="001B3DE8" w:rsidRDefault="00C66E17" w:rsidP="00917A5F">
      <w:pPr>
        <w:pStyle w:val="1NIMTrgMainText"/>
        <w:numPr>
          <w:ilvl w:val="0"/>
          <w:numId w:val="41"/>
        </w:numPr>
        <w:spacing w:before="200"/>
        <w:ind w:left="426" w:hanging="426"/>
        <w:rPr>
          <w:color w:val="000000" w:themeColor="text1"/>
        </w:rPr>
      </w:pPr>
      <w:r w:rsidRPr="001B3DE8">
        <w:rPr>
          <w:color w:val="000000" w:themeColor="text1"/>
        </w:rPr>
        <w:t xml:space="preserve">Click </w:t>
      </w:r>
      <w:r w:rsidRPr="001B3DE8">
        <w:rPr>
          <w:b/>
          <w:color w:val="000000" w:themeColor="text1"/>
        </w:rPr>
        <w:t>Save</w:t>
      </w:r>
      <w:r w:rsidRPr="001B3DE8">
        <w:rPr>
          <w:color w:val="000000" w:themeColor="text1"/>
        </w:rPr>
        <w:t xml:space="preserve"> in the </w:t>
      </w:r>
      <w:r w:rsidRPr="001B3DE8">
        <w:rPr>
          <w:b/>
          <w:color w:val="000000" w:themeColor="text1"/>
        </w:rPr>
        <w:t xml:space="preserve">Charge Detail </w:t>
      </w:r>
      <w:r w:rsidRPr="001B3DE8">
        <w:rPr>
          <w:color w:val="000000" w:themeColor="text1"/>
        </w:rPr>
        <w:t xml:space="preserve">panel title bar, and check that the new charge is visible in the </w:t>
      </w:r>
      <w:r w:rsidR="007C692C">
        <w:rPr>
          <w:b/>
          <w:color w:val="000000" w:themeColor="text1"/>
        </w:rPr>
        <w:t>List of Charge</w:t>
      </w:r>
      <w:ins w:id="1178" w:author="Claire Carbone" w:date="2015-01-17T17:34:00Z">
        <w:r w:rsidR="00156FDA">
          <w:rPr>
            <w:color w:val="000000" w:themeColor="text1"/>
          </w:rPr>
          <w:t xml:space="preserve">s </w:t>
        </w:r>
      </w:ins>
      <w:del w:id="1179" w:author="Claire Carbone" w:date="2015-01-17T17:34:00Z">
        <w:r w:rsidR="007C692C" w:rsidDel="00156FDA">
          <w:rPr>
            <w:b/>
            <w:color w:val="000000" w:themeColor="text1"/>
          </w:rPr>
          <w:delText xml:space="preserve"> Versions</w:delText>
        </w:r>
        <w:r w:rsidR="007C692C" w:rsidRPr="001B3DE8" w:rsidDel="00156FDA">
          <w:rPr>
            <w:color w:val="000000" w:themeColor="text1"/>
          </w:rPr>
          <w:delText xml:space="preserve"> </w:delText>
        </w:r>
      </w:del>
      <w:r w:rsidRPr="001B3DE8">
        <w:rPr>
          <w:color w:val="000000" w:themeColor="text1"/>
        </w:rPr>
        <w:t xml:space="preserve">(under </w:t>
      </w:r>
      <w:r w:rsidRPr="001B3DE8">
        <w:rPr>
          <w:b/>
          <w:color w:val="000000" w:themeColor="text1"/>
        </w:rPr>
        <w:t>Very High Speed internet</w:t>
      </w:r>
      <w:ins w:id="1180" w:author="Claire Carbone" w:date="2015-01-17T17:35:00Z">
        <w:r w:rsidR="00156FDA">
          <w:rPr>
            <w:b/>
            <w:color w:val="000000" w:themeColor="text1"/>
          </w:rPr>
          <w:t xml:space="preserve"> Prices Tab</w:t>
        </w:r>
      </w:ins>
      <w:r w:rsidRPr="001B3DE8">
        <w:rPr>
          <w:color w:val="000000" w:themeColor="text1"/>
        </w:rPr>
        <w:t>):</w:t>
      </w:r>
    </w:p>
    <w:p w14:paraId="193C04D4" w14:textId="64EF42D4" w:rsidR="00471FA2" w:rsidRPr="001B3DE8" w:rsidRDefault="00156FDA">
      <w:pPr>
        <w:pStyle w:val="1NIMTrgMainText"/>
        <w:spacing w:before="100" w:after="300"/>
        <w:jc w:val="center"/>
        <w:rPr>
          <w:color w:val="000000" w:themeColor="text1"/>
        </w:rPr>
      </w:pPr>
      <w:ins w:id="1181" w:author="Claire Carbone" w:date="2015-01-17T17:35:00Z">
        <w:r>
          <w:rPr>
            <w:noProof/>
            <w:color w:val="000000" w:themeColor="text1"/>
          </w:rPr>
          <w:drawing>
            <wp:inline distT="0" distB="0" distL="0" distR="0" wp14:anchorId="096996BC" wp14:editId="0AE2A95E">
              <wp:extent cx="5777230" cy="2375730"/>
              <wp:effectExtent l="19050" t="19050" r="1397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77230" cy="2375730"/>
                      </a:xfrm>
                      <a:prstGeom prst="rect">
                        <a:avLst/>
                      </a:prstGeom>
                      <a:noFill/>
                      <a:ln>
                        <a:solidFill>
                          <a:schemeClr val="accent1"/>
                        </a:solidFill>
                      </a:ln>
                    </pic:spPr>
                  </pic:pic>
                </a:graphicData>
              </a:graphic>
            </wp:inline>
          </w:drawing>
        </w:r>
      </w:ins>
      <w:del w:id="1182" w:author="Claire Carbone" w:date="2015-01-17T17:33:00Z">
        <w:r w:rsidR="007C692C" w:rsidDel="00156FDA">
          <w:rPr>
            <w:noProof/>
            <w:color w:val="000000" w:themeColor="text1"/>
          </w:rPr>
          <w:drawing>
            <wp:inline distT="0" distB="0" distL="0" distR="0" wp14:anchorId="29CB2E61" wp14:editId="0DEE9A34">
              <wp:extent cx="5424055" cy="1107554"/>
              <wp:effectExtent l="19050" t="19050" r="24765" b="16510"/>
              <wp:docPr id="27989" name="Picture 27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24002" cy="1107543"/>
                      </a:xfrm>
                      <a:prstGeom prst="rect">
                        <a:avLst/>
                      </a:prstGeom>
                      <a:noFill/>
                      <a:ln>
                        <a:solidFill>
                          <a:schemeClr val="accent1"/>
                        </a:solidFill>
                      </a:ln>
                    </pic:spPr>
                  </pic:pic>
                </a:graphicData>
              </a:graphic>
            </wp:inline>
          </w:drawing>
        </w:r>
      </w:del>
    </w:p>
    <w:p w14:paraId="193C04D5" w14:textId="77777777" w:rsidR="00C66E17" w:rsidRPr="001B3DE8" w:rsidRDefault="00901F67" w:rsidP="00917A5F">
      <w:pPr>
        <w:pStyle w:val="1NIMTrgMainText"/>
        <w:numPr>
          <w:ilvl w:val="0"/>
          <w:numId w:val="41"/>
        </w:numPr>
        <w:spacing w:before="200"/>
        <w:ind w:left="426" w:hanging="426"/>
        <w:rPr>
          <w:color w:val="000000" w:themeColor="text1"/>
        </w:rPr>
      </w:pPr>
      <w:r w:rsidRPr="001B3DE8">
        <w:rPr>
          <w:color w:val="000000" w:themeColor="text1"/>
        </w:rPr>
        <w:t>Repeat the process described above to also associate the three component items (</w:t>
      </w:r>
      <w:r w:rsidRPr="001B3DE8">
        <w:rPr>
          <w:b/>
          <w:color w:val="000000" w:themeColor="text1"/>
        </w:rPr>
        <w:t>Heavy Internet Access</w:t>
      </w:r>
      <w:r w:rsidRPr="001B3DE8">
        <w:rPr>
          <w:color w:val="000000" w:themeColor="text1"/>
        </w:rPr>
        <w:t xml:space="preserve">, </w:t>
      </w:r>
      <w:r w:rsidRPr="001B3DE8">
        <w:rPr>
          <w:b/>
          <w:color w:val="000000" w:themeColor="text1"/>
        </w:rPr>
        <w:t>Regular Internet Access</w:t>
      </w:r>
      <w:r w:rsidRPr="001B3DE8">
        <w:rPr>
          <w:color w:val="000000" w:themeColor="text1"/>
        </w:rPr>
        <w:t xml:space="preserve"> and </w:t>
      </w:r>
      <w:r w:rsidRPr="001B3DE8">
        <w:rPr>
          <w:b/>
          <w:color w:val="000000" w:themeColor="text1"/>
        </w:rPr>
        <w:t>Light Internet Access</w:t>
      </w:r>
      <w:r w:rsidRPr="001B3DE8">
        <w:rPr>
          <w:color w:val="000000" w:themeColor="text1"/>
        </w:rPr>
        <w:t xml:space="preserve">) with their corresponding </w:t>
      </w:r>
      <w:r w:rsidRPr="001B3DE8">
        <w:rPr>
          <w:color w:val="000000" w:themeColor="text1"/>
          <w:u w:val="single"/>
        </w:rPr>
        <w:t>six</w:t>
      </w:r>
      <w:r w:rsidRPr="001B3DE8">
        <w:rPr>
          <w:color w:val="000000" w:themeColor="text1"/>
        </w:rPr>
        <w:t xml:space="preserve"> charge types, making sure you select both ‘1’ and ‘2’ subscription items for each of the three component items.</w:t>
      </w:r>
    </w:p>
    <w:p w14:paraId="193C04D6" w14:textId="77777777" w:rsidR="00901F67" w:rsidRPr="001B3DE8" w:rsidRDefault="00901F67" w:rsidP="00917A5F">
      <w:pPr>
        <w:pStyle w:val="1NIMTrgMainText"/>
        <w:numPr>
          <w:ilvl w:val="0"/>
          <w:numId w:val="41"/>
        </w:numPr>
        <w:spacing w:before="200"/>
        <w:ind w:left="425" w:hanging="425"/>
        <w:rPr>
          <w:color w:val="000000" w:themeColor="text1"/>
        </w:rPr>
      </w:pPr>
      <w:r w:rsidRPr="001B3DE8">
        <w:rPr>
          <w:color w:val="000000" w:themeColor="text1"/>
        </w:rPr>
        <w:t xml:space="preserve">Check that these six additional charges are visible in the </w:t>
      </w:r>
      <w:r w:rsidRPr="001B3DE8">
        <w:rPr>
          <w:b/>
          <w:color w:val="000000" w:themeColor="text1"/>
        </w:rPr>
        <w:t>Item</w:t>
      </w:r>
      <w:r w:rsidRPr="001B3DE8">
        <w:rPr>
          <w:color w:val="000000" w:themeColor="text1"/>
        </w:rPr>
        <w:t xml:space="preserve"> tree under their appropriate items: </w:t>
      </w:r>
    </w:p>
    <w:p w14:paraId="193C04D7" w14:textId="7C7C9DBF" w:rsidR="00661E08" w:rsidRPr="001B3DE8" w:rsidRDefault="00F17474" w:rsidP="00F17474">
      <w:pPr>
        <w:pStyle w:val="1NIMTrgMainText"/>
        <w:spacing w:before="300" w:after="300"/>
        <w:rPr>
          <w:color w:val="FF0000"/>
          <w:lang w:eastAsia="en-GB"/>
        </w:rPr>
      </w:pPr>
      <w:r w:rsidRPr="001B3DE8">
        <w:rPr>
          <w:color w:val="FF0000"/>
        </w:rPr>
        <w:t xml:space="preserve">             </w:t>
      </w:r>
      <w:r w:rsidRPr="001B3DE8">
        <w:rPr>
          <w:color w:val="FF0000"/>
          <w:lang w:eastAsia="en-GB"/>
        </w:rPr>
        <w:t xml:space="preserve">     </w:t>
      </w:r>
      <w:r w:rsidR="00A572FA">
        <w:rPr>
          <w:noProof/>
          <w:color w:val="FF0000"/>
        </w:rPr>
        <w:drawing>
          <wp:inline distT="0" distB="0" distL="0" distR="0" wp14:anchorId="7B57AAA2" wp14:editId="78C8538C">
            <wp:extent cx="4136490" cy="2583523"/>
            <wp:effectExtent l="19050" t="19050" r="16510" b="26670"/>
            <wp:docPr id="27990" name="Picture 2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140217" cy="2585851"/>
                    </a:xfrm>
                    <a:prstGeom prst="rect">
                      <a:avLst/>
                    </a:prstGeom>
                    <a:noFill/>
                    <a:ln>
                      <a:solidFill>
                        <a:schemeClr val="accent1"/>
                      </a:solidFill>
                    </a:ln>
                  </pic:spPr>
                </pic:pic>
              </a:graphicData>
            </a:graphic>
          </wp:inline>
        </w:drawing>
      </w:r>
    </w:p>
    <w:p w14:paraId="193C04D8" w14:textId="77777777" w:rsidR="0028109B" w:rsidRPr="001B3DE8" w:rsidRDefault="00F17474" w:rsidP="00F17474">
      <w:pPr>
        <w:pStyle w:val="1NIMTrgMainText"/>
        <w:spacing w:before="400"/>
        <w:rPr>
          <w:i/>
          <w:color w:val="000000" w:themeColor="text1"/>
          <w:lang w:eastAsia="en-GB"/>
        </w:rPr>
      </w:pPr>
      <w:r w:rsidRPr="001B3DE8">
        <w:rPr>
          <w:i/>
          <w:color w:val="000000" w:themeColor="text1"/>
          <w:u w:val="single"/>
          <w:lang w:eastAsia="en-GB"/>
        </w:rPr>
        <w:t>Note</w:t>
      </w:r>
      <w:r w:rsidRPr="001B3DE8">
        <w:rPr>
          <w:i/>
          <w:color w:val="000000" w:themeColor="text1"/>
          <w:lang w:eastAsia="en-GB"/>
        </w:rPr>
        <w:t xml:space="preserve">: Remember that it is possible to have just </w:t>
      </w:r>
      <w:r w:rsidRPr="001B3DE8">
        <w:rPr>
          <w:i/>
          <w:color w:val="000000" w:themeColor="text1"/>
          <w:u w:val="single"/>
          <w:lang w:eastAsia="en-GB"/>
        </w:rPr>
        <w:t>one</w:t>
      </w:r>
      <w:r w:rsidRPr="001B3DE8">
        <w:rPr>
          <w:i/>
          <w:color w:val="000000" w:themeColor="text1"/>
          <w:lang w:eastAsia="en-GB"/>
        </w:rPr>
        <w:t xml:space="preserve"> charge or </w:t>
      </w:r>
      <w:r w:rsidRPr="001B3DE8">
        <w:rPr>
          <w:i/>
          <w:color w:val="000000" w:themeColor="text1"/>
          <w:u w:val="single"/>
          <w:lang w:eastAsia="en-GB"/>
        </w:rPr>
        <w:t>multiple</w:t>
      </w:r>
      <w:r w:rsidRPr="001B3DE8">
        <w:rPr>
          <w:i/>
          <w:color w:val="000000" w:themeColor="text1"/>
          <w:lang w:eastAsia="en-GB"/>
        </w:rPr>
        <w:t xml:space="preserve"> charges associated with a particular item</w:t>
      </w:r>
      <w:r w:rsidR="0028109B" w:rsidRPr="001B3DE8">
        <w:rPr>
          <w:i/>
          <w:color w:val="000000" w:themeColor="text1"/>
          <w:lang w:eastAsia="en-GB"/>
        </w:rPr>
        <w:t>. In this exercise we have explored both these scenarios: the product</w:t>
      </w:r>
      <w:r w:rsidR="0028109B" w:rsidRPr="001B3DE8">
        <w:rPr>
          <w:color w:val="000000" w:themeColor="text1"/>
          <w:lang w:eastAsia="en-GB"/>
        </w:rPr>
        <w:t xml:space="preserve"> </w:t>
      </w:r>
      <w:r w:rsidR="0028109B" w:rsidRPr="001B3DE8">
        <w:rPr>
          <w:i/>
          <w:color w:val="000000" w:themeColor="text1"/>
          <w:lang w:eastAsia="en-GB"/>
        </w:rPr>
        <w:t xml:space="preserve">item </w:t>
      </w:r>
      <w:r w:rsidR="0028109B" w:rsidRPr="001B3DE8">
        <w:rPr>
          <w:b/>
          <w:i/>
          <w:color w:val="000000" w:themeColor="text1"/>
          <w:lang w:eastAsia="en-GB"/>
        </w:rPr>
        <w:t xml:space="preserve">Very High Speed Internet </w:t>
      </w:r>
      <w:r w:rsidR="0028109B" w:rsidRPr="001B3DE8">
        <w:rPr>
          <w:i/>
          <w:color w:val="000000" w:themeColor="text1"/>
          <w:lang w:eastAsia="en-GB"/>
        </w:rPr>
        <w:t xml:space="preserve">has just </w:t>
      </w:r>
      <w:r w:rsidR="0028109B" w:rsidRPr="001B3DE8">
        <w:rPr>
          <w:i/>
          <w:color w:val="000000" w:themeColor="text1"/>
          <w:u w:val="single"/>
          <w:lang w:eastAsia="en-GB"/>
        </w:rPr>
        <w:t>one</w:t>
      </w:r>
      <w:r w:rsidR="0028109B" w:rsidRPr="001B3DE8">
        <w:rPr>
          <w:i/>
          <w:color w:val="000000" w:themeColor="text1"/>
          <w:lang w:eastAsia="en-GB"/>
        </w:rPr>
        <w:t xml:space="preserve"> charge associated with it, but the three component items (</w:t>
      </w:r>
      <w:r w:rsidR="0028109B" w:rsidRPr="001B3DE8">
        <w:rPr>
          <w:b/>
          <w:i/>
          <w:color w:val="000000" w:themeColor="text1"/>
          <w:lang w:eastAsia="en-GB"/>
        </w:rPr>
        <w:t>Heavy internet Access</w:t>
      </w:r>
      <w:r w:rsidR="0028109B" w:rsidRPr="001B3DE8">
        <w:rPr>
          <w:i/>
          <w:color w:val="000000" w:themeColor="text1"/>
          <w:lang w:eastAsia="en-GB"/>
        </w:rPr>
        <w:t xml:space="preserve">, </w:t>
      </w:r>
      <w:r w:rsidR="0028109B" w:rsidRPr="001B3DE8">
        <w:rPr>
          <w:b/>
          <w:i/>
          <w:color w:val="000000" w:themeColor="text1"/>
          <w:lang w:eastAsia="en-GB"/>
        </w:rPr>
        <w:t>Regular internet Access</w:t>
      </w:r>
      <w:r w:rsidR="0028109B" w:rsidRPr="001B3DE8">
        <w:rPr>
          <w:i/>
          <w:color w:val="000000" w:themeColor="text1"/>
          <w:lang w:eastAsia="en-GB"/>
        </w:rPr>
        <w:t xml:space="preserve"> and </w:t>
      </w:r>
      <w:r w:rsidR="0028109B" w:rsidRPr="001B3DE8">
        <w:rPr>
          <w:b/>
          <w:i/>
          <w:color w:val="000000" w:themeColor="text1"/>
          <w:lang w:eastAsia="en-GB"/>
        </w:rPr>
        <w:t>Light internet Access</w:t>
      </w:r>
      <w:r w:rsidR="0028109B" w:rsidRPr="001B3DE8">
        <w:rPr>
          <w:i/>
          <w:color w:val="000000" w:themeColor="text1"/>
          <w:lang w:eastAsia="en-GB"/>
        </w:rPr>
        <w:t xml:space="preserve">) have </w:t>
      </w:r>
      <w:r w:rsidR="0028109B" w:rsidRPr="001B3DE8">
        <w:rPr>
          <w:i/>
          <w:color w:val="000000" w:themeColor="text1"/>
          <w:u w:val="single"/>
          <w:lang w:eastAsia="en-GB"/>
        </w:rPr>
        <w:t>two</w:t>
      </w:r>
      <w:r w:rsidR="0028109B" w:rsidRPr="001B3DE8">
        <w:rPr>
          <w:i/>
          <w:color w:val="000000" w:themeColor="text1"/>
          <w:lang w:eastAsia="en-GB"/>
        </w:rPr>
        <w:t xml:space="preserve"> charges associated with each of them.</w:t>
      </w:r>
    </w:p>
    <w:p w14:paraId="193C04D9" w14:textId="77777777" w:rsidR="00F17474" w:rsidRPr="001B3DE8" w:rsidRDefault="0028109B" w:rsidP="0028109B">
      <w:pPr>
        <w:pStyle w:val="1NIMTrgMainText"/>
        <w:spacing w:before="200"/>
        <w:rPr>
          <w:color w:val="000000" w:themeColor="text1"/>
        </w:rPr>
      </w:pPr>
      <w:r w:rsidRPr="001B3DE8">
        <w:rPr>
          <w:color w:val="000000" w:themeColor="text1"/>
          <w:lang w:eastAsia="en-GB"/>
        </w:rPr>
        <w:t>Later in this document will explore how these charges can be applied ‘conditionally’, so that the charge does not apply all the time, - only when a certain condition is met.</w:t>
      </w:r>
    </w:p>
    <w:p w14:paraId="193C04DA" w14:textId="77777777" w:rsidR="00FA1611" w:rsidRPr="002324FE" w:rsidRDefault="00FA1611" w:rsidP="00FA1611">
      <w:pPr>
        <w:pStyle w:val="Heading3"/>
        <w:tabs>
          <w:tab w:val="clear" w:pos="1701"/>
        </w:tabs>
        <w:spacing w:line="276" w:lineRule="auto"/>
        <w:ind w:left="851" w:hanging="851"/>
        <w:rPr>
          <w:b w:val="0"/>
          <w:color w:val="000000" w:themeColor="text1"/>
        </w:rPr>
      </w:pPr>
      <w:bookmarkStart w:id="1183" w:name="_Toc409617020"/>
      <w:r w:rsidRPr="002324FE">
        <w:rPr>
          <w:b w:val="0"/>
          <w:color w:val="000000" w:themeColor="text1"/>
        </w:rPr>
        <w:t>Test basket pricing</w:t>
      </w:r>
      <w:bookmarkEnd w:id="1183"/>
    </w:p>
    <w:p w14:paraId="193C04DB" w14:textId="77777777" w:rsidR="000512BD" w:rsidRPr="001B3DE8" w:rsidRDefault="00CF4C55" w:rsidP="00304B6D">
      <w:pPr>
        <w:shd w:val="clear" w:color="auto" w:fill="FFFFFF"/>
        <w:spacing w:before="200" w:after="200" w:line="276" w:lineRule="auto"/>
        <w:rPr>
          <w:rFonts w:cs="Arial"/>
          <w:color w:val="000000" w:themeColor="text1"/>
          <w:sz w:val="20"/>
          <w:szCs w:val="20"/>
        </w:rPr>
      </w:pPr>
      <w:r w:rsidRPr="001B3DE8">
        <w:rPr>
          <w:rFonts w:cs="Arial"/>
          <w:color w:val="000000" w:themeColor="text1"/>
          <w:sz w:val="20"/>
          <w:szCs w:val="20"/>
        </w:rPr>
        <w:t>In the final section of this exercise we go back into ‘</w:t>
      </w:r>
      <w:r w:rsidRPr="001B3DE8">
        <w:rPr>
          <w:rFonts w:cs="Arial"/>
          <w:b/>
          <w:color w:val="000000" w:themeColor="text1"/>
          <w:sz w:val="20"/>
          <w:szCs w:val="20"/>
        </w:rPr>
        <w:t>test</w:t>
      </w:r>
      <w:r w:rsidRPr="001B3DE8">
        <w:rPr>
          <w:rFonts w:cs="Arial"/>
          <w:color w:val="000000" w:themeColor="text1"/>
          <w:sz w:val="20"/>
          <w:szCs w:val="20"/>
        </w:rPr>
        <w:t>’ mode to browse the catalog</w:t>
      </w:r>
      <w:r w:rsidR="00BB173B" w:rsidRPr="001B3DE8">
        <w:rPr>
          <w:rFonts w:cs="Arial"/>
          <w:color w:val="000000" w:themeColor="text1"/>
          <w:sz w:val="20"/>
          <w:szCs w:val="20"/>
        </w:rPr>
        <w:t>, put a service item in the basket, and check that appropriate pricing is generated.</w:t>
      </w:r>
    </w:p>
    <w:p w14:paraId="193C04DC" w14:textId="4C49F5B9" w:rsidR="000A4D90" w:rsidRDefault="001630B0" w:rsidP="00917A5F">
      <w:pPr>
        <w:pStyle w:val="1NIMTrgMainText"/>
        <w:numPr>
          <w:ilvl w:val="0"/>
          <w:numId w:val="42"/>
        </w:numPr>
        <w:spacing w:before="200"/>
        <w:ind w:left="425" w:hanging="425"/>
        <w:rPr>
          <w:ins w:id="1184" w:author="Claire Carbone" w:date="2015-01-20T16:31:00Z"/>
        </w:rPr>
      </w:pPr>
      <w:ins w:id="1185" w:author="Claire Carbone" w:date="2015-01-21T14:29:00Z">
        <w:r w:rsidRPr="00EC7ED6">
          <w:t xml:space="preserve">Go to </w:t>
        </w:r>
        <w:r w:rsidR="00794024">
          <w:rPr>
            <w:i/>
          </w:rPr>
          <w:t>Test</w:t>
        </w:r>
      </w:ins>
      <w:ins w:id="1186" w:author="Claire Carbone" w:date="2015-01-21T14:54:00Z">
        <w:r w:rsidR="00794024">
          <w:rPr>
            <w:i/>
          </w:rPr>
          <w:t>ing</w:t>
        </w:r>
      </w:ins>
      <w:ins w:id="1187" w:author="Claire Carbone" w:date="2015-01-21T14:29:00Z">
        <w:r w:rsidRPr="00EC7ED6">
          <w:rPr>
            <w:i/>
          </w:rPr>
          <w:t xml:space="preserve"> &gt; Test On</w:t>
        </w:r>
      </w:ins>
      <w:del w:id="1188" w:author="Claire Carbone" w:date="2015-01-20T16:30:00Z">
        <w:r w:rsidR="00304B6D" w:rsidRPr="00EC7ED6" w:rsidDel="002324FE">
          <w:delText xml:space="preserve">Go to </w:delText>
        </w:r>
        <w:r w:rsidR="00304B6D" w:rsidRPr="00EC7ED6" w:rsidDel="002324FE">
          <w:rPr>
            <w:i/>
          </w:rPr>
          <w:delText>Test mode &gt; Test On</w:delText>
        </w:r>
      </w:del>
      <w:r w:rsidR="00304B6D" w:rsidRPr="00EC7ED6">
        <w:t>.</w:t>
      </w:r>
    </w:p>
    <w:p w14:paraId="6939B53C" w14:textId="103921B3" w:rsidR="002324FE" w:rsidRPr="00EC7ED6" w:rsidRDefault="00794024" w:rsidP="00917A5F">
      <w:pPr>
        <w:pStyle w:val="1NIMTrgMainText"/>
        <w:numPr>
          <w:ilvl w:val="0"/>
          <w:numId w:val="42"/>
        </w:numPr>
        <w:spacing w:before="200"/>
        <w:ind w:left="425" w:hanging="425"/>
      </w:pPr>
      <w:ins w:id="1189" w:author="Claire Carbone" w:date="2015-01-21T14:55:00Z">
        <w:r w:rsidRPr="00EC7ED6">
          <w:t xml:space="preserve">Go to </w:t>
        </w:r>
        <w:r>
          <w:rPr>
            <w:i/>
          </w:rPr>
          <w:t>Testing</w:t>
        </w:r>
        <w:r w:rsidRPr="00EC7ED6">
          <w:rPr>
            <w:i/>
          </w:rPr>
          <w:t xml:space="preserve"> &gt;</w:t>
        </w:r>
        <w:r>
          <w:rPr>
            <w:i/>
          </w:rPr>
          <w:t xml:space="preserve"> Browse</w:t>
        </w:r>
      </w:ins>
      <w:ins w:id="1190" w:author="Claire Carbone" w:date="2015-01-20T16:31:00Z">
        <w:r w:rsidR="002324FE">
          <w:rPr>
            <w:i/>
          </w:rPr>
          <w:t>.</w:t>
        </w:r>
      </w:ins>
    </w:p>
    <w:p w14:paraId="193C04DD" w14:textId="77777777" w:rsidR="00661E08" w:rsidRPr="00EC7ED6" w:rsidRDefault="00304B6D" w:rsidP="00917A5F">
      <w:pPr>
        <w:pStyle w:val="1NIMTrgMainText"/>
        <w:numPr>
          <w:ilvl w:val="0"/>
          <w:numId w:val="42"/>
        </w:numPr>
        <w:spacing w:before="200"/>
        <w:ind w:left="425" w:hanging="425"/>
      </w:pPr>
      <w:r w:rsidRPr="00EC7ED6">
        <w:t xml:space="preserve">Drill down in the </w:t>
      </w:r>
      <w:r w:rsidRPr="00EC7ED6">
        <w:rPr>
          <w:b/>
        </w:rPr>
        <w:t xml:space="preserve">Catalog Hierarchy </w:t>
      </w:r>
      <w:r w:rsidRPr="00EC7ED6">
        <w:t xml:space="preserve">on the left, select </w:t>
      </w:r>
      <w:r w:rsidRPr="00EC7ED6">
        <w:rPr>
          <w:b/>
        </w:rPr>
        <w:t xml:space="preserve">Very High Speed Internet </w:t>
      </w:r>
      <w:r w:rsidRPr="00EC7ED6">
        <w:t>(</w:t>
      </w:r>
      <w:r w:rsidRPr="00EC7ED6">
        <w:rPr>
          <w:i/>
        </w:rPr>
        <w:t>Public &gt; Internet &gt; High Speed &gt; Very High Speed Internet</w:t>
      </w:r>
      <w:r w:rsidRPr="00EC7ED6">
        <w:t xml:space="preserve">), then click </w:t>
      </w:r>
      <w:r w:rsidRPr="00EC7ED6">
        <w:rPr>
          <w:b/>
        </w:rPr>
        <w:t xml:space="preserve">Add </w:t>
      </w:r>
      <w:proofErr w:type="gramStart"/>
      <w:r w:rsidRPr="00EC7ED6">
        <w:rPr>
          <w:b/>
        </w:rPr>
        <w:t>To</w:t>
      </w:r>
      <w:proofErr w:type="gramEnd"/>
      <w:r w:rsidRPr="00EC7ED6">
        <w:rPr>
          <w:b/>
        </w:rPr>
        <w:t xml:space="preserve"> Basket</w:t>
      </w:r>
      <w:r w:rsidRPr="00EC7ED6">
        <w:t xml:space="preserve"> at the bottom of the screen.</w:t>
      </w:r>
    </w:p>
    <w:p w14:paraId="193C04DE" w14:textId="77777777" w:rsidR="00304B6D" w:rsidRPr="00EC7ED6" w:rsidRDefault="00304B6D" w:rsidP="00917A5F">
      <w:pPr>
        <w:pStyle w:val="1NIMTrgMainText"/>
        <w:numPr>
          <w:ilvl w:val="0"/>
          <w:numId w:val="42"/>
        </w:numPr>
        <w:spacing w:before="200"/>
        <w:ind w:left="425" w:hanging="425"/>
      </w:pPr>
      <w:r w:rsidRPr="00EC7ED6">
        <w:t xml:space="preserve">Click </w:t>
      </w:r>
      <w:r w:rsidRPr="00EC7ED6">
        <w:rPr>
          <w:b/>
        </w:rPr>
        <w:t xml:space="preserve">OK </w:t>
      </w:r>
      <w:r w:rsidRPr="00EC7ED6">
        <w:t>to acknowledge the confirmation message.</w:t>
      </w:r>
    </w:p>
    <w:p w14:paraId="193C04DF" w14:textId="0954D4E0" w:rsidR="000A4D90" w:rsidRPr="001B3DE8" w:rsidRDefault="008D5CD9" w:rsidP="00FC33C3">
      <w:pPr>
        <w:pStyle w:val="1NIMTrgMainText"/>
        <w:spacing w:before="300" w:after="300"/>
        <w:jc w:val="center"/>
        <w:rPr>
          <w:szCs w:val="22"/>
        </w:rPr>
      </w:pPr>
      <w:ins w:id="1191" w:author="Claire Carbone" w:date="2015-01-21T14:51:00Z">
        <w:r>
          <w:rPr>
            <w:noProof/>
            <w:color w:val="000000" w:themeColor="text1"/>
          </w:rPr>
          <w:drawing>
            <wp:inline distT="0" distB="0" distL="0" distR="0" wp14:anchorId="1677463B" wp14:editId="06490CC3">
              <wp:extent cx="4579567" cy="2687782"/>
              <wp:effectExtent l="19050" t="19050" r="12065" b="17780"/>
              <wp:docPr id="27868" name="Picture 2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80636" cy="2688409"/>
                      </a:xfrm>
                      <a:prstGeom prst="rect">
                        <a:avLst/>
                      </a:prstGeom>
                      <a:noFill/>
                      <a:ln>
                        <a:solidFill>
                          <a:srgbClr val="4F81BD"/>
                        </a:solidFill>
                      </a:ln>
                    </pic:spPr>
                  </pic:pic>
                </a:graphicData>
              </a:graphic>
            </wp:inline>
          </w:drawing>
        </w:r>
      </w:ins>
      <w:del w:id="1192" w:author="Claire Carbone" w:date="2015-01-20T16:28:00Z">
        <w:r w:rsidR="00A572FA" w:rsidDel="002324FE">
          <w:rPr>
            <w:noProof/>
            <w:szCs w:val="22"/>
          </w:rPr>
          <w:drawing>
            <wp:inline distT="0" distB="0" distL="0" distR="0" wp14:anchorId="76CD97F4" wp14:editId="41E53790">
              <wp:extent cx="5826155" cy="4003963"/>
              <wp:effectExtent l="19050" t="19050" r="22225" b="15875"/>
              <wp:docPr id="27991" name="Picture 2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826099" cy="4003924"/>
                      </a:xfrm>
                      <a:prstGeom prst="rect">
                        <a:avLst/>
                      </a:prstGeom>
                      <a:noFill/>
                      <a:ln>
                        <a:solidFill>
                          <a:schemeClr val="accent1"/>
                        </a:solidFill>
                      </a:ln>
                    </pic:spPr>
                  </pic:pic>
                </a:graphicData>
              </a:graphic>
            </wp:inline>
          </w:drawing>
        </w:r>
      </w:del>
    </w:p>
    <w:p w14:paraId="193C04E0" w14:textId="2D925FA4" w:rsidR="00661E08" w:rsidRPr="001B3DE8" w:rsidRDefault="00304B6D" w:rsidP="00917A5F">
      <w:pPr>
        <w:pStyle w:val="1NIMTrgMainText"/>
        <w:numPr>
          <w:ilvl w:val="0"/>
          <w:numId w:val="42"/>
        </w:numPr>
        <w:spacing w:before="200"/>
        <w:ind w:left="426" w:hanging="426"/>
      </w:pPr>
      <w:r w:rsidRPr="001B3DE8">
        <w:t xml:space="preserve">Go to </w:t>
      </w:r>
      <w:del w:id="1193" w:author="Claire Carbone" w:date="2015-01-20T17:11:00Z">
        <w:r w:rsidR="00EA17D4" w:rsidRPr="001B3DE8" w:rsidDel="004B198D">
          <w:rPr>
            <w:i/>
          </w:rPr>
          <w:delText>Test</w:delText>
        </w:r>
        <w:r w:rsidR="00A572FA" w:rsidDel="004B198D">
          <w:rPr>
            <w:i/>
          </w:rPr>
          <w:delText>ing</w:delText>
        </w:r>
        <w:r w:rsidRPr="001B3DE8" w:rsidDel="004B198D">
          <w:rPr>
            <w:i/>
          </w:rPr>
          <w:delText xml:space="preserve"> &gt;</w:delText>
        </w:r>
      </w:del>
      <w:ins w:id="1194" w:author="Claire Carbone" w:date="2015-01-21T14:46:00Z">
        <w:r w:rsidR="008D5CD9" w:rsidRPr="008D5CD9">
          <w:rPr>
            <w:i/>
          </w:rPr>
          <w:t xml:space="preserve"> </w:t>
        </w:r>
        <w:r w:rsidR="008D5CD9" w:rsidRPr="001B3DE8">
          <w:rPr>
            <w:i/>
          </w:rPr>
          <w:t>Test</w:t>
        </w:r>
        <w:r w:rsidR="008D5CD9">
          <w:rPr>
            <w:i/>
          </w:rPr>
          <w:t>ing</w:t>
        </w:r>
        <w:r w:rsidR="008D5CD9" w:rsidRPr="001B3DE8">
          <w:rPr>
            <w:i/>
          </w:rPr>
          <w:t xml:space="preserve"> &gt; Basket</w:t>
        </w:r>
      </w:ins>
      <w:del w:id="1195" w:author="Claire Carbone" w:date="2015-01-21T14:46:00Z">
        <w:r w:rsidRPr="001B3DE8" w:rsidDel="008D5CD9">
          <w:rPr>
            <w:i/>
          </w:rPr>
          <w:delText xml:space="preserve"> Basket</w:delText>
        </w:r>
      </w:del>
      <w:r w:rsidRPr="001B3DE8">
        <w:t>.</w:t>
      </w:r>
    </w:p>
    <w:p w14:paraId="193C04E1" w14:textId="77777777" w:rsidR="00EA17D4" w:rsidRPr="001B3DE8" w:rsidRDefault="00EA17D4" w:rsidP="00917A5F">
      <w:pPr>
        <w:pStyle w:val="1NIMTrgMainText"/>
        <w:numPr>
          <w:ilvl w:val="0"/>
          <w:numId w:val="42"/>
        </w:numPr>
        <w:spacing w:before="200"/>
        <w:ind w:left="426" w:hanging="426"/>
      </w:pPr>
      <w:r w:rsidRPr="001B3DE8">
        <w:t xml:space="preserve">Click on </w:t>
      </w:r>
      <w:r w:rsidRPr="001B3DE8">
        <w:rPr>
          <w:b/>
        </w:rPr>
        <w:t xml:space="preserve">Very High Speed Internet </w:t>
      </w:r>
      <w:r w:rsidRPr="001B3DE8">
        <w:t xml:space="preserve">under the </w:t>
      </w:r>
      <w:r w:rsidRPr="001B3DE8">
        <w:rPr>
          <w:b/>
        </w:rPr>
        <w:t>Basket</w:t>
      </w:r>
      <w:r w:rsidRPr="001B3DE8">
        <w:t xml:space="preserve"> folder on the left, </w:t>
      </w:r>
      <w:r w:rsidR="0034454A" w:rsidRPr="001B3DE8">
        <w:t>and then</w:t>
      </w:r>
      <w:r w:rsidRPr="001B3DE8">
        <w:t xml:space="preserve"> select </w:t>
      </w:r>
      <w:r w:rsidRPr="001B3DE8">
        <w:rPr>
          <w:b/>
        </w:rPr>
        <w:t>Light Internet Access</w:t>
      </w:r>
      <w:r w:rsidRPr="001B3DE8">
        <w:t xml:space="preserve"> class of service using the same testing process as we did in an earlier exercise. This service item is then added to the basket list in the left panel:</w:t>
      </w:r>
    </w:p>
    <w:p w14:paraId="193C04E2" w14:textId="107F74E8" w:rsidR="00661E08" w:rsidRPr="001B3DE8" w:rsidRDefault="008D5CD9" w:rsidP="00FC33C3">
      <w:pPr>
        <w:pStyle w:val="1NIMTrgMainText"/>
        <w:spacing w:before="300" w:after="300"/>
        <w:jc w:val="center"/>
        <w:rPr>
          <w:szCs w:val="22"/>
        </w:rPr>
      </w:pPr>
      <w:ins w:id="1196" w:author="Claire Carbone" w:date="2015-01-21T14:50:00Z">
        <w:r>
          <w:rPr>
            <w:noProof/>
            <w:szCs w:val="22"/>
          </w:rPr>
          <w:drawing>
            <wp:inline distT="0" distB="0" distL="0" distR="0" wp14:anchorId="04B494CC" wp14:editId="37C87704">
              <wp:extent cx="3309370" cy="2750127"/>
              <wp:effectExtent l="19050" t="19050" r="24765" b="12700"/>
              <wp:docPr id="27867" name="Picture 27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310046" cy="2750688"/>
                      </a:xfrm>
                      <a:prstGeom prst="rect">
                        <a:avLst/>
                      </a:prstGeom>
                      <a:noFill/>
                      <a:ln>
                        <a:solidFill>
                          <a:srgbClr val="4F81BD"/>
                        </a:solidFill>
                      </a:ln>
                    </pic:spPr>
                  </pic:pic>
                </a:graphicData>
              </a:graphic>
            </wp:inline>
          </w:drawing>
        </w:r>
      </w:ins>
      <w:del w:id="1197" w:author="Claire Carbone" w:date="2015-01-20T16:33:00Z">
        <w:r w:rsidR="00A572FA" w:rsidDel="002324FE">
          <w:rPr>
            <w:noProof/>
            <w:szCs w:val="22"/>
          </w:rPr>
          <w:drawing>
            <wp:inline distT="0" distB="0" distL="0" distR="0" wp14:anchorId="15FEAA79" wp14:editId="1BA20AAD">
              <wp:extent cx="4239322" cy="2856106"/>
              <wp:effectExtent l="19050" t="19050" r="8890" b="20955"/>
              <wp:docPr id="27992" name="Picture 2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239582" cy="2856281"/>
                      </a:xfrm>
                      <a:prstGeom prst="rect">
                        <a:avLst/>
                      </a:prstGeom>
                      <a:noFill/>
                      <a:ln>
                        <a:solidFill>
                          <a:schemeClr val="accent1"/>
                        </a:solidFill>
                      </a:ln>
                    </pic:spPr>
                  </pic:pic>
                </a:graphicData>
              </a:graphic>
            </wp:inline>
          </w:drawing>
        </w:r>
      </w:del>
    </w:p>
    <w:p w14:paraId="193C04E3" w14:textId="77777777" w:rsidR="00EA17D4" w:rsidRPr="001B3DE8" w:rsidRDefault="00EA17D4" w:rsidP="00917A5F">
      <w:pPr>
        <w:pStyle w:val="1NIMTrgMainText"/>
        <w:numPr>
          <w:ilvl w:val="0"/>
          <w:numId w:val="42"/>
        </w:numPr>
        <w:spacing w:before="200"/>
        <w:ind w:left="425" w:hanging="425"/>
        <w:rPr>
          <w:szCs w:val="22"/>
        </w:rPr>
      </w:pPr>
      <w:r w:rsidRPr="001B3DE8">
        <w:rPr>
          <w:color w:val="000000" w:themeColor="text1"/>
        </w:rPr>
        <w:t xml:space="preserve">After the </w:t>
      </w:r>
      <w:r w:rsidRPr="001B3DE8">
        <w:rPr>
          <w:b/>
          <w:color w:val="000000" w:themeColor="text1"/>
        </w:rPr>
        <w:t xml:space="preserve">Light Internet Access </w:t>
      </w:r>
      <w:r w:rsidRPr="001B3DE8">
        <w:rPr>
          <w:color w:val="000000" w:themeColor="text1"/>
        </w:rPr>
        <w:t xml:space="preserve">item has been added, click back into the </w:t>
      </w:r>
      <w:r w:rsidRPr="001B3DE8">
        <w:rPr>
          <w:b/>
          <w:color w:val="000000" w:themeColor="text1"/>
        </w:rPr>
        <w:t>Basket</w:t>
      </w:r>
      <w:r w:rsidRPr="001B3DE8">
        <w:rPr>
          <w:color w:val="000000" w:themeColor="text1"/>
        </w:rPr>
        <w:t xml:space="preserve"> folder in the left panel (top level). We will now ask for the entire basket to be priced.</w:t>
      </w:r>
    </w:p>
    <w:p w14:paraId="193C04E4" w14:textId="77777777" w:rsidR="00EA17D4" w:rsidRPr="001B3DE8" w:rsidRDefault="00EA17D4" w:rsidP="00917A5F">
      <w:pPr>
        <w:pStyle w:val="1NIMTrgMainText"/>
        <w:numPr>
          <w:ilvl w:val="0"/>
          <w:numId w:val="42"/>
        </w:numPr>
        <w:spacing w:before="200"/>
        <w:ind w:left="425" w:hanging="425"/>
        <w:rPr>
          <w:szCs w:val="22"/>
        </w:rPr>
      </w:pPr>
      <w:r w:rsidRPr="001B3DE8">
        <w:rPr>
          <w:color w:val="000000" w:themeColor="text1"/>
        </w:rPr>
        <w:t xml:space="preserve">Click </w:t>
      </w:r>
      <w:r w:rsidRPr="001B3DE8">
        <w:rPr>
          <w:b/>
          <w:color w:val="000000" w:themeColor="text1"/>
        </w:rPr>
        <w:t>Price</w:t>
      </w:r>
      <w:r w:rsidRPr="001B3DE8">
        <w:rPr>
          <w:color w:val="000000" w:themeColor="text1"/>
        </w:rPr>
        <w:t xml:space="preserve"> at the </w:t>
      </w:r>
      <w:r w:rsidR="003A706C" w:rsidRPr="001B3DE8">
        <w:rPr>
          <w:color w:val="000000" w:themeColor="text1"/>
        </w:rPr>
        <w:t>bottom of the screen (see screenshot below).</w:t>
      </w:r>
      <w:r w:rsidRPr="001B3DE8">
        <w:rPr>
          <w:color w:val="000000" w:themeColor="text1"/>
        </w:rPr>
        <w:t xml:space="preserve"> You should see a list of </w:t>
      </w:r>
      <w:r w:rsidRPr="001B3DE8">
        <w:rPr>
          <w:color w:val="000000" w:themeColor="text1"/>
          <w:u w:val="single"/>
        </w:rPr>
        <w:t>all</w:t>
      </w:r>
      <w:r w:rsidRPr="001B3DE8">
        <w:rPr>
          <w:color w:val="000000" w:themeColor="text1"/>
        </w:rPr>
        <w:t xml:space="preserve"> the charges that are associated with the current basket:</w:t>
      </w:r>
    </w:p>
    <w:p w14:paraId="193C04E5" w14:textId="77777777" w:rsidR="00EA17D4" w:rsidRPr="001B3DE8" w:rsidRDefault="00EA17D4" w:rsidP="00917A5F">
      <w:pPr>
        <w:pStyle w:val="1NIMTrgMainText"/>
        <w:numPr>
          <w:ilvl w:val="0"/>
          <w:numId w:val="21"/>
        </w:numPr>
        <w:spacing w:before="200" w:after="0"/>
        <w:ind w:left="993" w:hanging="284"/>
        <w:rPr>
          <w:color w:val="000000" w:themeColor="text1"/>
        </w:rPr>
      </w:pPr>
      <w:r w:rsidRPr="001B3DE8">
        <w:rPr>
          <w:color w:val="000000" w:themeColor="text1"/>
        </w:rPr>
        <w:t xml:space="preserve">One-time </w:t>
      </w:r>
      <w:r w:rsidRPr="001B3DE8">
        <w:rPr>
          <w:b/>
          <w:color w:val="000000" w:themeColor="text1"/>
        </w:rPr>
        <w:t>Setup Fee</w:t>
      </w:r>
      <w:r w:rsidRPr="001B3DE8">
        <w:rPr>
          <w:color w:val="000000" w:themeColor="text1"/>
        </w:rPr>
        <w:t>: ($100)</w:t>
      </w:r>
    </w:p>
    <w:p w14:paraId="193C04E6" w14:textId="77777777" w:rsidR="00661E08" w:rsidRPr="001B3DE8" w:rsidRDefault="00EA17D4" w:rsidP="00917A5F">
      <w:pPr>
        <w:pStyle w:val="1NIMTrgMainText"/>
        <w:numPr>
          <w:ilvl w:val="0"/>
          <w:numId w:val="21"/>
        </w:numPr>
        <w:spacing w:before="0"/>
        <w:ind w:left="993" w:hanging="284"/>
        <w:rPr>
          <w:color w:val="000000" w:themeColor="text1"/>
        </w:rPr>
      </w:pPr>
      <w:r w:rsidRPr="001B3DE8">
        <w:rPr>
          <w:color w:val="000000" w:themeColor="text1"/>
        </w:rPr>
        <w:t xml:space="preserve">Two monthly </w:t>
      </w:r>
      <w:r w:rsidRPr="001B3DE8">
        <w:rPr>
          <w:b/>
          <w:color w:val="000000" w:themeColor="text1"/>
        </w:rPr>
        <w:t>Light Subscription</w:t>
      </w:r>
      <w:r w:rsidRPr="001B3DE8">
        <w:rPr>
          <w:color w:val="000000" w:themeColor="text1"/>
        </w:rPr>
        <w:t xml:space="preserve"> charges ($12 and $10)</w:t>
      </w:r>
    </w:p>
    <w:p w14:paraId="193C04E7" w14:textId="017B3B13" w:rsidR="000A4D90" w:rsidRPr="001B3DE8" w:rsidRDefault="008D5CD9" w:rsidP="003A706C">
      <w:pPr>
        <w:pStyle w:val="1NIMTrgMainText"/>
        <w:spacing w:before="300" w:after="300"/>
        <w:jc w:val="center"/>
        <w:rPr>
          <w:i/>
          <w:szCs w:val="22"/>
        </w:rPr>
      </w:pPr>
      <w:ins w:id="1198" w:author="Claire Carbone" w:date="2015-01-21T14:53:00Z">
        <w:r>
          <w:rPr>
            <w:i/>
            <w:noProof/>
            <w:szCs w:val="22"/>
          </w:rPr>
          <w:drawing>
            <wp:inline distT="0" distB="0" distL="0" distR="0" wp14:anchorId="6BDEB86F" wp14:editId="6A3C6278">
              <wp:extent cx="5516854" cy="3186545"/>
              <wp:effectExtent l="19050" t="19050" r="27305" b="13970"/>
              <wp:docPr id="27869" name="Picture 2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516854" cy="3186545"/>
                      </a:xfrm>
                      <a:prstGeom prst="rect">
                        <a:avLst/>
                      </a:prstGeom>
                      <a:noFill/>
                      <a:ln>
                        <a:solidFill>
                          <a:schemeClr val="accent1"/>
                        </a:solidFill>
                      </a:ln>
                    </pic:spPr>
                  </pic:pic>
                </a:graphicData>
              </a:graphic>
            </wp:inline>
          </w:drawing>
        </w:r>
      </w:ins>
      <w:del w:id="1199" w:author="Claire Carbone" w:date="2015-01-20T16:35:00Z">
        <w:r w:rsidR="002F2B54" w:rsidDel="002324FE">
          <w:rPr>
            <w:i/>
            <w:noProof/>
            <w:szCs w:val="22"/>
          </w:rPr>
          <w:drawing>
            <wp:inline distT="0" distB="0" distL="0" distR="0" wp14:anchorId="441BD86B" wp14:editId="150FC8FC">
              <wp:extent cx="4544291" cy="4013361"/>
              <wp:effectExtent l="19050" t="19050" r="27940" b="25400"/>
              <wp:docPr id="27993" name="Picture 2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544202" cy="4013282"/>
                      </a:xfrm>
                      <a:prstGeom prst="rect">
                        <a:avLst/>
                      </a:prstGeom>
                      <a:noFill/>
                      <a:ln>
                        <a:solidFill>
                          <a:schemeClr val="accent1"/>
                        </a:solidFill>
                      </a:ln>
                    </pic:spPr>
                  </pic:pic>
                </a:graphicData>
              </a:graphic>
            </wp:inline>
          </w:drawing>
        </w:r>
      </w:del>
    </w:p>
    <w:p w14:paraId="193C04E8" w14:textId="77777777" w:rsidR="003A706C" w:rsidDel="00794024" w:rsidRDefault="003A706C">
      <w:pPr>
        <w:pStyle w:val="1NIMTrgMainText"/>
        <w:numPr>
          <w:ilvl w:val="0"/>
          <w:numId w:val="42"/>
        </w:numPr>
        <w:spacing w:before="200"/>
        <w:ind w:left="425" w:hanging="425"/>
        <w:rPr>
          <w:del w:id="1200" w:author="Claire Carbone" w:date="2015-01-20T16:37:00Z"/>
          <w:color w:val="000000" w:themeColor="text1"/>
        </w:rPr>
        <w:pPrChange w:id="1201" w:author="Claire Carbone" w:date="2015-01-20T16:37:00Z">
          <w:pPr>
            <w:pStyle w:val="1NIMTrgMainText"/>
          </w:pPr>
        </w:pPrChange>
      </w:pPr>
      <w:r w:rsidRPr="001B3DE8">
        <w:rPr>
          <w:color w:val="000000" w:themeColor="text1"/>
        </w:rPr>
        <w:t xml:space="preserve">Test the other service offerings in the basket, making sure that all </w:t>
      </w:r>
      <w:r w:rsidR="0034454A" w:rsidRPr="001B3DE8">
        <w:rPr>
          <w:color w:val="000000" w:themeColor="text1"/>
        </w:rPr>
        <w:t>expected</w:t>
      </w:r>
      <w:r w:rsidRPr="001B3DE8">
        <w:rPr>
          <w:color w:val="000000" w:themeColor="text1"/>
        </w:rPr>
        <w:t xml:space="preserve"> </w:t>
      </w:r>
      <w:r w:rsidR="0034454A">
        <w:rPr>
          <w:color w:val="000000" w:themeColor="text1"/>
        </w:rPr>
        <w:t xml:space="preserve">and </w:t>
      </w:r>
      <w:r w:rsidRPr="001B3DE8">
        <w:rPr>
          <w:color w:val="000000" w:themeColor="text1"/>
        </w:rPr>
        <w:t>relevant charges are displayed. (Remember that you can only select one service at a time!).</w:t>
      </w:r>
    </w:p>
    <w:p w14:paraId="76155565" w14:textId="77777777" w:rsidR="00794024" w:rsidRPr="001B3DE8" w:rsidRDefault="00794024" w:rsidP="00917A5F">
      <w:pPr>
        <w:pStyle w:val="1NIMTrgMainText"/>
        <w:numPr>
          <w:ilvl w:val="0"/>
          <w:numId w:val="42"/>
        </w:numPr>
        <w:spacing w:before="200"/>
        <w:ind w:left="425" w:hanging="425"/>
        <w:rPr>
          <w:ins w:id="1202" w:author="Claire Carbone" w:date="2015-01-21T14:53:00Z"/>
          <w:color w:val="000000" w:themeColor="text1"/>
        </w:rPr>
      </w:pPr>
    </w:p>
    <w:p w14:paraId="193C04E9" w14:textId="66776BAE" w:rsidR="003A706C" w:rsidRPr="002324FE" w:rsidDel="002324FE" w:rsidRDefault="00794024">
      <w:pPr>
        <w:pStyle w:val="1NIMTrgMainText"/>
        <w:numPr>
          <w:ilvl w:val="0"/>
          <w:numId w:val="42"/>
        </w:numPr>
        <w:spacing w:before="200"/>
        <w:ind w:left="425" w:hanging="425"/>
        <w:rPr>
          <w:del w:id="1203" w:author="Claire Carbone" w:date="2015-01-20T16:37:00Z"/>
          <w:color w:val="000000" w:themeColor="text1"/>
        </w:rPr>
      </w:pPr>
      <w:ins w:id="1204" w:author="Claire Carbone" w:date="2015-01-21T14:53:00Z">
        <w:r w:rsidRPr="001B3DE8">
          <w:rPr>
            <w:color w:val="000000" w:themeColor="text1"/>
          </w:rPr>
          <w:t xml:space="preserve">Turn off the testing mode: </w:t>
        </w:r>
        <w:r w:rsidRPr="001B3DE8">
          <w:rPr>
            <w:i/>
            <w:color w:val="000000" w:themeColor="text1"/>
          </w:rPr>
          <w:t>Test Mode &gt; Turn Off</w:t>
        </w:r>
        <w:r w:rsidRPr="001B3DE8">
          <w:rPr>
            <w:color w:val="000000" w:themeColor="text1"/>
          </w:rPr>
          <w:t xml:space="preserve">, and the Catalog Designer screen will go </w:t>
        </w:r>
        <w:r>
          <w:rPr>
            <w:color w:val="000000" w:themeColor="text1"/>
          </w:rPr>
          <w:t>back to the Overview screen</w:t>
        </w:r>
        <w:r w:rsidRPr="001B3DE8">
          <w:rPr>
            <w:color w:val="000000" w:themeColor="text1"/>
          </w:rPr>
          <w:t xml:space="preserve"> as it did before, awaiting the next user action</w:t>
        </w:r>
        <w:r>
          <w:rPr>
            <w:color w:val="000000" w:themeColor="text1"/>
          </w:rPr>
          <w:t>.</w:t>
        </w:r>
      </w:ins>
      <w:del w:id="1205" w:author="Claire Carbone" w:date="2015-01-20T16:37:00Z">
        <w:r w:rsidR="003A706C" w:rsidRPr="002324FE" w:rsidDel="002324FE">
          <w:rPr>
            <w:color w:val="000000" w:themeColor="text1"/>
          </w:rPr>
          <w:delText xml:space="preserve">Turn off the testing mode: </w:delText>
        </w:r>
        <w:r w:rsidR="003A706C" w:rsidRPr="002324FE" w:rsidDel="002324FE">
          <w:rPr>
            <w:i/>
            <w:color w:val="000000" w:themeColor="text1"/>
          </w:rPr>
          <w:delText>Test Mode &gt; Turn Off</w:delText>
        </w:r>
        <w:r w:rsidR="003A706C" w:rsidRPr="002324FE" w:rsidDel="002324FE">
          <w:rPr>
            <w:color w:val="000000" w:themeColor="text1"/>
          </w:rPr>
          <w:delText xml:space="preserve">, and the Catalog Designer screen will go </w:delText>
        </w:r>
        <w:r w:rsidR="002F2B54" w:rsidRPr="002324FE" w:rsidDel="002324FE">
          <w:rPr>
            <w:color w:val="000000" w:themeColor="text1"/>
          </w:rPr>
          <w:delText xml:space="preserve">back to the Overview screen </w:delText>
        </w:r>
        <w:r w:rsidR="003A706C" w:rsidRPr="002324FE" w:rsidDel="002324FE">
          <w:rPr>
            <w:color w:val="000000" w:themeColor="text1"/>
          </w:rPr>
          <w:delText>as it did before, awaiting the next user action.</w:delText>
        </w:r>
      </w:del>
    </w:p>
    <w:p w14:paraId="193C04EA" w14:textId="77777777" w:rsidR="00661E08" w:rsidRPr="001B3DE8" w:rsidRDefault="00661E08">
      <w:pPr>
        <w:pStyle w:val="1NIMTrgMainText"/>
        <w:numPr>
          <w:ilvl w:val="0"/>
          <w:numId w:val="42"/>
        </w:numPr>
        <w:spacing w:before="200"/>
        <w:ind w:left="425" w:hanging="425"/>
        <w:rPr>
          <w:i/>
          <w:szCs w:val="22"/>
        </w:rPr>
        <w:pPrChange w:id="1206" w:author="Claire Carbone" w:date="2015-01-20T16:37:00Z">
          <w:pPr>
            <w:pStyle w:val="1NIMTrgMainText"/>
          </w:pPr>
        </w:pPrChange>
      </w:pPr>
    </w:p>
    <w:p w14:paraId="193C04EB" w14:textId="77777777" w:rsidR="0034454A" w:rsidRDefault="0034454A">
      <w:pPr>
        <w:rPr>
          <w:i/>
          <w:sz w:val="20"/>
          <w:szCs w:val="22"/>
          <w:lang w:eastAsia="en-US"/>
        </w:rPr>
      </w:pPr>
      <w:r>
        <w:rPr>
          <w:i/>
          <w:sz w:val="20"/>
          <w:szCs w:val="22"/>
        </w:rPr>
        <w:br w:type="page"/>
      </w:r>
    </w:p>
    <w:p w14:paraId="193C04EC" w14:textId="77777777" w:rsidR="00E640F6" w:rsidRPr="001B3DE8" w:rsidRDefault="00E640F6" w:rsidP="000308A3">
      <w:pPr>
        <w:pStyle w:val="StyleHeading1AsianSimSun"/>
        <w:tabs>
          <w:tab w:val="clear" w:pos="1701"/>
        </w:tabs>
        <w:spacing w:line="276" w:lineRule="auto"/>
        <w:ind w:left="851" w:hanging="851"/>
        <w:rPr>
          <w:color w:val="000000" w:themeColor="text1"/>
        </w:rPr>
      </w:pPr>
      <w:bookmarkStart w:id="1207" w:name="_Toc409617021"/>
      <w:r w:rsidRPr="001B3DE8">
        <w:rPr>
          <w:color w:val="000000" w:themeColor="text1"/>
        </w:rPr>
        <w:t xml:space="preserve">Module </w:t>
      </w:r>
      <w:r w:rsidR="00EB78F2" w:rsidRPr="001B3DE8">
        <w:rPr>
          <w:color w:val="000000" w:themeColor="text1"/>
        </w:rPr>
        <w:t>8</w:t>
      </w:r>
      <w:r w:rsidRPr="001B3DE8">
        <w:rPr>
          <w:color w:val="000000" w:themeColor="text1"/>
        </w:rPr>
        <w:t>: Context Attributes and Rules</w:t>
      </w:r>
      <w:bookmarkEnd w:id="1207"/>
    </w:p>
    <w:p w14:paraId="193C04ED" w14:textId="77777777" w:rsidR="00E640F6" w:rsidRPr="001B3DE8" w:rsidRDefault="00E640F6" w:rsidP="00E640F6">
      <w:pPr>
        <w:pStyle w:val="1NIMTrgMainText"/>
        <w:rPr>
          <w:color w:val="000000" w:themeColor="text1"/>
        </w:rPr>
      </w:pPr>
      <w:r w:rsidRPr="001B3DE8">
        <w:rPr>
          <w:color w:val="000000" w:themeColor="text1"/>
        </w:rPr>
        <w:t xml:space="preserve">In this Module we focus on </w:t>
      </w:r>
      <w:r w:rsidRPr="001B3DE8">
        <w:rPr>
          <w:b/>
          <w:color w:val="000000" w:themeColor="text1"/>
        </w:rPr>
        <w:t>contexts</w:t>
      </w:r>
      <w:r w:rsidRPr="001B3DE8">
        <w:rPr>
          <w:color w:val="000000" w:themeColor="text1"/>
        </w:rPr>
        <w:t xml:space="preserve">, </w:t>
      </w:r>
      <w:r w:rsidRPr="001B3DE8">
        <w:rPr>
          <w:b/>
          <w:color w:val="000000" w:themeColor="text1"/>
        </w:rPr>
        <w:t>context attributes</w:t>
      </w:r>
      <w:r w:rsidRPr="001B3DE8">
        <w:rPr>
          <w:color w:val="000000" w:themeColor="text1"/>
        </w:rPr>
        <w:t xml:space="preserve"> and </w:t>
      </w:r>
      <w:r w:rsidRPr="001B3DE8">
        <w:rPr>
          <w:b/>
          <w:color w:val="000000" w:themeColor="text1"/>
        </w:rPr>
        <w:t>catalog rules</w:t>
      </w:r>
      <w:r w:rsidRPr="001B3DE8">
        <w:rPr>
          <w:color w:val="000000" w:themeColor="text1"/>
        </w:rPr>
        <w:t>.</w:t>
      </w:r>
    </w:p>
    <w:p w14:paraId="193C04EE" w14:textId="77777777" w:rsidR="00E640F6" w:rsidRPr="001B3DE8" w:rsidRDefault="00E640F6" w:rsidP="00E640F6">
      <w:pPr>
        <w:pStyle w:val="1NIMTrgMainText"/>
        <w:spacing w:before="200"/>
        <w:rPr>
          <w:color w:val="000000" w:themeColor="text1"/>
        </w:rPr>
      </w:pPr>
      <w:r w:rsidRPr="001B3DE8">
        <w:rPr>
          <w:color w:val="000000" w:themeColor="text1"/>
        </w:rPr>
        <w:t xml:space="preserve">Context attributes are basically ‘variables’ which hold information about the current context, things like whether the current customer is a </w:t>
      </w:r>
      <w:r w:rsidRPr="001B3DE8">
        <w:rPr>
          <w:i/>
          <w:color w:val="000000" w:themeColor="text1"/>
        </w:rPr>
        <w:t>residential</w:t>
      </w:r>
      <w:r w:rsidRPr="001B3DE8">
        <w:rPr>
          <w:color w:val="000000" w:themeColor="text1"/>
        </w:rPr>
        <w:t xml:space="preserve"> or </w:t>
      </w:r>
      <w:r w:rsidRPr="001B3DE8">
        <w:rPr>
          <w:i/>
          <w:color w:val="000000" w:themeColor="text1"/>
        </w:rPr>
        <w:t>commercial</w:t>
      </w:r>
      <w:r w:rsidRPr="001B3DE8">
        <w:rPr>
          <w:color w:val="000000" w:themeColor="text1"/>
        </w:rPr>
        <w:t xml:space="preserve"> type of customer, where the customer is located, how long he/she has been with the company, etc.</w:t>
      </w:r>
    </w:p>
    <w:p w14:paraId="193C04EF" w14:textId="77777777" w:rsidR="00E640F6" w:rsidRPr="001B3DE8" w:rsidRDefault="00E640F6" w:rsidP="00E640F6">
      <w:pPr>
        <w:pStyle w:val="1NIMTrgMainText"/>
        <w:spacing w:before="200"/>
        <w:rPr>
          <w:color w:val="000000" w:themeColor="text1"/>
        </w:rPr>
      </w:pPr>
      <w:r w:rsidRPr="001B3DE8">
        <w:rPr>
          <w:color w:val="000000" w:themeColor="text1"/>
        </w:rPr>
        <w:t xml:space="preserve">The attributes represent information obtained from the </w:t>
      </w:r>
      <w:r w:rsidRPr="001B3DE8">
        <w:rPr>
          <w:b/>
          <w:color w:val="000000" w:themeColor="text1"/>
        </w:rPr>
        <w:t xml:space="preserve">Order Negotiation </w:t>
      </w:r>
      <w:r w:rsidRPr="001B3DE8">
        <w:rPr>
          <w:color w:val="000000" w:themeColor="text1"/>
        </w:rPr>
        <w:t xml:space="preserve">application, and </w:t>
      </w:r>
      <w:r w:rsidRPr="001B3DE8">
        <w:rPr>
          <w:color w:val="000000" w:themeColor="text1"/>
          <w:u w:val="single"/>
        </w:rPr>
        <w:t>not</w:t>
      </w:r>
      <w:r w:rsidRPr="001B3DE8">
        <w:rPr>
          <w:color w:val="000000" w:themeColor="text1"/>
        </w:rPr>
        <w:t xml:space="preserve"> from the </w:t>
      </w:r>
      <w:r w:rsidRPr="001B3DE8">
        <w:rPr>
          <w:b/>
          <w:color w:val="000000" w:themeColor="text1"/>
        </w:rPr>
        <w:t>Catalog Manager</w:t>
      </w:r>
      <w:r w:rsidRPr="001B3DE8">
        <w:rPr>
          <w:color w:val="000000" w:themeColor="text1"/>
        </w:rPr>
        <w:t xml:space="preserve">. The catalog needs this kind of information to be able to execute rules and make decisions which relate to the attribute details, and must therefore be able to communicate with the </w:t>
      </w:r>
      <w:r w:rsidRPr="001B3DE8">
        <w:rPr>
          <w:b/>
          <w:color w:val="000000" w:themeColor="text1"/>
        </w:rPr>
        <w:t>Order Negotiation</w:t>
      </w:r>
      <w:r w:rsidRPr="001B3DE8">
        <w:rPr>
          <w:color w:val="000000" w:themeColor="text1"/>
        </w:rPr>
        <w:t xml:space="preserve"> application. When the catalog gets this information from Order Negotiation, it needs to store it somewhere, and this is the purpose of </w:t>
      </w:r>
      <w:r w:rsidRPr="001B3DE8">
        <w:rPr>
          <w:b/>
          <w:color w:val="000000" w:themeColor="text1"/>
        </w:rPr>
        <w:t>context attributes</w:t>
      </w:r>
      <w:r w:rsidRPr="001B3DE8">
        <w:rPr>
          <w:color w:val="000000" w:themeColor="text1"/>
        </w:rPr>
        <w:t xml:space="preserve">, which are </w:t>
      </w:r>
      <w:r w:rsidRPr="001B3DE8">
        <w:rPr>
          <w:i/>
          <w:color w:val="000000" w:themeColor="text1"/>
        </w:rPr>
        <w:t>defined</w:t>
      </w:r>
      <w:r w:rsidRPr="001B3DE8">
        <w:rPr>
          <w:color w:val="000000" w:themeColor="text1"/>
        </w:rPr>
        <w:t xml:space="preserve"> in the </w:t>
      </w:r>
      <w:r w:rsidRPr="001B3DE8">
        <w:rPr>
          <w:b/>
          <w:color w:val="000000" w:themeColor="text1"/>
        </w:rPr>
        <w:t>Catalog Designer</w:t>
      </w:r>
      <w:r w:rsidRPr="001B3DE8">
        <w:rPr>
          <w:color w:val="000000" w:themeColor="text1"/>
        </w:rPr>
        <w:t xml:space="preserve"> GUI, but </w:t>
      </w:r>
      <w:r w:rsidRPr="001B3DE8">
        <w:rPr>
          <w:i/>
          <w:color w:val="000000" w:themeColor="text1"/>
        </w:rPr>
        <w:t>populated</w:t>
      </w:r>
      <w:r w:rsidRPr="001B3DE8">
        <w:rPr>
          <w:color w:val="000000" w:themeColor="text1"/>
        </w:rPr>
        <w:t xml:space="preserve"> by the </w:t>
      </w:r>
      <w:r w:rsidRPr="001B3DE8">
        <w:rPr>
          <w:b/>
          <w:color w:val="000000" w:themeColor="text1"/>
        </w:rPr>
        <w:t>Order Negotiation</w:t>
      </w:r>
      <w:r w:rsidRPr="001B3DE8">
        <w:rPr>
          <w:color w:val="000000" w:themeColor="text1"/>
        </w:rPr>
        <w:t xml:space="preserve"> application.</w:t>
      </w:r>
    </w:p>
    <w:p w14:paraId="193C04F0" w14:textId="77777777" w:rsidR="00E640F6" w:rsidRPr="001B3DE8" w:rsidRDefault="00E640F6" w:rsidP="00E640F6">
      <w:pPr>
        <w:pStyle w:val="1NIMTrgMainText"/>
        <w:spacing w:before="200"/>
        <w:rPr>
          <w:color w:val="000000" w:themeColor="text1"/>
        </w:rPr>
      </w:pPr>
      <w:r w:rsidRPr="001B3DE8">
        <w:rPr>
          <w:color w:val="000000" w:themeColor="text1"/>
        </w:rPr>
        <w:t xml:space="preserve">Context attributes do not exist on their own, but in </w:t>
      </w:r>
      <w:r w:rsidRPr="001B3DE8">
        <w:rPr>
          <w:i/>
          <w:color w:val="000000" w:themeColor="text1"/>
        </w:rPr>
        <w:t>groups</w:t>
      </w:r>
      <w:r w:rsidRPr="001B3DE8">
        <w:rPr>
          <w:color w:val="000000" w:themeColor="text1"/>
        </w:rPr>
        <w:t xml:space="preserve"> called ‘</w:t>
      </w:r>
      <w:r w:rsidRPr="001B3DE8">
        <w:rPr>
          <w:b/>
          <w:color w:val="000000" w:themeColor="text1"/>
        </w:rPr>
        <w:t>contexts</w:t>
      </w:r>
      <w:r w:rsidRPr="001B3DE8">
        <w:rPr>
          <w:color w:val="000000" w:themeColor="text1"/>
        </w:rPr>
        <w:t xml:space="preserve">’. Every </w:t>
      </w:r>
      <w:r w:rsidRPr="001B3DE8">
        <w:rPr>
          <w:b/>
          <w:color w:val="000000" w:themeColor="text1"/>
        </w:rPr>
        <w:t>group</w:t>
      </w:r>
      <w:r w:rsidRPr="001B3DE8">
        <w:rPr>
          <w:color w:val="000000" w:themeColor="text1"/>
        </w:rPr>
        <w:t xml:space="preserve"> of context attributes therefore belongs to a specific </w:t>
      </w:r>
      <w:r w:rsidRPr="001B3DE8">
        <w:rPr>
          <w:b/>
          <w:color w:val="000000" w:themeColor="text1"/>
        </w:rPr>
        <w:t>context</w:t>
      </w:r>
      <w:r w:rsidRPr="001B3DE8">
        <w:rPr>
          <w:color w:val="000000" w:themeColor="text1"/>
        </w:rPr>
        <w:t xml:space="preserve">. Multiple </w:t>
      </w:r>
      <w:r w:rsidRPr="001B3DE8">
        <w:rPr>
          <w:b/>
          <w:color w:val="000000" w:themeColor="text1"/>
        </w:rPr>
        <w:t>contexts</w:t>
      </w:r>
      <w:r w:rsidRPr="001B3DE8">
        <w:rPr>
          <w:color w:val="000000" w:themeColor="text1"/>
        </w:rPr>
        <w:t xml:space="preserve"> can be defined, each one containing multiple </w:t>
      </w:r>
      <w:r w:rsidRPr="001B3DE8">
        <w:rPr>
          <w:b/>
          <w:color w:val="000000" w:themeColor="text1"/>
        </w:rPr>
        <w:t>context attributes</w:t>
      </w:r>
      <w:r w:rsidRPr="001B3DE8">
        <w:rPr>
          <w:color w:val="000000" w:themeColor="text1"/>
        </w:rPr>
        <w:t xml:space="preserve">. Only </w:t>
      </w:r>
      <w:r w:rsidRPr="001B3DE8">
        <w:rPr>
          <w:color w:val="000000" w:themeColor="text1"/>
          <w:u w:val="single"/>
        </w:rPr>
        <w:t>one</w:t>
      </w:r>
      <w:r w:rsidRPr="001B3DE8">
        <w:rPr>
          <w:color w:val="000000" w:themeColor="text1"/>
        </w:rPr>
        <w:t xml:space="preserve"> context can be ‘active’ or ‘current’ at any given time, however, and only the context attributes belonging to the </w:t>
      </w:r>
      <w:r w:rsidRPr="001B3DE8">
        <w:rPr>
          <w:i/>
          <w:color w:val="000000" w:themeColor="text1"/>
        </w:rPr>
        <w:t>current context</w:t>
      </w:r>
      <w:r w:rsidRPr="001B3DE8">
        <w:rPr>
          <w:color w:val="000000" w:themeColor="text1"/>
        </w:rPr>
        <w:t xml:space="preserve"> can be used in </w:t>
      </w:r>
      <w:r w:rsidRPr="001B3DE8">
        <w:rPr>
          <w:b/>
          <w:color w:val="000000" w:themeColor="text1"/>
        </w:rPr>
        <w:t>catalog rules</w:t>
      </w:r>
      <w:r w:rsidRPr="001B3DE8">
        <w:rPr>
          <w:color w:val="000000" w:themeColor="text1"/>
        </w:rPr>
        <w:t>.</w:t>
      </w:r>
    </w:p>
    <w:p w14:paraId="193C04F1" w14:textId="77777777" w:rsidR="000E1861" w:rsidRPr="001B3DE8" w:rsidRDefault="00FC0A9B" w:rsidP="00E640F6">
      <w:pPr>
        <w:pStyle w:val="1NIMTrgMainText"/>
        <w:spacing w:before="200"/>
        <w:rPr>
          <w:color w:val="000000" w:themeColor="text1"/>
        </w:rPr>
      </w:pPr>
      <w:r w:rsidRPr="001B3DE8">
        <w:rPr>
          <w:color w:val="000000" w:themeColor="text1"/>
        </w:rPr>
        <w:t xml:space="preserve">A </w:t>
      </w:r>
      <w:r w:rsidRPr="001B3DE8">
        <w:rPr>
          <w:b/>
          <w:color w:val="000000" w:themeColor="text1"/>
        </w:rPr>
        <w:t>catalog rule</w:t>
      </w:r>
      <w:r w:rsidRPr="001B3DE8">
        <w:rPr>
          <w:color w:val="000000" w:themeColor="text1"/>
        </w:rPr>
        <w:t xml:space="preserve"> is basically a script with some built-in logic that is used to determine a ‘condition’.</w:t>
      </w:r>
      <w:r w:rsidR="00A865E3" w:rsidRPr="001B3DE8">
        <w:rPr>
          <w:color w:val="000000" w:themeColor="text1"/>
        </w:rPr>
        <w:t xml:space="preserve"> This script will be ‘</w:t>
      </w:r>
      <w:r w:rsidR="00A865E3" w:rsidRPr="001B3DE8">
        <w:rPr>
          <w:b/>
          <w:color w:val="000000" w:themeColor="text1"/>
        </w:rPr>
        <w:t>Catalog Rules Language</w:t>
      </w:r>
      <w:r w:rsidR="00A865E3" w:rsidRPr="001B3DE8">
        <w:rPr>
          <w:color w:val="000000" w:themeColor="text1"/>
        </w:rPr>
        <w:t xml:space="preserve">’ by </w:t>
      </w:r>
      <w:r w:rsidR="0034454A" w:rsidRPr="001B3DE8">
        <w:rPr>
          <w:color w:val="000000" w:themeColor="text1"/>
        </w:rPr>
        <w:t>default;</w:t>
      </w:r>
      <w:r w:rsidR="00A865E3" w:rsidRPr="001B3DE8">
        <w:rPr>
          <w:color w:val="000000" w:themeColor="text1"/>
        </w:rPr>
        <w:t xml:space="preserve"> otherwise </w:t>
      </w:r>
      <w:r w:rsidR="00987D36">
        <w:rPr>
          <w:color w:val="000000" w:themeColor="text1"/>
        </w:rPr>
        <w:t>JavaS</w:t>
      </w:r>
      <w:r w:rsidR="00004D97" w:rsidRPr="001B3DE8">
        <w:rPr>
          <w:color w:val="000000" w:themeColor="text1"/>
        </w:rPr>
        <w:t>cript can be used for earlier versions of the software.</w:t>
      </w:r>
    </w:p>
    <w:p w14:paraId="193C04F2" w14:textId="77777777" w:rsidR="00447D41" w:rsidRPr="001B3DE8" w:rsidRDefault="00447D41" w:rsidP="00447D41">
      <w:pPr>
        <w:pStyle w:val="Heading2"/>
        <w:tabs>
          <w:tab w:val="clear" w:pos="1701"/>
        </w:tabs>
        <w:spacing w:line="276" w:lineRule="auto"/>
        <w:ind w:left="851" w:hanging="851"/>
        <w:rPr>
          <w:color w:val="000000" w:themeColor="text1"/>
        </w:rPr>
      </w:pPr>
      <w:bookmarkStart w:id="1208" w:name="_Toc409617022"/>
      <w:r w:rsidRPr="001B3DE8">
        <w:rPr>
          <w:color w:val="000000" w:themeColor="text1"/>
        </w:rPr>
        <w:t>Exercise 9: Context, context attributes and rules</w:t>
      </w:r>
      <w:bookmarkEnd w:id="1208"/>
    </w:p>
    <w:p w14:paraId="193C04F3" w14:textId="77777777" w:rsidR="00447D41" w:rsidRPr="0034454A" w:rsidRDefault="00447D41" w:rsidP="00447D41">
      <w:pPr>
        <w:spacing w:before="240" w:after="200" w:line="276" w:lineRule="auto"/>
        <w:rPr>
          <w:rFonts w:cs="Arial"/>
          <w:b/>
          <w:sz w:val="20"/>
          <w:szCs w:val="20"/>
        </w:rPr>
      </w:pPr>
      <w:r w:rsidRPr="0034454A">
        <w:rPr>
          <w:rFonts w:cs="Arial"/>
          <w:sz w:val="20"/>
          <w:szCs w:val="20"/>
        </w:rPr>
        <w:t>In this exercise we create a context called ‘</w:t>
      </w:r>
      <w:r w:rsidRPr="0034454A">
        <w:rPr>
          <w:rFonts w:cs="Arial"/>
          <w:b/>
          <w:sz w:val="20"/>
          <w:szCs w:val="20"/>
        </w:rPr>
        <w:t>Context 1</w:t>
      </w:r>
      <w:r w:rsidRPr="0034454A">
        <w:rPr>
          <w:rFonts w:cs="Arial"/>
          <w:sz w:val="20"/>
          <w:szCs w:val="20"/>
        </w:rPr>
        <w:t>’, and add to it a context attribute called ‘</w:t>
      </w:r>
      <w:r w:rsidRPr="0034454A">
        <w:rPr>
          <w:rFonts w:cs="Arial"/>
          <w:b/>
          <w:sz w:val="20"/>
          <w:szCs w:val="20"/>
        </w:rPr>
        <w:t>Market Segment</w:t>
      </w:r>
      <w:r w:rsidRPr="0034454A">
        <w:rPr>
          <w:rFonts w:cs="Arial"/>
          <w:sz w:val="20"/>
          <w:szCs w:val="20"/>
        </w:rPr>
        <w:t>’. Then we create a new rule called ‘</w:t>
      </w:r>
      <w:r w:rsidRPr="0034454A">
        <w:rPr>
          <w:rFonts w:cs="Arial"/>
          <w:b/>
          <w:sz w:val="20"/>
          <w:szCs w:val="20"/>
        </w:rPr>
        <w:t>Is Residential</w:t>
      </w:r>
      <w:r w:rsidRPr="0034454A">
        <w:rPr>
          <w:rFonts w:cs="Arial"/>
          <w:sz w:val="20"/>
          <w:szCs w:val="20"/>
        </w:rPr>
        <w:t>’, using the Market Segment attribute in its logic.</w:t>
      </w:r>
    </w:p>
    <w:p w14:paraId="193C04F4" w14:textId="77777777" w:rsidR="00447D41" w:rsidRPr="001B3DE8" w:rsidRDefault="00447D41" w:rsidP="00447D41">
      <w:pPr>
        <w:pStyle w:val="Heading3"/>
        <w:tabs>
          <w:tab w:val="clear" w:pos="1701"/>
        </w:tabs>
        <w:spacing w:line="276" w:lineRule="auto"/>
        <w:ind w:left="851" w:hanging="851"/>
        <w:rPr>
          <w:b w:val="0"/>
          <w:color w:val="000000" w:themeColor="text1"/>
        </w:rPr>
      </w:pPr>
      <w:bookmarkStart w:id="1209" w:name="_Toc409617023"/>
      <w:r w:rsidRPr="001B3DE8">
        <w:rPr>
          <w:b w:val="0"/>
          <w:color w:val="000000" w:themeColor="text1"/>
        </w:rPr>
        <w:t>Create new context and context attributes</w:t>
      </w:r>
      <w:bookmarkEnd w:id="1209"/>
    </w:p>
    <w:p w14:paraId="193C04F5" w14:textId="3FA44420" w:rsidR="00447D41" w:rsidRPr="001B3DE8" w:rsidRDefault="00447D41" w:rsidP="00447D41">
      <w:pPr>
        <w:shd w:val="clear" w:color="auto" w:fill="FFFFFF"/>
        <w:spacing w:before="200" w:after="200" w:line="276" w:lineRule="auto"/>
        <w:rPr>
          <w:rFonts w:cs="Arial"/>
          <w:color w:val="000000" w:themeColor="text1"/>
          <w:sz w:val="20"/>
          <w:szCs w:val="20"/>
        </w:rPr>
      </w:pPr>
      <w:r w:rsidRPr="001B3DE8">
        <w:rPr>
          <w:rFonts w:cs="Arial"/>
          <w:color w:val="000000" w:themeColor="text1"/>
          <w:sz w:val="20"/>
          <w:szCs w:val="20"/>
        </w:rPr>
        <w:t xml:space="preserve">First, then, we will create the new context and one context </w:t>
      </w:r>
      <w:r w:rsidR="009D5E96" w:rsidRPr="001B3DE8">
        <w:rPr>
          <w:rFonts w:cs="Arial"/>
          <w:color w:val="000000" w:themeColor="text1"/>
          <w:sz w:val="20"/>
          <w:szCs w:val="20"/>
        </w:rPr>
        <w:t>attributes</w:t>
      </w:r>
      <w:r w:rsidRPr="001B3DE8">
        <w:rPr>
          <w:rFonts w:cs="Arial"/>
          <w:color w:val="000000" w:themeColor="text1"/>
          <w:sz w:val="20"/>
          <w:szCs w:val="20"/>
        </w:rPr>
        <w:t xml:space="preserve"> (‘</w:t>
      </w:r>
      <w:r w:rsidRPr="001B3DE8">
        <w:rPr>
          <w:rFonts w:cs="Arial"/>
          <w:b/>
          <w:color w:val="000000" w:themeColor="text1"/>
          <w:sz w:val="20"/>
          <w:szCs w:val="20"/>
        </w:rPr>
        <w:t>Market Segment</w:t>
      </w:r>
      <w:r w:rsidRPr="001B3DE8">
        <w:rPr>
          <w:rFonts w:cs="Arial"/>
          <w:color w:val="000000" w:themeColor="text1"/>
          <w:sz w:val="20"/>
          <w:szCs w:val="20"/>
        </w:rPr>
        <w:t xml:space="preserve">’), which will indicate whether or not the customer is </w:t>
      </w:r>
      <w:r w:rsidRPr="001B3DE8">
        <w:rPr>
          <w:rFonts w:cs="Arial"/>
          <w:i/>
          <w:color w:val="000000" w:themeColor="text1"/>
          <w:sz w:val="20"/>
          <w:szCs w:val="20"/>
        </w:rPr>
        <w:t>residential</w:t>
      </w:r>
      <w:r w:rsidRPr="001B3DE8">
        <w:rPr>
          <w:rFonts w:cs="Arial"/>
          <w:color w:val="000000" w:themeColor="text1"/>
          <w:sz w:val="20"/>
          <w:szCs w:val="20"/>
        </w:rPr>
        <w:t xml:space="preserve"> or </w:t>
      </w:r>
      <w:r w:rsidRPr="001B3DE8">
        <w:rPr>
          <w:rFonts w:cs="Arial"/>
          <w:i/>
          <w:color w:val="000000" w:themeColor="text1"/>
          <w:sz w:val="20"/>
          <w:szCs w:val="20"/>
        </w:rPr>
        <w:t>commercial</w:t>
      </w:r>
      <w:r w:rsidRPr="001B3DE8">
        <w:rPr>
          <w:rFonts w:cs="Arial"/>
          <w:color w:val="000000" w:themeColor="text1"/>
          <w:sz w:val="20"/>
          <w:szCs w:val="20"/>
        </w:rPr>
        <w:t>.</w:t>
      </w:r>
    </w:p>
    <w:p w14:paraId="193C04F6" w14:textId="77777777" w:rsidR="00447D41" w:rsidRPr="001B3DE8" w:rsidRDefault="00447D41" w:rsidP="00917A5F">
      <w:pPr>
        <w:pStyle w:val="1NIMTrgMainText"/>
        <w:numPr>
          <w:ilvl w:val="0"/>
          <w:numId w:val="37"/>
        </w:numPr>
        <w:spacing w:before="200"/>
        <w:ind w:left="425" w:hanging="425"/>
        <w:rPr>
          <w:color w:val="000000" w:themeColor="text1"/>
        </w:rPr>
      </w:pPr>
      <w:r w:rsidRPr="001B3DE8">
        <w:rPr>
          <w:color w:val="000000" w:themeColor="text1"/>
        </w:rPr>
        <w:t>Check that your project is selected and open.</w:t>
      </w:r>
    </w:p>
    <w:p w14:paraId="193C04F7" w14:textId="5E55BE21" w:rsidR="00447D41" w:rsidRPr="001B3DE8" w:rsidRDefault="00447D41" w:rsidP="00917A5F">
      <w:pPr>
        <w:pStyle w:val="1NIMTrgMainText"/>
        <w:numPr>
          <w:ilvl w:val="0"/>
          <w:numId w:val="37"/>
        </w:numPr>
        <w:spacing w:before="200"/>
        <w:ind w:left="425" w:hanging="425"/>
        <w:rPr>
          <w:color w:val="000000" w:themeColor="text1"/>
        </w:rPr>
      </w:pPr>
      <w:r w:rsidRPr="001B3DE8">
        <w:rPr>
          <w:color w:val="000000" w:themeColor="text1"/>
        </w:rPr>
        <w:t xml:space="preserve">Go to </w:t>
      </w:r>
      <w:del w:id="1210" w:author="Claire Carbone" w:date="2015-01-17T17:45:00Z">
        <w:r w:rsidRPr="001B3DE8" w:rsidDel="00A40EEC">
          <w:rPr>
            <w:i/>
            <w:color w:val="000000" w:themeColor="text1"/>
          </w:rPr>
          <w:delText>Catalog Designer</w:delText>
        </w:r>
      </w:del>
      <w:ins w:id="1211" w:author="Claire Carbone" w:date="2015-01-17T17:45:00Z">
        <w:r w:rsidR="00A40EEC">
          <w:rPr>
            <w:i/>
            <w:color w:val="000000" w:themeColor="text1"/>
          </w:rPr>
          <w:t>Rules</w:t>
        </w:r>
      </w:ins>
      <w:r w:rsidRPr="001B3DE8">
        <w:rPr>
          <w:i/>
          <w:color w:val="000000" w:themeColor="text1"/>
        </w:rPr>
        <w:t xml:space="preserve"> &gt; Context</w:t>
      </w:r>
      <w:ins w:id="1212" w:author="Claire Carbone" w:date="2015-01-17T17:45:00Z">
        <w:r w:rsidR="00A40EEC">
          <w:rPr>
            <w:color w:val="000000" w:themeColor="text1"/>
          </w:rPr>
          <w:t xml:space="preserve"> under the Quick Start Menu:</w:t>
        </w:r>
      </w:ins>
      <w:del w:id="1213" w:author="Claire Carbone" w:date="2015-01-17T17:45:00Z">
        <w:r w:rsidRPr="001B3DE8" w:rsidDel="00A40EEC">
          <w:rPr>
            <w:i/>
            <w:color w:val="000000" w:themeColor="text1"/>
          </w:rPr>
          <w:delText>s</w:delText>
        </w:r>
        <w:r w:rsidRPr="001B3DE8" w:rsidDel="00A40EEC">
          <w:rPr>
            <w:color w:val="000000" w:themeColor="text1"/>
          </w:rPr>
          <w:delText>:</w:delText>
        </w:r>
      </w:del>
    </w:p>
    <w:p w14:paraId="193C04F8" w14:textId="172465EC" w:rsidR="00447D41" w:rsidRPr="001B3DE8" w:rsidRDefault="00A40EEC">
      <w:pPr>
        <w:pStyle w:val="1NIMTrgMainText"/>
        <w:spacing w:before="300" w:after="300"/>
        <w:ind w:left="425"/>
        <w:rPr>
          <w:color w:val="000000" w:themeColor="text1"/>
        </w:rPr>
        <w:pPrChange w:id="1214" w:author="Claire Carbone" w:date="2015-01-17T17:47:00Z">
          <w:pPr>
            <w:pStyle w:val="1NIMTrgMainText"/>
            <w:spacing w:before="300" w:after="300"/>
            <w:jc w:val="center"/>
          </w:pPr>
        </w:pPrChange>
      </w:pPr>
      <w:ins w:id="1215" w:author="Claire Carbone" w:date="2015-01-17T17:47:00Z">
        <w:r>
          <w:rPr>
            <w:color w:val="000000" w:themeColor="text1"/>
          </w:rPr>
          <w:t xml:space="preserve"> </w:t>
        </w:r>
      </w:ins>
      <w:ins w:id="1216" w:author="Claire Carbone" w:date="2015-01-17T17:48:00Z">
        <w:r w:rsidR="009A4ED2">
          <w:rPr>
            <w:noProof/>
            <w:color w:val="000000" w:themeColor="text1"/>
          </w:rPr>
          <w:drawing>
            <wp:inline distT="0" distB="0" distL="0" distR="0" wp14:anchorId="3CE1E5A9" wp14:editId="5BFF33E4">
              <wp:extent cx="1592145" cy="4336472"/>
              <wp:effectExtent l="19050" t="19050" r="27305" b="260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592163" cy="4336520"/>
                      </a:xfrm>
                      <a:prstGeom prst="rect">
                        <a:avLst/>
                      </a:prstGeom>
                      <a:noFill/>
                      <a:ln>
                        <a:solidFill>
                          <a:schemeClr val="accent1"/>
                        </a:solidFill>
                      </a:ln>
                    </pic:spPr>
                  </pic:pic>
                </a:graphicData>
              </a:graphic>
            </wp:inline>
          </w:drawing>
        </w:r>
      </w:ins>
      <w:del w:id="1217" w:author="Claire Carbone" w:date="2015-01-17T17:45:00Z">
        <w:r w:rsidR="009D5E96" w:rsidDel="00A40EEC">
          <w:rPr>
            <w:noProof/>
            <w:color w:val="000000" w:themeColor="text1"/>
          </w:rPr>
          <w:drawing>
            <wp:inline distT="0" distB="0" distL="0" distR="0" wp14:anchorId="433D1D05" wp14:editId="7711C3AC">
              <wp:extent cx="1620982" cy="4162471"/>
              <wp:effectExtent l="19050" t="19050" r="17780" b="9525"/>
              <wp:docPr id="27994" name="Picture 2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621028" cy="4162590"/>
                      </a:xfrm>
                      <a:prstGeom prst="rect">
                        <a:avLst/>
                      </a:prstGeom>
                      <a:noFill/>
                      <a:ln>
                        <a:solidFill>
                          <a:schemeClr val="accent1"/>
                        </a:solidFill>
                      </a:ln>
                    </pic:spPr>
                  </pic:pic>
                </a:graphicData>
              </a:graphic>
            </wp:inline>
          </w:drawing>
        </w:r>
      </w:del>
    </w:p>
    <w:p w14:paraId="193C04F9" w14:textId="77777777" w:rsidR="00447D41" w:rsidRDefault="00447D41" w:rsidP="00917A5F">
      <w:pPr>
        <w:pStyle w:val="1NIMTrgMainText"/>
        <w:numPr>
          <w:ilvl w:val="0"/>
          <w:numId w:val="37"/>
        </w:numPr>
        <w:spacing w:before="200"/>
        <w:ind w:left="426" w:hanging="426"/>
        <w:rPr>
          <w:color w:val="000000" w:themeColor="text1"/>
        </w:rPr>
      </w:pPr>
      <w:r w:rsidRPr="001B3DE8">
        <w:rPr>
          <w:color w:val="000000" w:themeColor="text1"/>
        </w:rPr>
        <w:t xml:space="preserve">Click </w:t>
      </w:r>
      <w:r w:rsidRPr="001B3DE8">
        <w:rPr>
          <w:b/>
          <w:color w:val="000000" w:themeColor="text1"/>
        </w:rPr>
        <w:t xml:space="preserve">Add </w:t>
      </w:r>
      <w:r w:rsidRPr="001B3DE8">
        <w:rPr>
          <w:color w:val="000000" w:themeColor="text1"/>
        </w:rPr>
        <w:t>at the bottom of the screen. (You may need to scroll down to find this button).</w:t>
      </w:r>
    </w:p>
    <w:p w14:paraId="01C56E2C" w14:textId="36378737" w:rsidR="009D5E96" w:rsidRPr="001B3DE8" w:rsidRDefault="009D5E96" w:rsidP="00965412">
      <w:pPr>
        <w:pStyle w:val="1NIMTrgMainText"/>
        <w:spacing w:before="200"/>
        <w:ind w:left="426"/>
        <w:rPr>
          <w:color w:val="000000" w:themeColor="text1"/>
        </w:rPr>
      </w:pPr>
      <w:r>
        <w:rPr>
          <w:noProof/>
          <w:color w:val="000000" w:themeColor="text1"/>
        </w:rPr>
        <w:drawing>
          <wp:inline distT="0" distB="0" distL="0" distR="0" wp14:anchorId="0F196A77" wp14:editId="5B79F15A">
            <wp:extent cx="3144981" cy="569635"/>
            <wp:effectExtent l="19050" t="19050" r="17780" b="20955"/>
            <wp:docPr id="27995" name="Picture 27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145078" cy="569653"/>
                    </a:xfrm>
                    <a:prstGeom prst="rect">
                      <a:avLst/>
                    </a:prstGeom>
                    <a:noFill/>
                    <a:ln>
                      <a:solidFill>
                        <a:schemeClr val="accent1"/>
                      </a:solidFill>
                    </a:ln>
                  </pic:spPr>
                </pic:pic>
              </a:graphicData>
            </a:graphic>
          </wp:inline>
        </w:drawing>
      </w:r>
    </w:p>
    <w:p w14:paraId="193C04FA" w14:textId="77777777" w:rsidR="00447D41" w:rsidRPr="001B3DE8" w:rsidRDefault="00447D41" w:rsidP="00917A5F">
      <w:pPr>
        <w:pStyle w:val="1NIMTrgMainText"/>
        <w:numPr>
          <w:ilvl w:val="0"/>
          <w:numId w:val="37"/>
        </w:numPr>
        <w:spacing w:before="200" w:after="0"/>
        <w:ind w:left="425" w:hanging="425"/>
        <w:rPr>
          <w:color w:val="000000" w:themeColor="text1"/>
        </w:rPr>
      </w:pPr>
      <w:r w:rsidRPr="001B3DE8">
        <w:rPr>
          <w:color w:val="000000" w:themeColor="text1"/>
        </w:rPr>
        <w:t xml:space="preserve">Fill out the fields in the resulting </w:t>
      </w:r>
      <w:r w:rsidRPr="001B3DE8">
        <w:rPr>
          <w:b/>
          <w:color w:val="000000" w:themeColor="text1"/>
        </w:rPr>
        <w:t xml:space="preserve">Context Detail </w:t>
      </w:r>
      <w:r w:rsidRPr="001B3DE8">
        <w:rPr>
          <w:color w:val="000000" w:themeColor="text1"/>
        </w:rPr>
        <w:t>panel, as shown in the table below:</w:t>
      </w:r>
    </w:p>
    <w:tbl>
      <w:tblPr>
        <w:tblStyle w:val="TableGrid"/>
        <w:tblpPr w:leftFromText="180" w:rightFromText="180" w:vertAnchor="text" w:horzAnchor="margin" w:tblpXSpec="center" w:tblpY="246"/>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903"/>
        <w:gridCol w:w="2982"/>
      </w:tblGrid>
      <w:tr w:rsidR="00447D41" w:rsidRPr="001B3DE8" w14:paraId="193C04FD" w14:textId="77777777" w:rsidTr="00680A76">
        <w:trPr>
          <w:trHeight w:val="340"/>
        </w:trPr>
        <w:tc>
          <w:tcPr>
            <w:tcW w:w="1903" w:type="dxa"/>
            <w:tcBorders>
              <w:top w:val="single" w:sz="12" w:space="0" w:color="auto"/>
              <w:bottom w:val="single" w:sz="4" w:space="0" w:color="auto"/>
            </w:tcBorders>
            <w:shd w:val="clear" w:color="auto" w:fill="BFBFBF" w:themeFill="background1" w:themeFillShade="BF"/>
            <w:vAlign w:val="center"/>
          </w:tcPr>
          <w:p w14:paraId="193C04FB" w14:textId="77777777" w:rsidR="00447D41" w:rsidRPr="001B3DE8" w:rsidRDefault="00447D41" w:rsidP="00680A76">
            <w:pPr>
              <w:pStyle w:val="1NIMTrgMainText"/>
              <w:spacing w:before="0" w:after="0" w:line="240" w:lineRule="auto"/>
              <w:rPr>
                <w:b/>
                <w:color w:val="000000" w:themeColor="text1"/>
              </w:rPr>
            </w:pPr>
            <w:r w:rsidRPr="001B3DE8">
              <w:rPr>
                <w:b/>
                <w:color w:val="000000" w:themeColor="text1"/>
              </w:rPr>
              <w:t>Code</w:t>
            </w:r>
          </w:p>
        </w:tc>
        <w:tc>
          <w:tcPr>
            <w:tcW w:w="2982" w:type="dxa"/>
            <w:tcBorders>
              <w:top w:val="single" w:sz="12" w:space="0" w:color="auto"/>
              <w:bottom w:val="single" w:sz="4" w:space="0" w:color="auto"/>
              <w:right w:val="single" w:sz="12" w:space="0" w:color="auto"/>
            </w:tcBorders>
            <w:vAlign w:val="center"/>
          </w:tcPr>
          <w:p w14:paraId="193C04FC" w14:textId="77777777" w:rsidR="00447D41" w:rsidRPr="001B3DE8" w:rsidRDefault="00447D41" w:rsidP="00680A76">
            <w:pPr>
              <w:pStyle w:val="1NIMTrgMainText"/>
              <w:spacing w:before="0" w:after="0" w:line="240" w:lineRule="auto"/>
              <w:rPr>
                <w:color w:val="000000" w:themeColor="text1"/>
              </w:rPr>
            </w:pPr>
            <w:r w:rsidRPr="001B3DE8">
              <w:rPr>
                <w:color w:val="000000" w:themeColor="text1"/>
              </w:rPr>
              <w:t>‘context1’</w:t>
            </w:r>
          </w:p>
        </w:tc>
      </w:tr>
      <w:tr w:rsidR="00447D41" w:rsidRPr="001B3DE8" w14:paraId="193C0500" w14:textId="77777777" w:rsidTr="00680A7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4FE" w14:textId="77777777" w:rsidR="00447D41" w:rsidRPr="001B3DE8" w:rsidRDefault="00447D41" w:rsidP="00680A76">
            <w:pPr>
              <w:pStyle w:val="1NIMTrgMainText"/>
              <w:spacing w:before="0" w:after="0" w:line="240" w:lineRule="auto"/>
              <w:rPr>
                <w:b/>
                <w:color w:val="000000" w:themeColor="text1"/>
              </w:rPr>
            </w:pPr>
            <w:r w:rsidRPr="001B3DE8">
              <w:rPr>
                <w:b/>
                <w:color w:val="000000" w:themeColor="text1"/>
              </w:rPr>
              <w:t>Status</w:t>
            </w:r>
          </w:p>
        </w:tc>
        <w:tc>
          <w:tcPr>
            <w:tcW w:w="2982" w:type="dxa"/>
            <w:tcBorders>
              <w:top w:val="single" w:sz="4" w:space="0" w:color="auto"/>
              <w:bottom w:val="single" w:sz="4" w:space="0" w:color="auto"/>
              <w:right w:val="single" w:sz="12" w:space="0" w:color="auto"/>
            </w:tcBorders>
            <w:vAlign w:val="center"/>
          </w:tcPr>
          <w:p w14:paraId="193C04FF" w14:textId="77777777" w:rsidR="00447D41" w:rsidRPr="001B3DE8" w:rsidRDefault="00447D41" w:rsidP="00680A76">
            <w:pPr>
              <w:pStyle w:val="1NIMTrgMainText"/>
              <w:spacing w:before="0" w:after="0" w:line="240" w:lineRule="auto"/>
              <w:rPr>
                <w:color w:val="000000" w:themeColor="text1"/>
              </w:rPr>
            </w:pPr>
            <w:r w:rsidRPr="001B3DE8">
              <w:rPr>
                <w:color w:val="000000" w:themeColor="text1"/>
              </w:rPr>
              <w:t>‘Definition’</w:t>
            </w:r>
          </w:p>
        </w:tc>
      </w:tr>
      <w:tr w:rsidR="00447D41" w:rsidRPr="001B3DE8" w14:paraId="193C0503" w14:textId="77777777" w:rsidTr="00680A7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01" w14:textId="77777777" w:rsidR="00447D41" w:rsidRPr="001B3DE8" w:rsidRDefault="00447D41" w:rsidP="00680A76">
            <w:pPr>
              <w:pStyle w:val="1NIMTrgMainText"/>
              <w:spacing w:before="0" w:after="0" w:line="240" w:lineRule="auto"/>
              <w:rPr>
                <w:b/>
                <w:color w:val="000000" w:themeColor="text1"/>
              </w:rPr>
            </w:pPr>
            <w:r w:rsidRPr="001B3DE8">
              <w:rPr>
                <w:b/>
                <w:color w:val="000000" w:themeColor="text1"/>
              </w:rPr>
              <w:t>Name</w:t>
            </w:r>
          </w:p>
        </w:tc>
        <w:tc>
          <w:tcPr>
            <w:tcW w:w="2982" w:type="dxa"/>
            <w:tcBorders>
              <w:top w:val="single" w:sz="4" w:space="0" w:color="auto"/>
              <w:bottom w:val="single" w:sz="4" w:space="0" w:color="auto"/>
              <w:right w:val="single" w:sz="12" w:space="0" w:color="auto"/>
            </w:tcBorders>
            <w:vAlign w:val="center"/>
          </w:tcPr>
          <w:p w14:paraId="193C0502" w14:textId="77777777" w:rsidR="00447D41" w:rsidRPr="001B3DE8" w:rsidRDefault="00447D41" w:rsidP="00680A76">
            <w:pPr>
              <w:pStyle w:val="1NIMTrgMainText"/>
              <w:spacing w:before="0" w:after="0" w:line="240" w:lineRule="auto"/>
              <w:rPr>
                <w:color w:val="000000" w:themeColor="text1"/>
              </w:rPr>
            </w:pPr>
            <w:r w:rsidRPr="001B3DE8">
              <w:rPr>
                <w:color w:val="000000" w:themeColor="text1"/>
              </w:rPr>
              <w:t>Context 1</w:t>
            </w:r>
          </w:p>
        </w:tc>
      </w:tr>
      <w:tr w:rsidR="00447D41" w:rsidRPr="001B3DE8" w14:paraId="193C0506" w14:textId="77777777" w:rsidTr="00680A7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04" w14:textId="77777777" w:rsidR="00447D41" w:rsidRPr="001B3DE8" w:rsidRDefault="00447D41" w:rsidP="00680A76">
            <w:pPr>
              <w:pStyle w:val="1NIMTrgMainText"/>
              <w:spacing w:before="0" w:after="0" w:line="240" w:lineRule="auto"/>
              <w:rPr>
                <w:b/>
                <w:color w:val="000000" w:themeColor="text1"/>
              </w:rPr>
            </w:pPr>
            <w:r w:rsidRPr="001B3DE8">
              <w:rPr>
                <w:b/>
                <w:color w:val="000000" w:themeColor="text1"/>
              </w:rPr>
              <w:t>Start Date</w:t>
            </w:r>
          </w:p>
        </w:tc>
        <w:tc>
          <w:tcPr>
            <w:tcW w:w="2982" w:type="dxa"/>
            <w:tcBorders>
              <w:top w:val="single" w:sz="4" w:space="0" w:color="auto"/>
              <w:bottom w:val="single" w:sz="4" w:space="0" w:color="auto"/>
              <w:right w:val="single" w:sz="12" w:space="0" w:color="auto"/>
            </w:tcBorders>
            <w:vAlign w:val="center"/>
          </w:tcPr>
          <w:p w14:paraId="193C0505" w14:textId="77777777" w:rsidR="00447D41" w:rsidRPr="001B3DE8" w:rsidRDefault="00447D41" w:rsidP="00680A76">
            <w:pPr>
              <w:pStyle w:val="1NIMTrgMainText"/>
              <w:spacing w:before="0" w:after="0" w:line="240" w:lineRule="auto"/>
              <w:rPr>
                <w:color w:val="000000" w:themeColor="text1"/>
              </w:rPr>
            </w:pPr>
            <w:r w:rsidRPr="001B3DE8">
              <w:rPr>
                <w:color w:val="000000" w:themeColor="text1"/>
              </w:rPr>
              <w:t>[Today]</w:t>
            </w:r>
          </w:p>
        </w:tc>
      </w:tr>
      <w:tr w:rsidR="00447D41" w:rsidRPr="001B3DE8" w14:paraId="193C0509" w14:textId="77777777" w:rsidTr="00680A7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07" w14:textId="77777777" w:rsidR="00447D41" w:rsidRPr="001B3DE8" w:rsidRDefault="00447D41" w:rsidP="00680A76">
            <w:pPr>
              <w:pStyle w:val="1NIMTrgMainText"/>
              <w:spacing w:before="0" w:after="0" w:line="240" w:lineRule="auto"/>
              <w:rPr>
                <w:b/>
                <w:color w:val="000000" w:themeColor="text1"/>
              </w:rPr>
            </w:pPr>
            <w:r w:rsidRPr="001B3DE8">
              <w:rPr>
                <w:b/>
                <w:color w:val="000000" w:themeColor="text1"/>
              </w:rPr>
              <w:t>End Date</w:t>
            </w:r>
          </w:p>
        </w:tc>
        <w:tc>
          <w:tcPr>
            <w:tcW w:w="2982" w:type="dxa"/>
            <w:tcBorders>
              <w:top w:val="single" w:sz="4" w:space="0" w:color="auto"/>
              <w:bottom w:val="single" w:sz="4" w:space="0" w:color="auto"/>
              <w:right w:val="single" w:sz="12" w:space="0" w:color="auto"/>
            </w:tcBorders>
            <w:vAlign w:val="center"/>
          </w:tcPr>
          <w:p w14:paraId="193C0508" w14:textId="77777777" w:rsidR="00447D41" w:rsidRPr="001B3DE8" w:rsidRDefault="00447D41" w:rsidP="00680A76">
            <w:pPr>
              <w:pStyle w:val="1NIMTrgMainText"/>
              <w:spacing w:before="0" w:after="0" w:line="240" w:lineRule="auto"/>
              <w:rPr>
                <w:color w:val="000000" w:themeColor="text1"/>
              </w:rPr>
            </w:pPr>
            <w:r w:rsidRPr="001B3DE8">
              <w:rPr>
                <w:color w:val="000000" w:themeColor="text1"/>
              </w:rPr>
              <w:t>[One year from today]</w:t>
            </w:r>
          </w:p>
        </w:tc>
      </w:tr>
      <w:tr w:rsidR="00447D41" w:rsidRPr="001B3DE8" w14:paraId="193C050C" w14:textId="77777777" w:rsidTr="00680A7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0A" w14:textId="77777777" w:rsidR="00447D41" w:rsidRPr="001B3DE8" w:rsidRDefault="00447D41" w:rsidP="00680A76">
            <w:pPr>
              <w:pStyle w:val="1NIMTrgMainText"/>
              <w:spacing w:before="0" w:after="0" w:line="240" w:lineRule="auto"/>
              <w:rPr>
                <w:b/>
                <w:color w:val="000000" w:themeColor="text1"/>
              </w:rPr>
            </w:pPr>
            <w:r w:rsidRPr="001B3DE8">
              <w:rPr>
                <w:b/>
                <w:color w:val="000000" w:themeColor="text1"/>
              </w:rPr>
              <w:t>Label</w:t>
            </w:r>
          </w:p>
        </w:tc>
        <w:tc>
          <w:tcPr>
            <w:tcW w:w="2982" w:type="dxa"/>
            <w:tcBorders>
              <w:top w:val="single" w:sz="4" w:space="0" w:color="auto"/>
              <w:bottom w:val="single" w:sz="4" w:space="0" w:color="auto"/>
              <w:right w:val="single" w:sz="12" w:space="0" w:color="auto"/>
            </w:tcBorders>
            <w:vAlign w:val="center"/>
          </w:tcPr>
          <w:p w14:paraId="193C050B" w14:textId="77777777" w:rsidR="00447D41" w:rsidRPr="001B3DE8" w:rsidRDefault="00447D41" w:rsidP="00680A76">
            <w:pPr>
              <w:pStyle w:val="1NIMTrgMainText"/>
              <w:spacing w:before="0" w:after="0" w:line="240" w:lineRule="auto"/>
              <w:rPr>
                <w:color w:val="000000" w:themeColor="text1"/>
              </w:rPr>
            </w:pPr>
            <w:r w:rsidRPr="001B3DE8">
              <w:rPr>
                <w:color w:val="000000" w:themeColor="text1"/>
              </w:rPr>
              <w:t>Context 1</w:t>
            </w:r>
          </w:p>
        </w:tc>
      </w:tr>
      <w:tr w:rsidR="00447D41" w:rsidRPr="001B3DE8" w14:paraId="193C050F" w14:textId="77777777" w:rsidTr="00680A7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0D" w14:textId="77777777" w:rsidR="00447D41" w:rsidRPr="001B3DE8" w:rsidRDefault="00447D41" w:rsidP="00680A76">
            <w:pPr>
              <w:pStyle w:val="1NIMTrgMainText"/>
              <w:spacing w:before="0" w:after="0" w:line="240" w:lineRule="auto"/>
              <w:rPr>
                <w:b/>
                <w:color w:val="000000" w:themeColor="text1"/>
              </w:rPr>
            </w:pPr>
            <w:r w:rsidRPr="001B3DE8">
              <w:rPr>
                <w:b/>
                <w:color w:val="000000" w:themeColor="text1"/>
              </w:rPr>
              <w:t>Description</w:t>
            </w:r>
          </w:p>
        </w:tc>
        <w:tc>
          <w:tcPr>
            <w:tcW w:w="2982" w:type="dxa"/>
            <w:tcBorders>
              <w:top w:val="single" w:sz="4" w:space="0" w:color="auto"/>
              <w:bottom w:val="single" w:sz="4" w:space="0" w:color="auto"/>
              <w:right w:val="single" w:sz="12" w:space="0" w:color="auto"/>
            </w:tcBorders>
            <w:vAlign w:val="center"/>
          </w:tcPr>
          <w:p w14:paraId="193C050E" w14:textId="77777777" w:rsidR="00447D41" w:rsidRPr="001B3DE8" w:rsidRDefault="00447D41" w:rsidP="00680A76">
            <w:pPr>
              <w:pStyle w:val="1NIMTrgMainText"/>
              <w:spacing w:before="0" w:after="0" w:line="240" w:lineRule="auto"/>
              <w:rPr>
                <w:color w:val="000000" w:themeColor="text1"/>
              </w:rPr>
            </w:pPr>
            <w:r w:rsidRPr="001B3DE8">
              <w:rPr>
                <w:color w:val="000000" w:themeColor="text1"/>
              </w:rPr>
              <w:t>N/A (leave blank)</w:t>
            </w:r>
          </w:p>
        </w:tc>
      </w:tr>
      <w:tr w:rsidR="00447D41" w:rsidRPr="001B3DE8" w14:paraId="193C0512" w14:textId="77777777" w:rsidTr="00680A7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10" w14:textId="77777777" w:rsidR="00447D41" w:rsidRPr="001B3DE8" w:rsidRDefault="00447D41" w:rsidP="00680A76">
            <w:pPr>
              <w:pStyle w:val="1NIMTrgMainText"/>
              <w:spacing w:before="0" w:after="0" w:line="240" w:lineRule="auto"/>
              <w:rPr>
                <w:b/>
                <w:color w:val="000000" w:themeColor="text1"/>
              </w:rPr>
            </w:pPr>
            <w:r w:rsidRPr="001B3DE8">
              <w:rPr>
                <w:b/>
                <w:color w:val="000000" w:themeColor="text1"/>
              </w:rPr>
              <w:t>Project</w:t>
            </w:r>
          </w:p>
        </w:tc>
        <w:tc>
          <w:tcPr>
            <w:tcW w:w="2982" w:type="dxa"/>
            <w:tcBorders>
              <w:top w:val="single" w:sz="4" w:space="0" w:color="auto"/>
              <w:bottom w:val="single" w:sz="4" w:space="0" w:color="auto"/>
              <w:right w:val="single" w:sz="12" w:space="0" w:color="auto"/>
            </w:tcBorders>
            <w:vAlign w:val="center"/>
          </w:tcPr>
          <w:p w14:paraId="193C0511" w14:textId="77777777" w:rsidR="00447D41" w:rsidRPr="001B3DE8" w:rsidRDefault="00447D41" w:rsidP="00680A76">
            <w:pPr>
              <w:pStyle w:val="1NIMTrgMainText"/>
              <w:spacing w:before="0" w:after="0" w:line="240" w:lineRule="auto"/>
              <w:rPr>
                <w:color w:val="000000" w:themeColor="text1"/>
              </w:rPr>
            </w:pPr>
            <w:r w:rsidRPr="001B3DE8">
              <w:rPr>
                <w:color w:val="000000" w:themeColor="text1"/>
              </w:rPr>
              <w:t>‘Project: High Speed Internet’</w:t>
            </w:r>
          </w:p>
        </w:tc>
      </w:tr>
      <w:tr w:rsidR="00447D41" w:rsidRPr="001B3DE8" w14:paraId="193C0515" w14:textId="77777777" w:rsidTr="00680A76">
        <w:trPr>
          <w:trHeight w:val="340"/>
        </w:trPr>
        <w:tc>
          <w:tcPr>
            <w:tcW w:w="1903" w:type="dxa"/>
            <w:tcBorders>
              <w:top w:val="single" w:sz="4" w:space="0" w:color="auto"/>
              <w:bottom w:val="single" w:sz="12" w:space="0" w:color="auto"/>
            </w:tcBorders>
            <w:shd w:val="clear" w:color="auto" w:fill="BFBFBF" w:themeFill="background1" w:themeFillShade="BF"/>
            <w:vAlign w:val="center"/>
          </w:tcPr>
          <w:p w14:paraId="193C0513" w14:textId="77777777" w:rsidR="00447D41" w:rsidRPr="001B3DE8" w:rsidRDefault="00447D41" w:rsidP="00680A76">
            <w:pPr>
              <w:pStyle w:val="1NIMTrgMainText"/>
              <w:spacing w:before="0" w:after="0" w:line="240" w:lineRule="auto"/>
              <w:rPr>
                <w:b/>
                <w:color w:val="000000" w:themeColor="text1"/>
              </w:rPr>
            </w:pPr>
            <w:r w:rsidRPr="001B3DE8">
              <w:rPr>
                <w:b/>
                <w:color w:val="000000" w:themeColor="text1"/>
              </w:rPr>
              <w:t>Owner</w:t>
            </w:r>
          </w:p>
        </w:tc>
        <w:tc>
          <w:tcPr>
            <w:tcW w:w="2982" w:type="dxa"/>
            <w:tcBorders>
              <w:top w:val="single" w:sz="4" w:space="0" w:color="auto"/>
              <w:bottom w:val="single" w:sz="12" w:space="0" w:color="auto"/>
              <w:right w:val="single" w:sz="12" w:space="0" w:color="auto"/>
            </w:tcBorders>
            <w:vAlign w:val="center"/>
          </w:tcPr>
          <w:p w14:paraId="193C0514" w14:textId="77777777" w:rsidR="00447D41" w:rsidRPr="001B3DE8" w:rsidRDefault="00447D41" w:rsidP="00680A76">
            <w:pPr>
              <w:pStyle w:val="1NIMTrgMainText"/>
              <w:spacing w:before="0" w:after="0" w:line="240" w:lineRule="auto"/>
              <w:rPr>
                <w:color w:val="000000" w:themeColor="text1"/>
              </w:rPr>
            </w:pPr>
            <w:r w:rsidRPr="001B3DE8">
              <w:rPr>
                <w:color w:val="000000" w:themeColor="text1"/>
              </w:rPr>
              <w:t>‘Operations’</w:t>
            </w:r>
          </w:p>
        </w:tc>
      </w:tr>
    </w:tbl>
    <w:p w14:paraId="193C0516" w14:textId="77777777" w:rsidR="00447D41" w:rsidRPr="001B3DE8" w:rsidRDefault="00447D41" w:rsidP="00447D41">
      <w:pPr>
        <w:pStyle w:val="1NIMTrgMainText"/>
        <w:spacing w:before="200"/>
        <w:rPr>
          <w:color w:val="000000" w:themeColor="text1"/>
        </w:rPr>
      </w:pPr>
    </w:p>
    <w:p w14:paraId="193C0517" w14:textId="77777777" w:rsidR="00447D41" w:rsidRPr="001B3DE8" w:rsidRDefault="00447D41" w:rsidP="00447D41">
      <w:pPr>
        <w:pStyle w:val="1NIMTrgMainText"/>
        <w:spacing w:before="200"/>
        <w:rPr>
          <w:color w:val="000000" w:themeColor="text1"/>
        </w:rPr>
      </w:pPr>
    </w:p>
    <w:p w14:paraId="193C0518" w14:textId="77777777" w:rsidR="00447D41" w:rsidRPr="001B3DE8" w:rsidRDefault="00447D41" w:rsidP="00447D41">
      <w:pPr>
        <w:pStyle w:val="1NIMTrgMainText"/>
        <w:spacing w:before="200"/>
        <w:rPr>
          <w:color w:val="000000" w:themeColor="text1"/>
        </w:rPr>
      </w:pPr>
    </w:p>
    <w:p w14:paraId="193C0519" w14:textId="77777777" w:rsidR="00447D41" w:rsidRPr="001B3DE8" w:rsidRDefault="00447D41" w:rsidP="00447D41">
      <w:pPr>
        <w:pStyle w:val="1NIMTrgMainText"/>
        <w:spacing w:before="200"/>
        <w:rPr>
          <w:color w:val="000000" w:themeColor="text1"/>
        </w:rPr>
      </w:pPr>
    </w:p>
    <w:p w14:paraId="193C051A" w14:textId="77777777" w:rsidR="00447D41" w:rsidRPr="001B3DE8" w:rsidRDefault="00447D41" w:rsidP="00447D41">
      <w:pPr>
        <w:pStyle w:val="1NIMTrgMainText"/>
        <w:spacing w:before="200"/>
        <w:rPr>
          <w:color w:val="000000" w:themeColor="text1"/>
        </w:rPr>
      </w:pPr>
    </w:p>
    <w:p w14:paraId="193C051B" w14:textId="77777777" w:rsidR="00447D41" w:rsidRPr="001B3DE8" w:rsidRDefault="00447D41" w:rsidP="00447D41">
      <w:pPr>
        <w:pStyle w:val="1NIMTrgMainText"/>
        <w:spacing w:before="200"/>
        <w:rPr>
          <w:color w:val="000000" w:themeColor="text1"/>
        </w:rPr>
      </w:pPr>
    </w:p>
    <w:p w14:paraId="193C051C" w14:textId="77777777" w:rsidR="00447D41" w:rsidRPr="001B3DE8" w:rsidRDefault="00447D41" w:rsidP="00447D41">
      <w:pPr>
        <w:pStyle w:val="1NIMTrgMainText"/>
        <w:spacing w:before="200"/>
        <w:rPr>
          <w:color w:val="000000" w:themeColor="text1"/>
        </w:rPr>
      </w:pPr>
    </w:p>
    <w:p w14:paraId="193C051D" w14:textId="77777777" w:rsidR="00447D41" w:rsidRPr="001B3DE8" w:rsidRDefault="00447D41" w:rsidP="00447D41">
      <w:pPr>
        <w:pStyle w:val="1NIMTrgMainText"/>
        <w:spacing w:before="200"/>
        <w:rPr>
          <w:color w:val="000000" w:themeColor="text1"/>
        </w:rPr>
      </w:pPr>
    </w:p>
    <w:p w14:paraId="193C051E" w14:textId="620F7339" w:rsidR="00447D41" w:rsidRPr="001B3DE8" w:rsidRDefault="009A4ED2" w:rsidP="00447D41">
      <w:pPr>
        <w:pStyle w:val="1NIMTrgMainText"/>
        <w:spacing w:before="300" w:after="300"/>
        <w:jc w:val="center"/>
        <w:rPr>
          <w:color w:val="000000" w:themeColor="text1"/>
        </w:rPr>
      </w:pPr>
      <w:ins w:id="1218" w:author="Claire Carbone" w:date="2015-01-17T17:52:00Z">
        <w:r>
          <w:rPr>
            <w:noProof/>
            <w:color w:val="000000" w:themeColor="text1"/>
          </w:rPr>
          <w:drawing>
            <wp:inline distT="0" distB="0" distL="0" distR="0" wp14:anchorId="63CF5CBF" wp14:editId="52292722">
              <wp:extent cx="5936615" cy="1565275"/>
              <wp:effectExtent l="19050" t="19050" r="26035" b="158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36615" cy="1565275"/>
                      </a:xfrm>
                      <a:prstGeom prst="rect">
                        <a:avLst/>
                      </a:prstGeom>
                      <a:noFill/>
                      <a:ln>
                        <a:solidFill>
                          <a:schemeClr val="accent1"/>
                        </a:solidFill>
                      </a:ln>
                    </pic:spPr>
                  </pic:pic>
                </a:graphicData>
              </a:graphic>
            </wp:inline>
          </w:drawing>
        </w:r>
      </w:ins>
      <w:del w:id="1219" w:author="Claire Carbone" w:date="2015-01-17T17:51:00Z">
        <w:r w:rsidR="009D5E96" w:rsidDel="009A4ED2">
          <w:rPr>
            <w:noProof/>
            <w:color w:val="000000" w:themeColor="text1"/>
          </w:rPr>
          <w:drawing>
            <wp:inline distT="0" distB="0" distL="0" distR="0" wp14:anchorId="0BD9DF15" wp14:editId="2B651C6B">
              <wp:extent cx="5929630" cy="1967230"/>
              <wp:effectExtent l="19050" t="19050" r="13970" b="13970"/>
              <wp:docPr id="27996" name="Picture 2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29630" cy="1967230"/>
                      </a:xfrm>
                      <a:prstGeom prst="rect">
                        <a:avLst/>
                      </a:prstGeom>
                      <a:noFill/>
                      <a:ln>
                        <a:solidFill>
                          <a:schemeClr val="accent1"/>
                        </a:solidFill>
                      </a:ln>
                    </pic:spPr>
                  </pic:pic>
                </a:graphicData>
              </a:graphic>
            </wp:inline>
          </w:drawing>
        </w:r>
      </w:del>
    </w:p>
    <w:p w14:paraId="193C051F" w14:textId="77777777" w:rsidR="00447D41" w:rsidRPr="001B3DE8" w:rsidRDefault="00447D41" w:rsidP="00917A5F">
      <w:pPr>
        <w:pStyle w:val="1NIMTrgMainText"/>
        <w:numPr>
          <w:ilvl w:val="0"/>
          <w:numId w:val="37"/>
        </w:numPr>
        <w:spacing w:before="200"/>
        <w:ind w:left="426" w:hanging="426"/>
        <w:rPr>
          <w:color w:val="000000" w:themeColor="text1"/>
        </w:rPr>
      </w:pPr>
      <w:r w:rsidRPr="001B3DE8">
        <w:rPr>
          <w:color w:val="000000" w:themeColor="text1"/>
        </w:rPr>
        <w:t xml:space="preserve">Save the new context, using the icon in the </w:t>
      </w:r>
      <w:r w:rsidRPr="001B3DE8">
        <w:rPr>
          <w:b/>
          <w:color w:val="000000" w:themeColor="text1"/>
        </w:rPr>
        <w:t xml:space="preserve">Context Detail </w:t>
      </w:r>
      <w:r w:rsidRPr="001B3DE8">
        <w:rPr>
          <w:color w:val="000000" w:themeColor="text1"/>
        </w:rPr>
        <w:t>panel title bar (see screenshot above).</w:t>
      </w:r>
    </w:p>
    <w:p w14:paraId="193C0520" w14:textId="77777777" w:rsidR="00447D41" w:rsidRPr="001B3DE8" w:rsidRDefault="00447D41" w:rsidP="00447D41">
      <w:pPr>
        <w:pStyle w:val="1NIMTrgMainText"/>
        <w:spacing w:before="200"/>
        <w:rPr>
          <w:color w:val="000000" w:themeColor="text1"/>
        </w:rPr>
      </w:pPr>
      <w:r w:rsidRPr="001B3DE8">
        <w:rPr>
          <w:color w:val="000000" w:themeColor="text1"/>
        </w:rPr>
        <w:t>Once the new context is saved, we can start adding attributes. (We will add just one attribute in this exercise).</w:t>
      </w:r>
    </w:p>
    <w:p w14:paraId="193C0521" w14:textId="77777777" w:rsidR="00447D41" w:rsidRPr="001B3DE8" w:rsidRDefault="00447D41" w:rsidP="00447D41">
      <w:pPr>
        <w:pStyle w:val="1NIMTrgMainText"/>
        <w:spacing w:before="200"/>
        <w:rPr>
          <w:i/>
          <w:color w:val="000000" w:themeColor="text1"/>
        </w:rPr>
      </w:pPr>
      <w:r w:rsidRPr="001B3DE8">
        <w:rPr>
          <w:i/>
          <w:color w:val="000000" w:themeColor="text1"/>
          <w:u w:val="single"/>
        </w:rPr>
        <w:t>Note</w:t>
      </w:r>
      <w:r w:rsidRPr="001B3DE8">
        <w:rPr>
          <w:i/>
          <w:color w:val="000000" w:themeColor="text1"/>
        </w:rPr>
        <w:t xml:space="preserve">: Once the </w:t>
      </w:r>
      <w:r w:rsidR="009E7876">
        <w:rPr>
          <w:b/>
          <w:i/>
          <w:color w:val="000000" w:themeColor="text1"/>
        </w:rPr>
        <w:t>S</w:t>
      </w:r>
      <w:r w:rsidRPr="001B3DE8">
        <w:rPr>
          <w:b/>
          <w:i/>
          <w:color w:val="000000" w:themeColor="text1"/>
        </w:rPr>
        <w:t>ave</w:t>
      </w:r>
      <w:r w:rsidRPr="001B3DE8">
        <w:rPr>
          <w:i/>
          <w:color w:val="000000" w:themeColor="text1"/>
        </w:rPr>
        <w:t xml:space="preserve"> button has been clicked, two tabbed panels appear underneath: ‘</w:t>
      </w:r>
      <w:r w:rsidRPr="001B3DE8">
        <w:rPr>
          <w:b/>
          <w:i/>
          <w:color w:val="000000" w:themeColor="text1"/>
        </w:rPr>
        <w:t>Attributes</w:t>
      </w:r>
      <w:r w:rsidRPr="001B3DE8">
        <w:rPr>
          <w:i/>
          <w:color w:val="000000" w:themeColor="text1"/>
        </w:rPr>
        <w:t>’ and ‘</w:t>
      </w:r>
      <w:r w:rsidRPr="001B3DE8">
        <w:rPr>
          <w:b/>
          <w:i/>
          <w:color w:val="000000" w:themeColor="text1"/>
        </w:rPr>
        <w:t>Domains</w:t>
      </w:r>
      <w:r w:rsidRPr="001B3DE8">
        <w:rPr>
          <w:i/>
          <w:color w:val="000000" w:themeColor="text1"/>
        </w:rPr>
        <w:t xml:space="preserve">’ (see screenshot below). We will now add a new context attribute to the context just created in the </w:t>
      </w:r>
      <w:r w:rsidRPr="001B3DE8">
        <w:rPr>
          <w:b/>
          <w:i/>
          <w:color w:val="000000" w:themeColor="text1"/>
        </w:rPr>
        <w:t>Attributes</w:t>
      </w:r>
      <w:r w:rsidRPr="001B3DE8">
        <w:rPr>
          <w:i/>
          <w:color w:val="000000" w:themeColor="text1"/>
        </w:rPr>
        <w:t xml:space="preserve"> tab. (‘</w:t>
      </w:r>
      <w:r w:rsidRPr="001B3DE8">
        <w:rPr>
          <w:b/>
          <w:i/>
          <w:color w:val="000000" w:themeColor="text1"/>
        </w:rPr>
        <w:t>Domains</w:t>
      </w:r>
      <w:r w:rsidRPr="001B3DE8">
        <w:rPr>
          <w:i/>
          <w:color w:val="000000" w:themeColor="text1"/>
        </w:rPr>
        <w:t>’ were briefly discussed earlier in this document, and we will not be addressing this topic any further here).</w:t>
      </w:r>
    </w:p>
    <w:p w14:paraId="193C0522" w14:textId="77777777" w:rsidR="00447D41" w:rsidRPr="001B3DE8" w:rsidRDefault="00447D41" w:rsidP="00917A5F">
      <w:pPr>
        <w:pStyle w:val="1NIMTrgMainText"/>
        <w:numPr>
          <w:ilvl w:val="0"/>
          <w:numId w:val="37"/>
        </w:numPr>
        <w:spacing w:before="200"/>
        <w:ind w:left="426" w:hanging="426"/>
        <w:rPr>
          <w:color w:val="000000" w:themeColor="text1"/>
        </w:rPr>
      </w:pPr>
      <w:r w:rsidRPr="001B3DE8">
        <w:rPr>
          <w:color w:val="000000" w:themeColor="text1"/>
        </w:rPr>
        <w:t xml:space="preserve">Make sure the </w:t>
      </w:r>
      <w:r w:rsidRPr="001B3DE8">
        <w:rPr>
          <w:b/>
          <w:color w:val="000000" w:themeColor="text1"/>
        </w:rPr>
        <w:t xml:space="preserve">Attributes </w:t>
      </w:r>
      <w:r w:rsidRPr="001B3DE8">
        <w:rPr>
          <w:color w:val="000000" w:themeColor="text1"/>
        </w:rPr>
        <w:t xml:space="preserve">tab is selected, </w:t>
      </w:r>
      <w:r w:rsidR="009E7876" w:rsidRPr="001B3DE8">
        <w:rPr>
          <w:color w:val="000000" w:themeColor="text1"/>
        </w:rPr>
        <w:t>and then</w:t>
      </w:r>
      <w:r w:rsidRPr="001B3DE8">
        <w:rPr>
          <w:color w:val="000000" w:themeColor="text1"/>
        </w:rPr>
        <w:t xml:space="preserve"> click on the </w:t>
      </w:r>
      <w:r w:rsidRPr="001B3DE8">
        <w:rPr>
          <w:b/>
          <w:color w:val="000000" w:themeColor="text1"/>
        </w:rPr>
        <w:t xml:space="preserve">Add </w:t>
      </w:r>
      <w:r w:rsidRPr="001B3DE8">
        <w:rPr>
          <w:color w:val="000000" w:themeColor="text1"/>
        </w:rPr>
        <w:t>button at the bottom. This results in a ‘</w:t>
      </w:r>
      <w:r w:rsidRPr="001B3DE8">
        <w:rPr>
          <w:b/>
          <w:color w:val="000000" w:themeColor="text1"/>
        </w:rPr>
        <w:t>Context Attribute</w:t>
      </w:r>
      <w:r w:rsidRPr="001B3DE8">
        <w:rPr>
          <w:color w:val="000000" w:themeColor="text1"/>
        </w:rPr>
        <w:t xml:space="preserve">’ box appearing to the right of the </w:t>
      </w:r>
      <w:r w:rsidRPr="001B3DE8">
        <w:rPr>
          <w:b/>
          <w:color w:val="000000" w:themeColor="text1"/>
        </w:rPr>
        <w:t>Attributes</w:t>
      </w:r>
      <w:r w:rsidRPr="001B3DE8">
        <w:rPr>
          <w:color w:val="000000" w:themeColor="text1"/>
        </w:rPr>
        <w:t xml:space="preserve"> panel:</w:t>
      </w:r>
    </w:p>
    <w:p w14:paraId="193C0523" w14:textId="3F178F50" w:rsidR="00447D41" w:rsidRPr="001B3DE8" w:rsidRDefault="009A4ED2" w:rsidP="00447D41">
      <w:pPr>
        <w:pStyle w:val="1NIMTrgMainText"/>
        <w:spacing w:before="300" w:after="300"/>
        <w:jc w:val="center"/>
        <w:rPr>
          <w:color w:val="000000" w:themeColor="text1"/>
        </w:rPr>
      </w:pPr>
      <w:ins w:id="1220" w:author="Claire Carbone" w:date="2015-01-17T17:54:00Z">
        <w:r>
          <w:rPr>
            <w:noProof/>
            <w:color w:val="000000" w:themeColor="text1"/>
          </w:rPr>
          <w:drawing>
            <wp:inline distT="0" distB="0" distL="0" distR="0" wp14:anchorId="08DA1233" wp14:editId="4319A86F">
              <wp:extent cx="5936615" cy="3768725"/>
              <wp:effectExtent l="19050" t="19050" r="26035" b="222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36615" cy="3768725"/>
                      </a:xfrm>
                      <a:prstGeom prst="rect">
                        <a:avLst/>
                      </a:prstGeom>
                      <a:noFill/>
                      <a:ln>
                        <a:solidFill>
                          <a:schemeClr val="accent1"/>
                        </a:solidFill>
                      </a:ln>
                    </pic:spPr>
                  </pic:pic>
                </a:graphicData>
              </a:graphic>
            </wp:inline>
          </w:drawing>
        </w:r>
      </w:ins>
      <w:del w:id="1221" w:author="Claire Carbone" w:date="2015-01-17T17:53:00Z">
        <w:r w:rsidR="009D5E96" w:rsidDel="009A4ED2">
          <w:rPr>
            <w:noProof/>
            <w:color w:val="000000" w:themeColor="text1"/>
          </w:rPr>
          <w:drawing>
            <wp:inline distT="0" distB="0" distL="0" distR="0" wp14:anchorId="59CD4D7D" wp14:editId="198E1C3B">
              <wp:extent cx="5936615" cy="3352800"/>
              <wp:effectExtent l="0" t="0" r="6985" b="0"/>
              <wp:docPr id="27997" name="Picture 2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36615" cy="3352800"/>
                      </a:xfrm>
                      <a:prstGeom prst="rect">
                        <a:avLst/>
                      </a:prstGeom>
                      <a:noFill/>
                      <a:ln>
                        <a:noFill/>
                      </a:ln>
                    </pic:spPr>
                  </pic:pic>
                </a:graphicData>
              </a:graphic>
            </wp:inline>
          </w:drawing>
        </w:r>
      </w:del>
    </w:p>
    <w:p w14:paraId="193C0524" w14:textId="77777777" w:rsidR="00447D41" w:rsidRPr="001B3DE8" w:rsidRDefault="00447D41" w:rsidP="00447D41">
      <w:pPr>
        <w:pStyle w:val="1NIMTrgMainText"/>
        <w:spacing w:before="200"/>
        <w:rPr>
          <w:color w:val="000000" w:themeColor="text1"/>
        </w:rPr>
      </w:pPr>
      <w:r w:rsidRPr="001B3DE8">
        <w:rPr>
          <w:color w:val="000000" w:themeColor="text1"/>
        </w:rPr>
        <w:t xml:space="preserve">As we said earlier, a </w:t>
      </w:r>
      <w:r w:rsidRPr="001B3DE8">
        <w:rPr>
          <w:b/>
          <w:color w:val="000000" w:themeColor="text1"/>
        </w:rPr>
        <w:t xml:space="preserve">context attribute </w:t>
      </w:r>
      <w:r w:rsidRPr="001B3DE8">
        <w:rPr>
          <w:color w:val="000000" w:themeColor="text1"/>
        </w:rPr>
        <w:t xml:space="preserve">is like a </w:t>
      </w:r>
      <w:r w:rsidRPr="001B3DE8">
        <w:rPr>
          <w:i/>
          <w:color w:val="000000" w:themeColor="text1"/>
        </w:rPr>
        <w:t>variable</w:t>
      </w:r>
      <w:r w:rsidRPr="001B3DE8">
        <w:rPr>
          <w:color w:val="000000" w:themeColor="text1"/>
        </w:rPr>
        <w:t>, and needs a ‘data type’ to be associated with it.</w:t>
      </w:r>
    </w:p>
    <w:p w14:paraId="193C0525" w14:textId="77777777" w:rsidR="00447D41" w:rsidRPr="001B3DE8" w:rsidRDefault="00447D41" w:rsidP="00917A5F">
      <w:pPr>
        <w:pStyle w:val="1NIMTrgMainText"/>
        <w:numPr>
          <w:ilvl w:val="0"/>
          <w:numId w:val="37"/>
        </w:numPr>
        <w:spacing w:before="200"/>
        <w:ind w:left="425" w:hanging="425"/>
        <w:rPr>
          <w:color w:val="000000" w:themeColor="text1"/>
        </w:rPr>
      </w:pPr>
      <w:r w:rsidRPr="001B3DE8">
        <w:rPr>
          <w:color w:val="000000" w:themeColor="text1"/>
        </w:rPr>
        <w:t xml:space="preserve">Click on the </w:t>
      </w:r>
      <w:r w:rsidRPr="001B3DE8">
        <w:rPr>
          <w:b/>
          <w:color w:val="000000" w:themeColor="text1"/>
        </w:rPr>
        <w:t xml:space="preserve">finder </w:t>
      </w:r>
      <w:r w:rsidRPr="001B3DE8">
        <w:rPr>
          <w:color w:val="000000" w:themeColor="text1"/>
        </w:rPr>
        <w:t xml:space="preserve">icon next to the </w:t>
      </w:r>
      <w:r w:rsidRPr="001B3DE8">
        <w:rPr>
          <w:b/>
          <w:color w:val="000000" w:themeColor="text1"/>
        </w:rPr>
        <w:t>Attribute Type</w:t>
      </w:r>
      <w:r w:rsidRPr="001B3DE8">
        <w:rPr>
          <w:color w:val="000000" w:themeColor="text1"/>
        </w:rPr>
        <w:t xml:space="preserve"> field (see screenshot above).</w:t>
      </w:r>
    </w:p>
    <w:p w14:paraId="193C0526" w14:textId="77777777" w:rsidR="00447D41" w:rsidRPr="001B3DE8" w:rsidRDefault="00447D41" w:rsidP="00917A5F">
      <w:pPr>
        <w:pStyle w:val="1NIMTrgMainText"/>
        <w:numPr>
          <w:ilvl w:val="0"/>
          <w:numId w:val="37"/>
        </w:numPr>
        <w:spacing w:before="200"/>
        <w:ind w:left="425" w:hanging="425"/>
        <w:rPr>
          <w:color w:val="000000" w:themeColor="text1"/>
        </w:rPr>
      </w:pPr>
      <w:r w:rsidRPr="001B3DE8">
        <w:rPr>
          <w:color w:val="000000" w:themeColor="text1"/>
        </w:rPr>
        <w:t xml:space="preserve">In the resulting </w:t>
      </w:r>
      <w:r w:rsidRPr="001B3DE8">
        <w:rPr>
          <w:b/>
          <w:color w:val="000000" w:themeColor="text1"/>
        </w:rPr>
        <w:t>Attribute Types</w:t>
      </w:r>
      <w:r w:rsidRPr="001B3DE8">
        <w:rPr>
          <w:color w:val="000000" w:themeColor="text1"/>
        </w:rPr>
        <w:t xml:space="preserve"> panel, click </w:t>
      </w:r>
      <w:r w:rsidRPr="001B3DE8">
        <w:rPr>
          <w:b/>
          <w:color w:val="000000" w:themeColor="text1"/>
        </w:rPr>
        <w:t>Search</w:t>
      </w:r>
      <w:r w:rsidRPr="001B3DE8">
        <w:rPr>
          <w:color w:val="000000" w:themeColor="text1"/>
        </w:rPr>
        <w:t>, and you will see a list of data types, including the two we created previously: ‘</w:t>
      </w:r>
      <w:r w:rsidRPr="001B3DE8">
        <w:rPr>
          <w:b/>
          <w:color w:val="000000" w:themeColor="text1"/>
        </w:rPr>
        <w:t>String 15</w:t>
      </w:r>
      <w:r w:rsidRPr="001B3DE8">
        <w:rPr>
          <w:color w:val="000000" w:themeColor="text1"/>
        </w:rPr>
        <w:t>’</w:t>
      </w:r>
      <w:r w:rsidRPr="001B3DE8">
        <w:rPr>
          <w:b/>
          <w:color w:val="000000" w:themeColor="text1"/>
        </w:rPr>
        <w:t xml:space="preserve"> </w:t>
      </w:r>
      <w:r w:rsidRPr="001B3DE8">
        <w:rPr>
          <w:color w:val="000000" w:themeColor="text1"/>
        </w:rPr>
        <w:t>and</w:t>
      </w:r>
      <w:r w:rsidRPr="001B3DE8">
        <w:rPr>
          <w:b/>
          <w:color w:val="000000" w:themeColor="text1"/>
        </w:rPr>
        <w:t xml:space="preserve"> </w:t>
      </w:r>
      <w:r w:rsidRPr="001B3DE8">
        <w:rPr>
          <w:color w:val="000000" w:themeColor="text1"/>
        </w:rPr>
        <w:t>‘</w:t>
      </w:r>
      <w:r w:rsidRPr="001B3DE8">
        <w:rPr>
          <w:b/>
          <w:color w:val="000000" w:themeColor="text1"/>
        </w:rPr>
        <w:t>Bandwidth</w:t>
      </w:r>
      <w:r w:rsidRPr="001B3DE8">
        <w:rPr>
          <w:color w:val="000000" w:themeColor="text1"/>
        </w:rPr>
        <w:t>’.</w:t>
      </w:r>
    </w:p>
    <w:p w14:paraId="193C0527" w14:textId="42D9088E" w:rsidR="00447D41" w:rsidRPr="001B3DE8" w:rsidRDefault="00447D41" w:rsidP="00917A5F">
      <w:pPr>
        <w:pStyle w:val="1NIMTrgMainText"/>
        <w:numPr>
          <w:ilvl w:val="0"/>
          <w:numId w:val="37"/>
        </w:numPr>
        <w:spacing w:before="200"/>
        <w:ind w:left="425" w:hanging="425"/>
        <w:rPr>
          <w:color w:val="000000" w:themeColor="text1"/>
        </w:rPr>
      </w:pPr>
      <w:r w:rsidRPr="001B3DE8">
        <w:rPr>
          <w:color w:val="000000" w:themeColor="text1"/>
        </w:rPr>
        <w:t xml:space="preserve">Select </w:t>
      </w:r>
      <w:del w:id="1222" w:author="Claire Carbone" w:date="2015-01-17T17:58:00Z">
        <w:r w:rsidRPr="001B3DE8" w:rsidDel="00CF0460">
          <w:rPr>
            <w:color w:val="000000" w:themeColor="text1"/>
          </w:rPr>
          <w:delText xml:space="preserve">and enter </w:delText>
        </w:r>
      </w:del>
      <w:r w:rsidRPr="001B3DE8">
        <w:rPr>
          <w:color w:val="000000" w:themeColor="text1"/>
        </w:rPr>
        <w:t xml:space="preserve">the </w:t>
      </w:r>
      <w:r w:rsidRPr="001B3DE8">
        <w:rPr>
          <w:b/>
          <w:color w:val="000000" w:themeColor="text1"/>
        </w:rPr>
        <w:t xml:space="preserve">String 15 </w:t>
      </w:r>
      <w:r w:rsidRPr="001B3DE8">
        <w:rPr>
          <w:color w:val="000000" w:themeColor="text1"/>
        </w:rPr>
        <w:t>data type</w:t>
      </w:r>
      <w:ins w:id="1223" w:author="Claire Carbone" w:date="2015-01-17T17:58:00Z">
        <w:r w:rsidR="000F462A">
          <w:rPr>
            <w:color w:val="000000" w:themeColor="text1"/>
          </w:rPr>
          <w:t xml:space="preserve"> </w:t>
        </w:r>
      </w:ins>
      <w:ins w:id="1224" w:author="Claire Carbone" w:date="2015-01-17T18:09:00Z">
        <w:r w:rsidR="000F462A">
          <w:rPr>
            <w:color w:val="000000" w:themeColor="text1"/>
          </w:rPr>
          <w:t>b</w:t>
        </w:r>
      </w:ins>
      <w:ins w:id="1225" w:author="Claire Carbone" w:date="2015-01-17T17:58:00Z">
        <w:r w:rsidR="00CF0460">
          <w:rPr>
            <w:color w:val="000000" w:themeColor="text1"/>
          </w:rPr>
          <w:t>y clicking on the arrow before it</w:t>
        </w:r>
      </w:ins>
      <w:r w:rsidRPr="001B3DE8">
        <w:rPr>
          <w:color w:val="000000" w:themeColor="text1"/>
        </w:rPr>
        <w:t>:</w:t>
      </w:r>
    </w:p>
    <w:p w14:paraId="193C0528" w14:textId="63606685" w:rsidR="00447D41" w:rsidRPr="001B3DE8" w:rsidDel="000F462A" w:rsidRDefault="009A4ED2" w:rsidP="00447D41">
      <w:pPr>
        <w:pStyle w:val="1NIMTrgMainText"/>
        <w:spacing w:before="300" w:after="300"/>
        <w:jc w:val="center"/>
        <w:rPr>
          <w:del w:id="1226" w:author="Claire Carbone" w:date="2015-01-17T18:10:00Z"/>
          <w:color w:val="000000" w:themeColor="text1"/>
        </w:rPr>
      </w:pPr>
      <w:ins w:id="1227" w:author="Claire Carbone" w:date="2015-01-17T17:57:00Z">
        <w:r>
          <w:rPr>
            <w:noProof/>
            <w:color w:val="000000" w:themeColor="text1"/>
          </w:rPr>
          <w:drawing>
            <wp:inline distT="0" distB="0" distL="0" distR="0" wp14:anchorId="73F8E5B7" wp14:editId="7B70EEB4">
              <wp:extent cx="5008418" cy="2816800"/>
              <wp:effectExtent l="19050" t="19050" r="20955" b="222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008369" cy="2816772"/>
                      </a:xfrm>
                      <a:prstGeom prst="rect">
                        <a:avLst/>
                      </a:prstGeom>
                      <a:noFill/>
                      <a:ln>
                        <a:solidFill>
                          <a:schemeClr val="accent1"/>
                        </a:solidFill>
                      </a:ln>
                    </pic:spPr>
                  </pic:pic>
                </a:graphicData>
              </a:graphic>
            </wp:inline>
          </w:drawing>
        </w:r>
      </w:ins>
      <w:del w:id="1228" w:author="Claire Carbone" w:date="2015-01-17T17:56:00Z">
        <w:r w:rsidR="009D5E96" w:rsidDel="009A4ED2">
          <w:rPr>
            <w:noProof/>
            <w:color w:val="000000" w:themeColor="text1"/>
          </w:rPr>
          <w:drawing>
            <wp:inline distT="0" distB="0" distL="0" distR="0" wp14:anchorId="69B5F3D5" wp14:editId="7444FD96">
              <wp:extent cx="4724400" cy="1978901"/>
              <wp:effectExtent l="19050" t="19050" r="19050" b="21590"/>
              <wp:docPr id="27998" name="Picture 27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724354" cy="1978882"/>
                      </a:xfrm>
                      <a:prstGeom prst="rect">
                        <a:avLst/>
                      </a:prstGeom>
                      <a:noFill/>
                      <a:ln>
                        <a:solidFill>
                          <a:schemeClr val="accent1"/>
                        </a:solidFill>
                      </a:ln>
                    </pic:spPr>
                  </pic:pic>
                </a:graphicData>
              </a:graphic>
            </wp:inline>
          </w:drawing>
        </w:r>
      </w:del>
    </w:p>
    <w:p w14:paraId="4E7EDC22" w14:textId="77777777" w:rsidR="00CF0460" w:rsidRDefault="00CF0460">
      <w:pPr>
        <w:pStyle w:val="1NIMTrgMainText"/>
        <w:spacing w:before="300" w:after="300"/>
        <w:jc w:val="center"/>
        <w:rPr>
          <w:ins w:id="1229" w:author="Claire Carbone" w:date="2015-01-17T18:06:00Z"/>
          <w:color w:val="000000" w:themeColor="text1"/>
        </w:rPr>
        <w:pPrChange w:id="1230" w:author="Claire Carbone" w:date="2015-01-17T18:10:00Z">
          <w:pPr>
            <w:pStyle w:val="1NIMTrgMainText"/>
            <w:spacing w:before="200"/>
          </w:pPr>
        </w:pPrChange>
      </w:pPr>
    </w:p>
    <w:p w14:paraId="193C0529" w14:textId="77777777" w:rsidR="00447D41" w:rsidRPr="001B3DE8" w:rsidDel="000F462A" w:rsidRDefault="00447D41" w:rsidP="00447D41">
      <w:pPr>
        <w:pStyle w:val="1NIMTrgMainText"/>
        <w:spacing w:before="200"/>
        <w:rPr>
          <w:del w:id="1231" w:author="Claire Carbone" w:date="2015-01-17T18:10:00Z"/>
          <w:color w:val="000000" w:themeColor="text1"/>
        </w:rPr>
      </w:pPr>
      <w:r w:rsidRPr="001B3DE8">
        <w:rPr>
          <w:color w:val="000000" w:themeColor="text1"/>
        </w:rPr>
        <w:t xml:space="preserve">As before, the </w:t>
      </w:r>
      <w:r w:rsidRPr="001B3DE8">
        <w:rPr>
          <w:b/>
          <w:color w:val="000000" w:themeColor="text1"/>
        </w:rPr>
        <w:t xml:space="preserve">Code </w:t>
      </w:r>
      <w:r w:rsidRPr="001B3DE8">
        <w:rPr>
          <w:color w:val="000000" w:themeColor="text1"/>
        </w:rPr>
        <w:t xml:space="preserve">and </w:t>
      </w:r>
      <w:r w:rsidRPr="001B3DE8">
        <w:rPr>
          <w:b/>
          <w:color w:val="000000" w:themeColor="text1"/>
        </w:rPr>
        <w:t>Name</w:t>
      </w:r>
      <w:r w:rsidRPr="001B3DE8">
        <w:rPr>
          <w:color w:val="000000" w:themeColor="text1"/>
        </w:rPr>
        <w:t xml:space="preserve"> values will be inherited from the selected data type, and will automatically be populated in the appropriate fields.</w:t>
      </w:r>
    </w:p>
    <w:p w14:paraId="3B0C63F7" w14:textId="77777777" w:rsidR="00CF0460" w:rsidRDefault="00CF0460">
      <w:pPr>
        <w:pStyle w:val="1NIMTrgMainText"/>
        <w:spacing w:before="200"/>
        <w:rPr>
          <w:ins w:id="1232" w:author="Claire Carbone" w:date="2015-01-17T18:07:00Z"/>
          <w:color w:val="000000" w:themeColor="text1"/>
        </w:rPr>
        <w:pPrChange w:id="1233" w:author="Claire Carbone" w:date="2015-01-17T18:10:00Z">
          <w:pPr>
            <w:pStyle w:val="1NIMTrgMainText"/>
            <w:numPr>
              <w:numId w:val="37"/>
            </w:numPr>
            <w:spacing w:before="200"/>
            <w:ind w:left="425" w:hanging="425"/>
          </w:pPr>
        </w:pPrChange>
      </w:pPr>
    </w:p>
    <w:p w14:paraId="54A193C0" w14:textId="2582785B" w:rsidR="000F462A" w:rsidRPr="000F462A" w:rsidRDefault="00447D41">
      <w:pPr>
        <w:pStyle w:val="1NIMTrgMainText"/>
        <w:numPr>
          <w:ilvl w:val="0"/>
          <w:numId w:val="37"/>
        </w:numPr>
        <w:spacing w:before="200"/>
        <w:ind w:left="425" w:hanging="425"/>
        <w:rPr>
          <w:color w:val="000000" w:themeColor="text1"/>
        </w:rPr>
      </w:pPr>
      <w:r w:rsidRPr="001B3DE8">
        <w:rPr>
          <w:color w:val="000000" w:themeColor="text1"/>
        </w:rPr>
        <w:t>The name ‘</w:t>
      </w:r>
      <w:r w:rsidRPr="001B3DE8">
        <w:rPr>
          <w:b/>
          <w:color w:val="000000" w:themeColor="text1"/>
        </w:rPr>
        <w:t>String 15</w:t>
      </w:r>
      <w:r w:rsidRPr="001B3DE8">
        <w:rPr>
          <w:color w:val="000000" w:themeColor="text1"/>
        </w:rPr>
        <w:t>’</w:t>
      </w:r>
      <w:r w:rsidRPr="001B3DE8">
        <w:rPr>
          <w:b/>
          <w:color w:val="000000" w:themeColor="text1"/>
        </w:rPr>
        <w:t xml:space="preserve"> </w:t>
      </w:r>
      <w:r w:rsidRPr="001B3DE8">
        <w:rPr>
          <w:color w:val="000000" w:themeColor="text1"/>
        </w:rPr>
        <w:t xml:space="preserve">is too generic for our purposes here, so change the </w:t>
      </w:r>
      <w:r w:rsidRPr="001B3DE8">
        <w:rPr>
          <w:b/>
          <w:color w:val="000000" w:themeColor="text1"/>
        </w:rPr>
        <w:t xml:space="preserve">Code </w:t>
      </w:r>
      <w:r w:rsidRPr="001B3DE8">
        <w:rPr>
          <w:color w:val="000000" w:themeColor="text1"/>
        </w:rPr>
        <w:t>value to ‘</w:t>
      </w:r>
      <w:r w:rsidRPr="001B3DE8">
        <w:rPr>
          <w:b/>
          <w:color w:val="000000" w:themeColor="text1"/>
        </w:rPr>
        <w:t>marketSegment</w:t>
      </w:r>
      <w:r w:rsidRPr="001B3DE8">
        <w:rPr>
          <w:color w:val="000000" w:themeColor="text1"/>
        </w:rPr>
        <w:t xml:space="preserve">’, and the </w:t>
      </w:r>
      <w:r w:rsidRPr="001B3DE8">
        <w:rPr>
          <w:b/>
          <w:color w:val="000000" w:themeColor="text1"/>
        </w:rPr>
        <w:t xml:space="preserve">Name </w:t>
      </w:r>
      <w:r w:rsidRPr="001B3DE8">
        <w:rPr>
          <w:color w:val="000000" w:themeColor="text1"/>
        </w:rPr>
        <w:t xml:space="preserve">and </w:t>
      </w:r>
      <w:r w:rsidRPr="001B3DE8">
        <w:rPr>
          <w:b/>
          <w:color w:val="000000" w:themeColor="text1"/>
        </w:rPr>
        <w:t>Label</w:t>
      </w:r>
      <w:r w:rsidRPr="001B3DE8">
        <w:rPr>
          <w:color w:val="000000" w:themeColor="text1"/>
        </w:rPr>
        <w:t xml:space="preserve"> values to ‘</w:t>
      </w:r>
      <w:r w:rsidRPr="001B3DE8">
        <w:rPr>
          <w:b/>
          <w:color w:val="000000" w:themeColor="text1"/>
        </w:rPr>
        <w:t>Market Segment</w:t>
      </w:r>
      <w:r w:rsidRPr="001B3DE8">
        <w:rPr>
          <w:color w:val="000000" w:themeColor="text1"/>
        </w:rPr>
        <w:t xml:space="preserve">’. The </w:t>
      </w:r>
      <w:r w:rsidRPr="001B3DE8">
        <w:rPr>
          <w:b/>
          <w:color w:val="000000" w:themeColor="text1"/>
        </w:rPr>
        <w:t xml:space="preserve">Project </w:t>
      </w:r>
      <w:r w:rsidRPr="001B3DE8">
        <w:rPr>
          <w:color w:val="000000" w:themeColor="text1"/>
        </w:rPr>
        <w:t>field should have been automatically populated as usual.</w:t>
      </w:r>
    </w:p>
    <w:p w14:paraId="193C052B" w14:textId="77777777" w:rsidR="00447D41" w:rsidRPr="001B3DE8" w:rsidRDefault="00447D41" w:rsidP="00917A5F">
      <w:pPr>
        <w:pStyle w:val="1NIMTrgMainText"/>
        <w:numPr>
          <w:ilvl w:val="0"/>
          <w:numId w:val="37"/>
        </w:numPr>
        <w:spacing w:before="200"/>
        <w:ind w:left="425" w:hanging="425"/>
        <w:rPr>
          <w:color w:val="000000" w:themeColor="text1"/>
        </w:rPr>
      </w:pPr>
      <w:r w:rsidRPr="001B3DE8">
        <w:rPr>
          <w:color w:val="000000" w:themeColor="text1"/>
        </w:rPr>
        <w:t xml:space="preserve">Click </w:t>
      </w:r>
      <w:r w:rsidRPr="001B3DE8">
        <w:rPr>
          <w:b/>
          <w:color w:val="000000" w:themeColor="text1"/>
        </w:rPr>
        <w:t>Save</w:t>
      </w:r>
      <w:r w:rsidRPr="001B3DE8">
        <w:rPr>
          <w:color w:val="000000" w:themeColor="text1"/>
        </w:rPr>
        <w:t xml:space="preserve">, using the icon in the </w:t>
      </w:r>
      <w:r w:rsidRPr="001B3DE8">
        <w:rPr>
          <w:b/>
          <w:color w:val="000000" w:themeColor="text1"/>
        </w:rPr>
        <w:t>Context Attribute</w:t>
      </w:r>
      <w:r w:rsidRPr="001B3DE8">
        <w:rPr>
          <w:color w:val="000000" w:themeColor="text1"/>
        </w:rPr>
        <w:t xml:space="preserve"> panel title bar. We now have a </w:t>
      </w:r>
      <w:r w:rsidRPr="001B3DE8">
        <w:rPr>
          <w:b/>
          <w:color w:val="000000" w:themeColor="text1"/>
        </w:rPr>
        <w:t xml:space="preserve">context </w:t>
      </w:r>
      <w:r w:rsidRPr="001B3DE8">
        <w:rPr>
          <w:color w:val="000000" w:themeColor="text1"/>
        </w:rPr>
        <w:t>called ‘</w:t>
      </w:r>
      <w:r w:rsidRPr="001B3DE8">
        <w:rPr>
          <w:b/>
          <w:color w:val="000000" w:themeColor="text1"/>
        </w:rPr>
        <w:t>Context 1</w:t>
      </w:r>
      <w:r w:rsidRPr="001B3DE8">
        <w:rPr>
          <w:color w:val="000000" w:themeColor="text1"/>
        </w:rPr>
        <w:t xml:space="preserve">’ and a </w:t>
      </w:r>
      <w:r w:rsidRPr="001B3DE8">
        <w:rPr>
          <w:b/>
          <w:color w:val="000000" w:themeColor="text1"/>
        </w:rPr>
        <w:t>context attribute</w:t>
      </w:r>
      <w:r w:rsidRPr="001B3DE8">
        <w:rPr>
          <w:color w:val="000000" w:themeColor="text1"/>
        </w:rPr>
        <w:t xml:space="preserve"> called ‘</w:t>
      </w:r>
      <w:r w:rsidRPr="001B3DE8">
        <w:rPr>
          <w:b/>
          <w:color w:val="000000" w:themeColor="text1"/>
        </w:rPr>
        <w:t>Market Segment</w:t>
      </w:r>
      <w:r w:rsidRPr="001B3DE8">
        <w:rPr>
          <w:color w:val="000000" w:themeColor="text1"/>
        </w:rPr>
        <w:t>’:</w:t>
      </w:r>
    </w:p>
    <w:p w14:paraId="193C052C" w14:textId="0C8ED2E3" w:rsidR="00447D41" w:rsidRPr="001B3DE8" w:rsidRDefault="000F462A" w:rsidP="00447D41">
      <w:pPr>
        <w:pStyle w:val="1NIMTrgMainText"/>
        <w:spacing w:before="300" w:after="300"/>
        <w:jc w:val="center"/>
        <w:rPr>
          <w:color w:val="000000" w:themeColor="text1"/>
        </w:rPr>
      </w:pPr>
      <w:ins w:id="1234" w:author="Claire Carbone" w:date="2015-01-17T18:14:00Z">
        <w:r>
          <w:rPr>
            <w:noProof/>
            <w:color w:val="000000" w:themeColor="text1"/>
          </w:rPr>
          <w:drawing>
            <wp:inline distT="0" distB="0" distL="0" distR="0" wp14:anchorId="6B12459E" wp14:editId="6366C468">
              <wp:extent cx="5936615" cy="3505200"/>
              <wp:effectExtent l="19050" t="19050" r="2603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36615" cy="3505200"/>
                      </a:xfrm>
                      <a:prstGeom prst="rect">
                        <a:avLst/>
                      </a:prstGeom>
                      <a:noFill/>
                      <a:ln>
                        <a:solidFill>
                          <a:schemeClr val="accent1"/>
                        </a:solidFill>
                      </a:ln>
                    </pic:spPr>
                  </pic:pic>
                </a:graphicData>
              </a:graphic>
            </wp:inline>
          </w:drawing>
        </w:r>
      </w:ins>
      <w:del w:id="1235" w:author="Claire Carbone" w:date="2015-01-17T18:13:00Z">
        <w:r w:rsidR="00B27F25" w:rsidDel="000F462A">
          <w:rPr>
            <w:noProof/>
            <w:color w:val="000000" w:themeColor="text1"/>
          </w:rPr>
          <w:drawing>
            <wp:inline distT="0" distB="0" distL="0" distR="0" wp14:anchorId="09B98EDD" wp14:editId="2B2867D0">
              <wp:extent cx="5936615" cy="2535555"/>
              <wp:effectExtent l="19050" t="19050" r="26035" b="17145"/>
              <wp:docPr id="27999" name="Picture 27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36615" cy="2535555"/>
                      </a:xfrm>
                      <a:prstGeom prst="rect">
                        <a:avLst/>
                      </a:prstGeom>
                      <a:noFill/>
                      <a:ln>
                        <a:solidFill>
                          <a:schemeClr val="accent1"/>
                        </a:solidFill>
                      </a:ln>
                    </pic:spPr>
                  </pic:pic>
                </a:graphicData>
              </a:graphic>
            </wp:inline>
          </w:drawing>
        </w:r>
      </w:del>
    </w:p>
    <w:p w14:paraId="193C052D" w14:textId="77777777" w:rsidR="00447D41" w:rsidRPr="001B3DE8" w:rsidRDefault="00447D41" w:rsidP="00447D41">
      <w:pPr>
        <w:pStyle w:val="Heading3"/>
        <w:tabs>
          <w:tab w:val="clear" w:pos="1701"/>
        </w:tabs>
        <w:spacing w:line="276" w:lineRule="auto"/>
        <w:ind w:left="851" w:hanging="851"/>
        <w:rPr>
          <w:b w:val="0"/>
          <w:color w:val="000000" w:themeColor="text1"/>
        </w:rPr>
      </w:pPr>
      <w:bookmarkStart w:id="1236" w:name="_Toc409617024"/>
      <w:r w:rsidRPr="001B3DE8">
        <w:rPr>
          <w:b w:val="0"/>
          <w:color w:val="000000" w:themeColor="text1"/>
        </w:rPr>
        <w:t>Create rule and associate with context attribute</w:t>
      </w:r>
      <w:bookmarkEnd w:id="1236"/>
    </w:p>
    <w:p w14:paraId="193C052E" w14:textId="77777777" w:rsidR="00447D41" w:rsidRPr="001B3DE8" w:rsidRDefault="00447D41" w:rsidP="00447D41">
      <w:pPr>
        <w:shd w:val="clear" w:color="auto" w:fill="FFFFFF"/>
        <w:spacing w:before="200" w:after="200" w:line="276" w:lineRule="auto"/>
        <w:rPr>
          <w:rFonts w:cs="Arial"/>
          <w:color w:val="000000" w:themeColor="text1"/>
          <w:sz w:val="20"/>
          <w:szCs w:val="20"/>
        </w:rPr>
      </w:pPr>
      <w:r w:rsidRPr="001B3DE8">
        <w:rPr>
          <w:rFonts w:cs="Arial"/>
          <w:color w:val="000000" w:themeColor="text1"/>
          <w:sz w:val="20"/>
          <w:szCs w:val="20"/>
        </w:rPr>
        <w:t>Now we will create a ‘</w:t>
      </w:r>
      <w:r w:rsidRPr="001B3DE8">
        <w:rPr>
          <w:rFonts w:cs="Arial"/>
          <w:b/>
          <w:color w:val="000000" w:themeColor="text1"/>
          <w:sz w:val="20"/>
          <w:szCs w:val="20"/>
        </w:rPr>
        <w:t>catalog rule</w:t>
      </w:r>
      <w:r w:rsidRPr="001B3DE8">
        <w:rPr>
          <w:rFonts w:cs="Arial"/>
          <w:color w:val="000000" w:themeColor="text1"/>
          <w:sz w:val="20"/>
          <w:szCs w:val="20"/>
        </w:rPr>
        <w:t>’ that will use the context attribute in its logic. This rule will be called ‘</w:t>
      </w:r>
      <w:r w:rsidRPr="001B3DE8">
        <w:rPr>
          <w:rFonts w:cs="Arial"/>
          <w:b/>
          <w:color w:val="000000" w:themeColor="text1"/>
          <w:sz w:val="20"/>
          <w:szCs w:val="20"/>
        </w:rPr>
        <w:t>Is Residential</w:t>
      </w:r>
      <w:r w:rsidRPr="001B3DE8">
        <w:rPr>
          <w:rFonts w:cs="Arial"/>
          <w:color w:val="000000" w:themeColor="text1"/>
          <w:sz w:val="20"/>
          <w:szCs w:val="20"/>
        </w:rPr>
        <w:t xml:space="preserve">’, and will return ‘true’ if the current customer is of </w:t>
      </w:r>
      <w:r w:rsidRPr="001B3DE8">
        <w:rPr>
          <w:rFonts w:cs="Arial"/>
          <w:i/>
          <w:color w:val="000000" w:themeColor="text1"/>
          <w:sz w:val="20"/>
          <w:szCs w:val="20"/>
        </w:rPr>
        <w:t>residential</w:t>
      </w:r>
      <w:r w:rsidRPr="001B3DE8">
        <w:rPr>
          <w:rFonts w:cs="Arial"/>
          <w:color w:val="000000" w:themeColor="text1"/>
          <w:sz w:val="20"/>
          <w:szCs w:val="20"/>
        </w:rPr>
        <w:t xml:space="preserve"> type, otherwise it will return ‘false’. It will be used to create a condition for a specified discount to be applied in pricing, thereby making it available only to residential customers.</w:t>
      </w:r>
    </w:p>
    <w:p w14:paraId="193C052F" w14:textId="77777777" w:rsidR="00447D41" w:rsidRPr="001B3DE8" w:rsidRDefault="00447D41" w:rsidP="00447D41">
      <w:pPr>
        <w:shd w:val="clear" w:color="auto" w:fill="FFFFFF"/>
        <w:spacing w:before="200" w:after="200" w:line="276" w:lineRule="auto"/>
        <w:rPr>
          <w:rFonts w:cs="Arial"/>
          <w:color w:val="000000" w:themeColor="text1"/>
          <w:sz w:val="20"/>
          <w:szCs w:val="20"/>
        </w:rPr>
      </w:pPr>
      <w:r w:rsidRPr="001B3DE8">
        <w:rPr>
          <w:rFonts w:cs="Arial"/>
          <w:i/>
          <w:color w:val="000000" w:themeColor="text1"/>
          <w:sz w:val="20"/>
          <w:szCs w:val="20"/>
          <w:u w:val="single"/>
        </w:rPr>
        <w:t>Note</w:t>
      </w:r>
      <w:r w:rsidRPr="001B3DE8">
        <w:rPr>
          <w:rFonts w:cs="Arial"/>
          <w:i/>
          <w:color w:val="000000" w:themeColor="text1"/>
          <w:sz w:val="20"/>
          <w:szCs w:val="20"/>
        </w:rPr>
        <w:t>: This discount will be created and applied to the rule in a later exercise. For now we will focus on creating the rule and associating it with the context attribute.</w:t>
      </w:r>
    </w:p>
    <w:p w14:paraId="193C0530" w14:textId="772EDCD4" w:rsidR="00447D41" w:rsidRPr="001B3DE8" w:rsidRDefault="00447D41" w:rsidP="00917A5F">
      <w:pPr>
        <w:pStyle w:val="1NIMTrgMainText"/>
        <w:numPr>
          <w:ilvl w:val="0"/>
          <w:numId w:val="38"/>
        </w:numPr>
        <w:spacing w:before="200"/>
        <w:ind w:left="426" w:hanging="426"/>
        <w:rPr>
          <w:color w:val="000000" w:themeColor="text1"/>
        </w:rPr>
      </w:pPr>
      <w:r w:rsidRPr="001B3DE8">
        <w:rPr>
          <w:color w:val="000000" w:themeColor="text1"/>
        </w:rPr>
        <w:t xml:space="preserve">Go to </w:t>
      </w:r>
      <w:del w:id="1237" w:author="Claire Carbone" w:date="2015-01-17T18:25:00Z">
        <w:r w:rsidRPr="001B3DE8" w:rsidDel="00F1742D">
          <w:rPr>
            <w:i/>
            <w:color w:val="000000" w:themeColor="text1"/>
          </w:rPr>
          <w:delText>Catalog Designer</w:delText>
        </w:r>
      </w:del>
      <w:ins w:id="1238" w:author="Claire Carbone" w:date="2015-01-17T18:25:00Z">
        <w:r w:rsidR="00F1742D">
          <w:rPr>
            <w:i/>
            <w:color w:val="000000" w:themeColor="text1"/>
          </w:rPr>
          <w:t>Rules</w:t>
        </w:r>
      </w:ins>
      <w:r w:rsidRPr="001B3DE8">
        <w:rPr>
          <w:i/>
          <w:color w:val="000000" w:themeColor="text1"/>
        </w:rPr>
        <w:t xml:space="preserve"> &gt; Catalog Rule</w:t>
      </w:r>
      <w:ins w:id="1239" w:author="Claire Carbone" w:date="2015-01-17T18:25:00Z">
        <w:r w:rsidR="00F1742D">
          <w:rPr>
            <w:i/>
            <w:color w:val="000000" w:themeColor="text1"/>
          </w:rPr>
          <w:t xml:space="preserve"> in the Quick Start Menu</w:t>
        </w:r>
      </w:ins>
      <w:del w:id="1240" w:author="Claire Carbone" w:date="2015-01-17T18:25:00Z">
        <w:r w:rsidRPr="001B3DE8" w:rsidDel="00F1742D">
          <w:rPr>
            <w:i/>
            <w:color w:val="000000" w:themeColor="text1"/>
          </w:rPr>
          <w:delText>s</w:delText>
        </w:r>
      </w:del>
      <w:r w:rsidRPr="001B3DE8">
        <w:rPr>
          <w:color w:val="000000" w:themeColor="text1"/>
        </w:rPr>
        <w:t>:</w:t>
      </w:r>
    </w:p>
    <w:p w14:paraId="193C0531" w14:textId="5A32B1AF" w:rsidR="00447D41" w:rsidRPr="001B3DE8" w:rsidRDefault="00F1742D">
      <w:pPr>
        <w:pStyle w:val="1NIMTrgMainText"/>
        <w:spacing w:before="300" w:after="300"/>
        <w:ind w:left="426"/>
        <w:rPr>
          <w:color w:val="000000" w:themeColor="text1"/>
        </w:rPr>
        <w:pPrChange w:id="1241" w:author="Claire Carbone" w:date="2015-01-17T18:26:00Z">
          <w:pPr>
            <w:pStyle w:val="1NIMTrgMainText"/>
            <w:spacing w:before="300" w:after="300"/>
            <w:jc w:val="center"/>
          </w:pPr>
        </w:pPrChange>
      </w:pPr>
      <w:ins w:id="1242" w:author="Claire Carbone" w:date="2015-01-17T18:26:00Z">
        <w:r>
          <w:rPr>
            <w:noProof/>
            <w:color w:val="000000" w:themeColor="text1"/>
          </w:rPr>
          <w:drawing>
            <wp:inline distT="0" distB="0" distL="0" distR="0" wp14:anchorId="2F8BE93F" wp14:editId="7AD2054A">
              <wp:extent cx="1517073" cy="3307553"/>
              <wp:effectExtent l="19050" t="19050" r="26035" b="266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517168" cy="3307759"/>
                      </a:xfrm>
                      <a:prstGeom prst="rect">
                        <a:avLst/>
                      </a:prstGeom>
                      <a:noFill/>
                      <a:ln>
                        <a:solidFill>
                          <a:schemeClr val="accent1"/>
                        </a:solidFill>
                      </a:ln>
                    </pic:spPr>
                  </pic:pic>
                </a:graphicData>
              </a:graphic>
            </wp:inline>
          </w:drawing>
        </w:r>
      </w:ins>
      <w:del w:id="1243" w:author="Claire Carbone" w:date="2015-01-17T18:25:00Z">
        <w:r w:rsidR="00AC3CF7" w:rsidDel="00F1742D">
          <w:rPr>
            <w:noProof/>
            <w:color w:val="000000" w:themeColor="text1"/>
          </w:rPr>
          <w:drawing>
            <wp:inline distT="0" distB="0" distL="0" distR="0" wp14:anchorId="772CF67A" wp14:editId="6E8B9193">
              <wp:extent cx="4994564" cy="3059565"/>
              <wp:effectExtent l="19050" t="19050" r="15875" b="26670"/>
              <wp:docPr id="28001" name="Picture 2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994515" cy="3059535"/>
                      </a:xfrm>
                      <a:prstGeom prst="rect">
                        <a:avLst/>
                      </a:prstGeom>
                      <a:noFill/>
                      <a:ln>
                        <a:solidFill>
                          <a:schemeClr val="accent1"/>
                        </a:solidFill>
                      </a:ln>
                    </pic:spPr>
                  </pic:pic>
                </a:graphicData>
              </a:graphic>
            </wp:inline>
          </w:drawing>
        </w:r>
      </w:del>
    </w:p>
    <w:p w14:paraId="193C0532" w14:textId="77777777" w:rsidR="00447D41" w:rsidRPr="001B3DE8" w:rsidRDefault="00447D41" w:rsidP="00917A5F">
      <w:pPr>
        <w:pStyle w:val="1NIMTrgMainText"/>
        <w:numPr>
          <w:ilvl w:val="0"/>
          <w:numId w:val="38"/>
        </w:numPr>
        <w:spacing w:before="200" w:after="0"/>
        <w:ind w:left="425" w:hanging="425"/>
      </w:pPr>
      <w:r w:rsidRPr="001B3DE8">
        <w:t xml:space="preserve">Click </w:t>
      </w:r>
      <w:r w:rsidRPr="001B3DE8">
        <w:rPr>
          <w:b/>
        </w:rPr>
        <w:t xml:space="preserve">Add </w:t>
      </w:r>
      <w:r w:rsidRPr="001B3DE8">
        <w:t>at the bottom of the screen, and fill out the fields as shown in the table below:</w:t>
      </w:r>
    </w:p>
    <w:tbl>
      <w:tblPr>
        <w:tblStyle w:val="TableGrid"/>
        <w:tblpPr w:leftFromText="180" w:rightFromText="180" w:vertAnchor="text" w:horzAnchor="margin" w:tblpXSpec="center" w:tblpY="284"/>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903"/>
        <w:gridCol w:w="6427"/>
      </w:tblGrid>
      <w:tr w:rsidR="00447D41" w:rsidRPr="001B3DE8" w14:paraId="193C0535" w14:textId="77777777" w:rsidTr="00680A76">
        <w:trPr>
          <w:trHeight w:val="340"/>
        </w:trPr>
        <w:tc>
          <w:tcPr>
            <w:tcW w:w="1903" w:type="dxa"/>
            <w:tcBorders>
              <w:top w:val="single" w:sz="12" w:space="0" w:color="auto"/>
              <w:bottom w:val="single" w:sz="4" w:space="0" w:color="auto"/>
            </w:tcBorders>
            <w:shd w:val="clear" w:color="auto" w:fill="BFBFBF" w:themeFill="background1" w:themeFillShade="BF"/>
            <w:vAlign w:val="center"/>
          </w:tcPr>
          <w:p w14:paraId="193C0533" w14:textId="77777777" w:rsidR="00447D41" w:rsidRPr="001B3DE8" w:rsidRDefault="00447D41" w:rsidP="00680A76">
            <w:pPr>
              <w:pStyle w:val="1NIMTrgMainText"/>
              <w:spacing w:before="0" w:after="0" w:line="240" w:lineRule="auto"/>
              <w:rPr>
                <w:b/>
                <w:color w:val="000000" w:themeColor="text1"/>
              </w:rPr>
            </w:pPr>
            <w:r w:rsidRPr="001B3DE8">
              <w:rPr>
                <w:b/>
                <w:color w:val="000000" w:themeColor="text1"/>
              </w:rPr>
              <w:t>Rule Code</w:t>
            </w:r>
          </w:p>
        </w:tc>
        <w:tc>
          <w:tcPr>
            <w:tcW w:w="6427" w:type="dxa"/>
            <w:tcBorders>
              <w:top w:val="single" w:sz="12" w:space="0" w:color="auto"/>
              <w:bottom w:val="single" w:sz="4" w:space="0" w:color="auto"/>
              <w:right w:val="single" w:sz="12" w:space="0" w:color="auto"/>
            </w:tcBorders>
            <w:vAlign w:val="center"/>
          </w:tcPr>
          <w:p w14:paraId="193C0534" w14:textId="77777777" w:rsidR="00447D41" w:rsidRPr="001B3DE8" w:rsidRDefault="00447D41" w:rsidP="00680A76">
            <w:pPr>
              <w:pStyle w:val="1NIMTrgMainText"/>
              <w:spacing w:before="0" w:after="0" w:line="240" w:lineRule="auto"/>
              <w:rPr>
                <w:color w:val="000000" w:themeColor="text1"/>
              </w:rPr>
            </w:pPr>
            <w:r w:rsidRPr="001B3DE8">
              <w:rPr>
                <w:color w:val="000000" w:themeColor="text1"/>
              </w:rPr>
              <w:t>‘isResidential’</w:t>
            </w:r>
          </w:p>
        </w:tc>
      </w:tr>
      <w:tr w:rsidR="00447D41" w:rsidRPr="001B3DE8" w14:paraId="193C0538" w14:textId="77777777" w:rsidTr="00680A7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36" w14:textId="77777777" w:rsidR="00447D41" w:rsidRPr="001B3DE8" w:rsidRDefault="00447D41" w:rsidP="00680A76">
            <w:pPr>
              <w:pStyle w:val="1NIMTrgMainText"/>
              <w:spacing w:before="0" w:after="0" w:line="240" w:lineRule="auto"/>
              <w:rPr>
                <w:b/>
                <w:color w:val="000000" w:themeColor="text1"/>
              </w:rPr>
            </w:pPr>
            <w:r w:rsidRPr="001B3DE8">
              <w:rPr>
                <w:b/>
                <w:color w:val="000000" w:themeColor="text1"/>
              </w:rPr>
              <w:t>Status</w:t>
            </w:r>
          </w:p>
        </w:tc>
        <w:tc>
          <w:tcPr>
            <w:tcW w:w="6427" w:type="dxa"/>
            <w:tcBorders>
              <w:top w:val="single" w:sz="4" w:space="0" w:color="auto"/>
              <w:bottom w:val="single" w:sz="4" w:space="0" w:color="auto"/>
              <w:right w:val="single" w:sz="12" w:space="0" w:color="auto"/>
            </w:tcBorders>
            <w:vAlign w:val="center"/>
          </w:tcPr>
          <w:p w14:paraId="193C0537" w14:textId="77777777" w:rsidR="00447D41" w:rsidRPr="001B3DE8" w:rsidRDefault="00447D41" w:rsidP="00680A76">
            <w:pPr>
              <w:pStyle w:val="1NIMTrgMainText"/>
              <w:spacing w:before="0" w:after="0" w:line="240" w:lineRule="auto"/>
              <w:rPr>
                <w:color w:val="000000" w:themeColor="text1"/>
              </w:rPr>
            </w:pPr>
            <w:r w:rsidRPr="001B3DE8">
              <w:rPr>
                <w:color w:val="000000" w:themeColor="text1"/>
              </w:rPr>
              <w:t>‘Definition’</w:t>
            </w:r>
          </w:p>
        </w:tc>
      </w:tr>
      <w:tr w:rsidR="00447D41" w:rsidRPr="001B3DE8" w14:paraId="193C053B" w14:textId="77777777" w:rsidTr="00680A7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39" w14:textId="77777777" w:rsidR="00447D41" w:rsidRPr="001B3DE8" w:rsidRDefault="00447D41" w:rsidP="00680A76">
            <w:pPr>
              <w:pStyle w:val="1NIMTrgMainText"/>
              <w:spacing w:before="0" w:after="0" w:line="240" w:lineRule="auto"/>
              <w:rPr>
                <w:b/>
                <w:color w:val="000000" w:themeColor="text1"/>
              </w:rPr>
            </w:pPr>
            <w:r w:rsidRPr="001B3DE8">
              <w:rPr>
                <w:b/>
                <w:color w:val="000000" w:themeColor="text1"/>
              </w:rPr>
              <w:t>Name</w:t>
            </w:r>
          </w:p>
        </w:tc>
        <w:tc>
          <w:tcPr>
            <w:tcW w:w="6427" w:type="dxa"/>
            <w:tcBorders>
              <w:top w:val="single" w:sz="4" w:space="0" w:color="auto"/>
              <w:bottom w:val="single" w:sz="4" w:space="0" w:color="auto"/>
              <w:right w:val="single" w:sz="12" w:space="0" w:color="auto"/>
            </w:tcBorders>
            <w:vAlign w:val="center"/>
          </w:tcPr>
          <w:p w14:paraId="193C053A" w14:textId="77777777" w:rsidR="00447D41" w:rsidRPr="001B3DE8" w:rsidRDefault="00447D41" w:rsidP="00680A76">
            <w:pPr>
              <w:pStyle w:val="1NIMTrgMainText"/>
              <w:spacing w:before="0" w:after="0" w:line="240" w:lineRule="auto"/>
              <w:rPr>
                <w:i/>
                <w:color w:val="000000" w:themeColor="text1"/>
              </w:rPr>
            </w:pPr>
            <w:r w:rsidRPr="001B3DE8">
              <w:rPr>
                <w:color w:val="000000" w:themeColor="text1"/>
              </w:rPr>
              <w:t>‘Is Residential’</w:t>
            </w:r>
          </w:p>
        </w:tc>
      </w:tr>
      <w:tr w:rsidR="00447D41" w:rsidRPr="001B3DE8" w14:paraId="193C053E" w14:textId="77777777" w:rsidTr="00680A7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3C" w14:textId="77777777" w:rsidR="00447D41" w:rsidRPr="001B3DE8" w:rsidRDefault="00447D41" w:rsidP="00680A76">
            <w:pPr>
              <w:pStyle w:val="1NIMTrgMainText"/>
              <w:spacing w:before="0" w:after="0" w:line="240" w:lineRule="auto"/>
              <w:rPr>
                <w:b/>
                <w:color w:val="000000" w:themeColor="text1"/>
              </w:rPr>
            </w:pPr>
            <w:r w:rsidRPr="001B3DE8">
              <w:rPr>
                <w:b/>
                <w:color w:val="000000" w:themeColor="text1"/>
              </w:rPr>
              <w:t>Start Date</w:t>
            </w:r>
          </w:p>
        </w:tc>
        <w:tc>
          <w:tcPr>
            <w:tcW w:w="6427" w:type="dxa"/>
            <w:tcBorders>
              <w:top w:val="single" w:sz="4" w:space="0" w:color="auto"/>
              <w:bottom w:val="single" w:sz="4" w:space="0" w:color="auto"/>
              <w:right w:val="single" w:sz="12" w:space="0" w:color="auto"/>
            </w:tcBorders>
            <w:vAlign w:val="center"/>
          </w:tcPr>
          <w:p w14:paraId="193C053D" w14:textId="77777777" w:rsidR="00447D41" w:rsidRPr="001B3DE8" w:rsidRDefault="00447D41" w:rsidP="00680A76">
            <w:pPr>
              <w:pStyle w:val="1NIMTrgMainText"/>
              <w:spacing w:before="0" w:after="0" w:line="240" w:lineRule="auto"/>
              <w:rPr>
                <w:color w:val="000000" w:themeColor="text1"/>
              </w:rPr>
            </w:pPr>
            <w:r w:rsidRPr="001B3DE8">
              <w:rPr>
                <w:color w:val="000000" w:themeColor="text1"/>
              </w:rPr>
              <w:t>[Today]</w:t>
            </w:r>
          </w:p>
        </w:tc>
      </w:tr>
      <w:tr w:rsidR="00447D41" w:rsidRPr="001B3DE8" w14:paraId="193C0541" w14:textId="77777777" w:rsidTr="00680A7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3F" w14:textId="77777777" w:rsidR="00447D41" w:rsidRPr="001B3DE8" w:rsidRDefault="00447D41" w:rsidP="00680A76">
            <w:pPr>
              <w:pStyle w:val="1NIMTrgMainText"/>
              <w:spacing w:before="0" w:after="0" w:line="240" w:lineRule="auto"/>
              <w:rPr>
                <w:b/>
                <w:color w:val="000000" w:themeColor="text1"/>
              </w:rPr>
            </w:pPr>
            <w:r w:rsidRPr="001B3DE8">
              <w:rPr>
                <w:b/>
                <w:color w:val="000000" w:themeColor="text1"/>
              </w:rPr>
              <w:t>End Date</w:t>
            </w:r>
          </w:p>
        </w:tc>
        <w:tc>
          <w:tcPr>
            <w:tcW w:w="6427" w:type="dxa"/>
            <w:tcBorders>
              <w:top w:val="single" w:sz="4" w:space="0" w:color="auto"/>
              <w:bottom w:val="single" w:sz="4" w:space="0" w:color="auto"/>
              <w:right w:val="single" w:sz="12" w:space="0" w:color="auto"/>
            </w:tcBorders>
            <w:vAlign w:val="center"/>
          </w:tcPr>
          <w:p w14:paraId="193C0540" w14:textId="77777777" w:rsidR="00447D41" w:rsidRPr="001B3DE8" w:rsidRDefault="00447D41" w:rsidP="00680A76">
            <w:pPr>
              <w:pStyle w:val="1NIMTrgMainText"/>
              <w:spacing w:before="0" w:after="0" w:line="240" w:lineRule="auto"/>
              <w:rPr>
                <w:color w:val="000000" w:themeColor="text1"/>
              </w:rPr>
            </w:pPr>
            <w:r w:rsidRPr="001B3DE8">
              <w:rPr>
                <w:color w:val="000000" w:themeColor="text1"/>
              </w:rPr>
              <w:t>[One year from today]</w:t>
            </w:r>
          </w:p>
        </w:tc>
      </w:tr>
      <w:tr w:rsidR="00447D41" w:rsidRPr="001B3DE8" w14:paraId="193C0545" w14:textId="77777777" w:rsidTr="00680A76">
        <w:trPr>
          <w:trHeight w:val="1985"/>
        </w:trPr>
        <w:tc>
          <w:tcPr>
            <w:tcW w:w="1903" w:type="dxa"/>
            <w:tcBorders>
              <w:top w:val="single" w:sz="4" w:space="0" w:color="auto"/>
              <w:bottom w:val="single" w:sz="4" w:space="0" w:color="auto"/>
            </w:tcBorders>
            <w:shd w:val="clear" w:color="auto" w:fill="BFBFBF" w:themeFill="background1" w:themeFillShade="BF"/>
            <w:vAlign w:val="center"/>
          </w:tcPr>
          <w:p w14:paraId="193C0542" w14:textId="77777777" w:rsidR="00447D41" w:rsidRPr="001B3DE8" w:rsidRDefault="00447D41" w:rsidP="00680A76">
            <w:pPr>
              <w:pStyle w:val="1NIMTrgMainText"/>
              <w:spacing w:before="0" w:after="0" w:line="240" w:lineRule="auto"/>
              <w:rPr>
                <w:b/>
                <w:color w:val="000000" w:themeColor="text1"/>
              </w:rPr>
            </w:pPr>
            <w:r w:rsidRPr="001B3DE8">
              <w:rPr>
                <w:b/>
                <w:color w:val="000000" w:themeColor="text1"/>
              </w:rPr>
              <w:t>Rule Type</w:t>
            </w:r>
          </w:p>
        </w:tc>
        <w:tc>
          <w:tcPr>
            <w:tcW w:w="6427" w:type="dxa"/>
            <w:tcBorders>
              <w:top w:val="single" w:sz="4" w:space="0" w:color="auto"/>
              <w:bottom w:val="single" w:sz="4" w:space="0" w:color="auto"/>
              <w:right w:val="single" w:sz="12" w:space="0" w:color="auto"/>
            </w:tcBorders>
            <w:vAlign w:val="center"/>
          </w:tcPr>
          <w:p w14:paraId="193C0543" w14:textId="77777777" w:rsidR="00447D41" w:rsidRPr="001B3DE8" w:rsidRDefault="00447D41" w:rsidP="00680A76">
            <w:pPr>
              <w:pStyle w:val="1NIMTrgMainText"/>
              <w:spacing w:before="0" w:after="40" w:line="240" w:lineRule="auto"/>
              <w:rPr>
                <w:color w:val="000000" w:themeColor="text1"/>
              </w:rPr>
            </w:pPr>
            <w:r w:rsidRPr="001B3DE8">
              <w:rPr>
                <w:color w:val="000000" w:themeColor="text1"/>
              </w:rPr>
              <w:t>‘Condition’</w:t>
            </w:r>
          </w:p>
          <w:p w14:paraId="193C0544" w14:textId="77777777" w:rsidR="00447D41" w:rsidRPr="001B3DE8" w:rsidRDefault="00447D41" w:rsidP="00680A76">
            <w:pPr>
              <w:rPr>
                <w:sz w:val="20"/>
                <w:szCs w:val="20"/>
              </w:rPr>
            </w:pPr>
            <w:r w:rsidRPr="001B3DE8">
              <w:rPr>
                <w:i/>
                <w:color w:val="000000" w:themeColor="text1"/>
                <w:sz w:val="20"/>
                <w:szCs w:val="20"/>
              </w:rPr>
              <w:t xml:space="preserve">When creating a rule you have </w:t>
            </w:r>
            <w:r w:rsidRPr="001B3DE8">
              <w:rPr>
                <w:i/>
                <w:color w:val="000000" w:themeColor="text1"/>
                <w:sz w:val="20"/>
                <w:szCs w:val="20"/>
                <w:u w:val="single"/>
              </w:rPr>
              <w:t>three</w:t>
            </w:r>
            <w:r w:rsidRPr="001B3DE8">
              <w:rPr>
                <w:i/>
                <w:color w:val="000000" w:themeColor="text1"/>
                <w:sz w:val="20"/>
                <w:szCs w:val="20"/>
              </w:rPr>
              <w:t xml:space="preserve"> </w:t>
            </w:r>
            <w:r w:rsidRPr="001B3DE8">
              <w:rPr>
                <w:b/>
                <w:i/>
                <w:color w:val="000000" w:themeColor="text1"/>
                <w:sz w:val="20"/>
                <w:szCs w:val="20"/>
              </w:rPr>
              <w:t>Rule Type</w:t>
            </w:r>
            <w:r w:rsidRPr="001B3DE8">
              <w:rPr>
                <w:i/>
                <w:color w:val="000000" w:themeColor="text1"/>
                <w:sz w:val="20"/>
                <w:szCs w:val="20"/>
              </w:rPr>
              <w:t xml:space="preserve"> options: </w:t>
            </w:r>
            <w:r w:rsidRPr="001B3DE8">
              <w:rPr>
                <w:b/>
                <w:i/>
                <w:color w:val="000000" w:themeColor="text1"/>
                <w:sz w:val="20"/>
                <w:szCs w:val="20"/>
              </w:rPr>
              <w:t>Validation</w:t>
            </w:r>
            <w:r w:rsidRPr="001B3DE8">
              <w:rPr>
                <w:i/>
                <w:color w:val="000000" w:themeColor="text1"/>
                <w:sz w:val="20"/>
                <w:szCs w:val="20"/>
              </w:rPr>
              <w:t xml:space="preserve">, </w:t>
            </w:r>
            <w:r w:rsidRPr="001B3DE8">
              <w:rPr>
                <w:b/>
                <w:i/>
                <w:color w:val="000000" w:themeColor="text1"/>
                <w:sz w:val="20"/>
                <w:szCs w:val="20"/>
              </w:rPr>
              <w:t>Price</w:t>
            </w:r>
            <w:r w:rsidRPr="001B3DE8">
              <w:rPr>
                <w:i/>
                <w:color w:val="000000" w:themeColor="text1"/>
                <w:sz w:val="20"/>
                <w:szCs w:val="20"/>
              </w:rPr>
              <w:t xml:space="preserve"> and </w:t>
            </w:r>
            <w:r w:rsidRPr="001B3DE8">
              <w:rPr>
                <w:b/>
                <w:i/>
                <w:color w:val="000000" w:themeColor="text1"/>
                <w:sz w:val="20"/>
                <w:szCs w:val="20"/>
              </w:rPr>
              <w:t>Condition</w:t>
            </w:r>
            <w:r w:rsidRPr="001B3DE8">
              <w:rPr>
                <w:i/>
                <w:color w:val="000000" w:themeColor="text1"/>
                <w:sz w:val="20"/>
                <w:szCs w:val="20"/>
              </w:rPr>
              <w:t xml:space="preserve">. When associating the rule with an element you have </w:t>
            </w:r>
            <w:r w:rsidRPr="001B3DE8">
              <w:rPr>
                <w:i/>
                <w:color w:val="000000" w:themeColor="text1"/>
                <w:sz w:val="20"/>
                <w:szCs w:val="20"/>
                <w:u w:val="single"/>
              </w:rPr>
              <w:t>four</w:t>
            </w:r>
            <w:r w:rsidRPr="001B3DE8">
              <w:rPr>
                <w:i/>
                <w:color w:val="000000" w:themeColor="text1"/>
                <w:sz w:val="20"/>
                <w:szCs w:val="20"/>
              </w:rPr>
              <w:t xml:space="preserve"> </w:t>
            </w:r>
            <w:r w:rsidRPr="001B3DE8">
              <w:rPr>
                <w:b/>
                <w:i/>
                <w:color w:val="000000" w:themeColor="text1"/>
                <w:sz w:val="20"/>
                <w:szCs w:val="20"/>
              </w:rPr>
              <w:t xml:space="preserve">Rule Type </w:t>
            </w:r>
            <w:r w:rsidRPr="001B3DE8">
              <w:rPr>
                <w:i/>
                <w:color w:val="000000" w:themeColor="text1"/>
                <w:sz w:val="20"/>
                <w:szCs w:val="20"/>
              </w:rPr>
              <w:t xml:space="preserve">options: </w:t>
            </w:r>
            <w:r w:rsidRPr="001B3DE8">
              <w:rPr>
                <w:i/>
                <w:sz w:val="20"/>
                <w:szCs w:val="20"/>
              </w:rPr>
              <w:t xml:space="preserve"> </w:t>
            </w:r>
            <w:r w:rsidRPr="001B3DE8">
              <w:rPr>
                <w:b/>
                <w:i/>
                <w:sz w:val="20"/>
                <w:szCs w:val="20"/>
              </w:rPr>
              <w:t>Availability</w:t>
            </w:r>
            <w:r w:rsidRPr="001B3DE8">
              <w:rPr>
                <w:i/>
                <w:sz w:val="20"/>
                <w:szCs w:val="20"/>
              </w:rPr>
              <w:t xml:space="preserve">, </w:t>
            </w:r>
            <w:r w:rsidRPr="001B3DE8">
              <w:rPr>
                <w:b/>
                <w:i/>
                <w:sz w:val="20"/>
                <w:szCs w:val="20"/>
              </w:rPr>
              <w:t>Eligibility</w:t>
            </w:r>
            <w:r w:rsidRPr="001B3DE8">
              <w:rPr>
                <w:i/>
                <w:sz w:val="20"/>
                <w:szCs w:val="20"/>
              </w:rPr>
              <w:t xml:space="preserve">, </w:t>
            </w:r>
            <w:r w:rsidRPr="001B3DE8">
              <w:rPr>
                <w:b/>
                <w:i/>
                <w:sz w:val="20"/>
                <w:szCs w:val="20"/>
              </w:rPr>
              <w:t>Ranking</w:t>
            </w:r>
            <w:r w:rsidRPr="001B3DE8">
              <w:rPr>
                <w:i/>
                <w:sz w:val="20"/>
                <w:szCs w:val="20"/>
              </w:rPr>
              <w:t xml:space="preserve"> and </w:t>
            </w:r>
            <w:r w:rsidRPr="001B3DE8">
              <w:rPr>
                <w:b/>
                <w:i/>
                <w:sz w:val="20"/>
                <w:szCs w:val="20"/>
              </w:rPr>
              <w:t>Pricing</w:t>
            </w:r>
            <w:r w:rsidRPr="001B3DE8">
              <w:rPr>
                <w:i/>
                <w:color w:val="000000" w:themeColor="text1"/>
                <w:sz w:val="20"/>
                <w:szCs w:val="20"/>
              </w:rPr>
              <w:t xml:space="preserve">. The type of the association determines when the rule will be used. For example, </w:t>
            </w:r>
            <w:r w:rsidRPr="001B3DE8">
              <w:rPr>
                <w:b/>
                <w:i/>
                <w:color w:val="000000" w:themeColor="text1"/>
                <w:sz w:val="20"/>
                <w:szCs w:val="20"/>
              </w:rPr>
              <w:t>Availability</w:t>
            </w:r>
            <w:r w:rsidRPr="001B3DE8">
              <w:rPr>
                <w:i/>
                <w:color w:val="000000" w:themeColor="text1"/>
                <w:sz w:val="20"/>
                <w:szCs w:val="20"/>
              </w:rPr>
              <w:t xml:space="preserve"> rules take effect during catalog browsing, whilst </w:t>
            </w:r>
            <w:r w:rsidRPr="001B3DE8">
              <w:rPr>
                <w:b/>
                <w:i/>
                <w:color w:val="000000" w:themeColor="text1"/>
                <w:sz w:val="20"/>
                <w:szCs w:val="20"/>
              </w:rPr>
              <w:t>Eligibility</w:t>
            </w:r>
            <w:r w:rsidRPr="001B3DE8">
              <w:rPr>
                <w:i/>
                <w:color w:val="000000" w:themeColor="text1"/>
                <w:sz w:val="20"/>
                <w:szCs w:val="20"/>
              </w:rPr>
              <w:t xml:space="preserve"> rules take effect when items are added to the basket. (See </w:t>
            </w:r>
            <w:r w:rsidRPr="001B3DE8">
              <w:rPr>
                <w:b/>
                <w:i/>
                <w:color w:val="000000" w:themeColor="text1"/>
                <w:sz w:val="20"/>
                <w:szCs w:val="20"/>
              </w:rPr>
              <w:t>Help</w:t>
            </w:r>
            <w:r w:rsidRPr="001B3DE8">
              <w:rPr>
                <w:i/>
                <w:color w:val="000000" w:themeColor="text1"/>
                <w:sz w:val="20"/>
                <w:szCs w:val="20"/>
              </w:rPr>
              <w:t xml:space="preserve"> documentation for further details)</w:t>
            </w:r>
          </w:p>
        </w:tc>
      </w:tr>
      <w:tr w:rsidR="00447D41" w:rsidRPr="001B3DE8" w14:paraId="193C0549" w14:textId="77777777" w:rsidTr="00680A76">
        <w:trPr>
          <w:trHeight w:val="794"/>
        </w:trPr>
        <w:tc>
          <w:tcPr>
            <w:tcW w:w="1903" w:type="dxa"/>
            <w:tcBorders>
              <w:top w:val="single" w:sz="4" w:space="0" w:color="auto"/>
              <w:bottom w:val="single" w:sz="4" w:space="0" w:color="auto"/>
            </w:tcBorders>
            <w:shd w:val="clear" w:color="auto" w:fill="BFBFBF" w:themeFill="background1" w:themeFillShade="BF"/>
            <w:vAlign w:val="center"/>
          </w:tcPr>
          <w:p w14:paraId="193C0546" w14:textId="77777777" w:rsidR="00447D41" w:rsidRPr="001B3DE8" w:rsidRDefault="00447D41" w:rsidP="00680A76">
            <w:pPr>
              <w:pStyle w:val="1NIMTrgMainText"/>
              <w:spacing w:before="0" w:after="0" w:line="240" w:lineRule="auto"/>
              <w:rPr>
                <w:b/>
                <w:color w:val="000000" w:themeColor="text1"/>
              </w:rPr>
            </w:pPr>
            <w:r w:rsidRPr="001B3DE8">
              <w:rPr>
                <w:b/>
                <w:color w:val="000000" w:themeColor="text1"/>
              </w:rPr>
              <w:t>Language</w:t>
            </w:r>
          </w:p>
        </w:tc>
        <w:tc>
          <w:tcPr>
            <w:tcW w:w="6427" w:type="dxa"/>
            <w:tcBorders>
              <w:top w:val="single" w:sz="4" w:space="0" w:color="auto"/>
              <w:bottom w:val="single" w:sz="4" w:space="0" w:color="auto"/>
              <w:right w:val="single" w:sz="12" w:space="0" w:color="auto"/>
            </w:tcBorders>
            <w:vAlign w:val="center"/>
          </w:tcPr>
          <w:p w14:paraId="193C0547" w14:textId="77777777" w:rsidR="00447D41" w:rsidRPr="001B3DE8" w:rsidRDefault="00447D41" w:rsidP="00680A76">
            <w:pPr>
              <w:pStyle w:val="1NIMTrgMainText"/>
              <w:spacing w:before="0" w:after="40" w:line="240" w:lineRule="auto"/>
              <w:rPr>
                <w:color w:val="000000" w:themeColor="text1"/>
              </w:rPr>
            </w:pPr>
            <w:r w:rsidRPr="001B3DE8">
              <w:rPr>
                <w:color w:val="000000" w:themeColor="text1"/>
              </w:rPr>
              <w:t>‘Catalog Rule’</w:t>
            </w:r>
          </w:p>
          <w:p w14:paraId="193C0548" w14:textId="77777777" w:rsidR="00447D41" w:rsidRPr="001B3DE8" w:rsidRDefault="00447D41" w:rsidP="00680A76">
            <w:pPr>
              <w:pStyle w:val="1NIMTrgMainText"/>
              <w:spacing w:before="0" w:after="40" w:line="240" w:lineRule="auto"/>
              <w:rPr>
                <w:color w:val="000000" w:themeColor="text1"/>
              </w:rPr>
            </w:pPr>
            <w:r w:rsidRPr="001B3DE8">
              <w:rPr>
                <w:i/>
                <w:color w:val="000000" w:themeColor="text1"/>
              </w:rPr>
              <w:t>Means that the new catalog rule language should be used. The other option ‘4.2 Script’ is for backward compatibility with 4.x catalogs.</w:t>
            </w:r>
          </w:p>
        </w:tc>
      </w:tr>
      <w:tr w:rsidR="00447D41" w:rsidRPr="001B3DE8" w14:paraId="193C054C" w14:textId="77777777" w:rsidTr="00680A7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4A" w14:textId="77777777" w:rsidR="00447D41" w:rsidRPr="001B3DE8" w:rsidRDefault="00447D41" w:rsidP="00680A76">
            <w:pPr>
              <w:pStyle w:val="1NIMTrgMainText"/>
              <w:spacing w:before="0" w:after="0" w:line="240" w:lineRule="auto"/>
              <w:rPr>
                <w:b/>
                <w:color w:val="000000" w:themeColor="text1"/>
              </w:rPr>
            </w:pPr>
            <w:r w:rsidRPr="001B3DE8">
              <w:rPr>
                <w:b/>
                <w:color w:val="000000" w:themeColor="text1"/>
              </w:rPr>
              <w:t>Label</w:t>
            </w:r>
          </w:p>
        </w:tc>
        <w:tc>
          <w:tcPr>
            <w:tcW w:w="6427" w:type="dxa"/>
            <w:tcBorders>
              <w:top w:val="single" w:sz="4" w:space="0" w:color="auto"/>
              <w:bottom w:val="single" w:sz="4" w:space="0" w:color="auto"/>
              <w:right w:val="single" w:sz="12" w:space="0" w:color="auto"/>
            </w:tcBorders>
            <w:vAlign w:val="center"/>
          </w:tcPr>
          <w:p w14:paraId="193C054B" w14:textId="77777777" w:rsidR="00447D41" w:rsidRPr="001B3DE8" w:rsidRDefault="00447D41" w:rsidP="00680A76">
            <w:pPr>
              <w:pStyle w:val="1NIMTrgMainText"/>
              <w:spacing w:before="0" w:after="0" w:line="240" w:lineRule="auto"/>
              <w:rPr>
                <w:i/>
                <w:color w:val="000000" w:themeColor="text1"/>
              </w:rPr>
            </w:pPr>
            <w:r w:rsidRPr="001B3DE8">
              <w:rPr>
                <w:color w:val="000000" w:themeColor="text1"/>
              </w:rPr>
              <w:t>‘Is Residential’</w:t>
            </w:r>
          </w:p>
        </w:tc>
      </w:tr>
      <w:tr w:rsidR="00447D41" w:rsidRPr="001B3DE8" w14:paraId="193C054F" w14:textId="77777777" w:rsidTr="00680A7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4D" w14:textId="77777777" w:rsidR="00447D41" w:rsidRPr="001B3DE8" w:rsidRDefault="00447D41" w:rsidP="00680A76">
            <w:pPr>
              <w:pStyle w:val="1NIMTrgMainText"/>
              <w:spacing w:before="0" w:after="0" w:line="240" w:lineRule="auto"/>
              <w:rPr>
                <w:b/>
                <w:color w:val="000000" w:themeColor="text1"/>
              </w:rPr>
            </w:pPr>
            <w:r w:rsidRPr="001B3DE8">
              <w:rPr>
                <w:b/>
                <w:color w:val="000000" w:themeColor="text1"/>
              </w:rPr>
              <w:t>Description</w:t>
            </w:r>
          </w:p>
        </w:tc>
        <w:tc>
          <w:tcPr>
            <w:tcW w:w="6427" w:type="dxa"/>
            <w:tcBorders>
              <w:top w:val="single" w:sz="4" w:space="0" w:color="auto"/>
              <w:bottom w:val="single" w:sz="4" w:space="0" w:color="auto"/>
              <w:right w:val="single" w:sz="12" w:space="0" w:color="auto"/>
            </w:tcBorders>
            <w:vAlign w:val="center"/>
          </w:tcPr>
          <w:p w14:paraId="193C054E" w14:textId="77777777" w:rsidR="00447D41" w:rsidRPr="001B3DE8" w:rsidRDefault="00447D41" w:rsidP="00680A76">
            <w:pPr>
              <w:pStyle w:val="1NIMTrgMainText"/>
              <w:spacing w:before="0" w:after="0" w:line="240" w:lineRule="auto"/>
              <w:rPr>
                <w:color w:val="000000" w:themeColor="text1"/>
              </w:rPr>
            </w:pPr>
            <w:r w:rsidRPr="001B3DE8">
              <w:rPr>
                <w:color w:val="000000" w:themeColor="text1"/>
              </w:rPr>
              <w:t>N/A (leave blank)</w:t>
            </w:r>
          </w:p>
        </w:tc>
      </w:tr>
      <w:tr w:rsidR="00447D41" w:rsidRPr="001B3DE8" w14:paraId="193C0552" w14:textId="77777777" w:rsidTr="00680A7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50" w14:textId="77777777" w:rsidR="00447D41" w:rsidRPr="001B3DE8" w:rsidRDefault="00447D41" w:rsidP="00680A76">
            <w:pPr>
              <w:pStyle w:val="1NIMTrgMainText"/>
              <w:spacing w:before="0" w:after="0" w:line="240" w:lineRule="auto"/>
              <w:rPr>
                <w:b/>
                <w:color w:val="000000" w:themeColor="text1"/>
              </w:rPr>
            </w:pPr>
            <w:r w:rsidRPr="001B3DE8">
              <w:rPr>
                <w:b/>
                <w:color w:val="000000" w:themeColor="text1"/>
              </w:rPr>
              <w:t>Project</w:t>
            </w:r>
          </w:p>
        </w:tc>
        <w:tc>
          <w:tcPr>
            <w:tcW w:w="6427" w:type="dxa"/>
            <w:tcBorders>
              <w:top w:val="single" w:sz="4" w:space="0" w:color="auto"/>
              <w:bottom w:val="single" w:sz="4" w:space="0" w:color="auto"/>
              <w:right w:val="single" w:sz="12" w:space="0" w:color="auto"/>
            </w:tcBorders>
            <w:vAlign w:val="center"/>
          </w:tcPr>
          <w:p w14:paraId="193C0551" w14:textId="77777777" w:rsidR="00447D41" w:rsidRPr="001B3DE8" w:rsidRDefault="00447D41" w:rsidP="00680A76">
            <w:pPr>
              <w:pStyle w:val="1NIMTrgMainText"/>
              <w:spacing w:before="0" w:after="0" w:line="240" w:lineRule="auto"/>
              <w:rPr>
                <w:color w:val="000000" w:themeColor="text1"/>
              </w:rPr>
            </w:pPr>
            <w:r w:rsidRPr="001B3DE8">
              <w:rPr>
                <w:color w:val="000000" w:themeColor="text1"/>
              </w:rPr>
              <w:t>‘Project: High Speed Internet’</w:t>
            </w:r>
          </w:p>
        </w:tc>
      </w:tr>
      <w:tr w:rsidR="00447D41" w:rsidRPr="001B3DE8" w14:paraId="193C0555" w14:textId="77777777" w:rsidTr="00680A76">
        <w:trPr>
          <w:trHeight w:val="340"/>
        </w:trPr>
        <w:tc>
          <w:tcPr>
            <w:tcW w:w="1903" w:type="dxa"/>
            <w:tcBorders>
              <w:top w:val="single" w:sz="4" w:space="0" w:color="auto"/>
              <w:bottom w:val="single" w:sz="12" w:space="0" w:color="auto"/>
            </w:tcBorders>
            <w:shd w:val="clear" w:color="auto" w:fill="BFBFBF" w:themeFill="background1" w:themeFillShade="BF"/>
            <w:vAlign w:val="center"/>
          </w:tcPr>
          <w:p w14:paraId="193C0553" w14:textId="77777777" w:rsidR="00447D41" w:rsidRPr="001B3DE8" w:rsidRDefault="00447D41" w:rsidP="00680A76">
            <w:pPr>
              <w:pStyle w:val="1NIMTrgMainText"/>
              <w:spacing w:before="0" w:after="0" w:line="240" w:lineRule="auto"/>
              <w:rPr>
                <w:b/>
                <w:color w:val="000000" w:themeColor="text1"/>
              </w:rPr>
            </w:pPr>
            <w:r w:rsidRPr="001B3DE8">
              <w:rPr>
                <w:b/>
                <w:color w:val="000000" w:themeColor="text1"/>
              </w:rPr>
              <w:t>Owner</w:t>
            </w:r>
          </w:p>
        </w:tc>
        <w:tc>
          <w:tcPr>
            <w:tcW w:w="6427" w:type="dxa"/>
            <w:tcBorders>
              <w:top w:val="single" w:sz="4" w:space="0" w:color="auto"/>
              <w:bottom w:val="single" w:sz="12" w:space="0" w:color="auto"/>
              <w:right w:val="single" w:sz="12" w:space="0" w:color="auto"/>
            </w:tcBorders>
            <w:vAlign w:val="center"/>
          </w:tcPr>
          <w:p w14:paraId="193C0554" w14:textId="77777777" w:rsidR="00447D41" w:rsidRPr="001B3DE8" w:rsidRDefault="00447D41" w:rsidP="00680A76">
            <w:pPr>
              <w:pStyle w:val="1NIMTrgMainText"/>
              <w:spacing w:before="0" w:after="0" w:line="240" w:lineRule="auto"/>
              <w:rPr>
                <w:color w:val="000000" w:themeColor="text1"/>
              </w:rPr>
            </w:pPr>
            <w:r w:rsidRPr="001B3DE8">
              <w:rPr>
                <w:color w:val="000000" w:themeColor="text1"/>
              </w:rPr>
              <w:t>‘Operations’</w:t>
            </w:r>
          </w:p>
        </w:tc>
      </w:tr>
    </w:tbl>
    <w:p w14:paraId="193C0556" w14:textId="77777777" w:rsidR="00447D41" w:rsidRPr="001B3DE8" w:rsidRDefault="00447D41" w:rsidP="00447D41">
      <w:pPr>
        <w:pStyle w:val="1NIMTrgMainText"/>
        <w:spacing w:before="300"/>
      </w:pPr>
      <w:r w:rsidRPr="001B3DE8">
        <w:t>There remains one important field to complete: ‘</w:t>
      </w:r>
      <w:r w:rsidRPr="001B3DE8">
        <w:rPr>
          <w:b/>
        </w:rPr>
        <w:t>Rule</w:t>
      </w:r>
      <w:r w:rsidRPr="001B3DE8">
        <w:t>’ (a mandatory field).</w:t>
      </w:r>
    </w:p>
    <w:p w14:paraId="193C0557" w14:textId="77777777" w:rsidR="00447D41" w:rsidRPr="001B3DE8" w:rsidRDefault="00447D41" w:rsidP="00917A5F">
      <w:pPr>
        <w:pStyle w:val="1NIMTrgMainText"/>
        <w:numPr>
          <w:ilvl w:val="0"/>
          <w:numId w:val="38"/>
        </w:numPr>
        <w:spacing w:before="200"/>
        <w:ind w:left="426" w:hanging="426"/>
      </w:pPr>
      <w:r w:rsidRPr="001B3DE8">
        <w:t xml:space="preserve">Click on the </w:t>
      </w:r>
      <w:r w:rsidRPr="001B3DE8">
        <w:rPr>
          <w:b/>
        </w:rPr>
        <w:t>finder</w:t>
      </w:r>
      <w:r w:rsidRPr="001B3DE8">
        <w:t xml:space="preserve"> icon next to the </w:t>
      </w:r>
      <w:r w:rsidRPr="001B3DE8">
        <w:rPr>
          <w:b/>
        </w:rPr>
        <w:t>Rule</w:t>
      </w:r>
      <w:r w:rsidRPr="001B3DE8">
        <w:t xml:space="preserve"> box:</w:t>
      </w:r>
    </w:p>
    <w:p w14:paraId="193C0558" w14:textId="2CACF89E" w:rsidR="00447D41" w:rsidRPr="001B3DE8" w:rsidRDefault="00F1742D" w:rsidP="00447D41">
      <w:pPr>
        <w:pStyle w:val="1NIMTrgMainText"/>
        <w:spacing w:before="300" w:after="300"/>
        <w:jc w:val="center"/>
      </w:pPr>
      <w:ins w:id="1244" w:author="Claire Carbone" w:date="2015-01-17T18:30:00Z">
        <w:r>
          <w:rPr>
            <w:noProof/>
          </w:rPr>
          <w:drawing>
            <wp:inline distT="0" distB="0" distL="0" distR="0" wp14:anchorId="25A978AD" wp14:editId="2E5EC6F9">
              <wp:extent cx="4973782" cy="3122379"/>
              <wp:effectExtent l="19050" t="19050" r="17780"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973733" cy="3122348"/>
                      </a:xfrm>
                      <a:prstGeom prst="rect">
                        <a:avLst/>
                      </a:prstGeom>
                      <a:noFill/>
                      <a:ln>
                        <a:solidFill>
                          <a:schemeClr val="accent1"/>
                        </a:solidFill>
                      </a:ln>
                    </pic:spPr>
                  </pic:pic>
                </a:graphicData>
              </a:graphic>
            </wp:inline>
          </w:drawing>
        </w:r>
      </w:ins>
      <w:del w:id="1245" w:author="Claire Carbone" w:date="2015-01-17T18:29:00Z">
        <w:r w:rsidR="00AC3CF7" w:rsidDel="00F1742D">
          <w:rPr>
            <w:noProof/>
          </w:rPr>
          <w:drawing>
            <wp:inline distT="0" distB="0" distL="0" distR="0" wp14:anchorId="38DE0DC6" wp14:editId="326FFC88">
              <wp:extent cx="4475018" cy="2971016"/>
              <wp:effectExtent l="19050" t="19050" r="20955" b="20320"/>
              <wp:docPr id="28002" name="Picture 28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474843" cy="2970900"/>
                      </a:xfrm>
                      <a:prstGeom prst="rect">
                        <a:avLst/>
                      </a:prstGeom>
                      <a:noFill/>
                      <a:ln>
                        <a:solidFill>
                          <a:schemeClr val="accent1"/>
                        </a:solidFill>
                      </a:ln>
                    </pic:spPr>
                  </pic:pic>
                </a:graphicData>
              </a:graphic>
            </wp:inline>
          </w:drawing>
        </w:r>
      </w:del>
    </w:p>
    <w:p w14:paraId="193C0559" w14:textId="77777777" w:rsidR="00447D41" w:rsidRPr="001B3DE8" w:rsidRDefault="00447D41" w:rsidP="00447D41">
      <w:pPr>
        <w:pStyle w:val="1NIMTrgMainText"/>
        <w:spacing w:before="200"/>
      </w:pPr>
      <w:r w:rsidRPr="001B3DE8">
        <w:t>You will now see a ‘</w:t>
      </w:r>
      <w:r w:rsidRPr="001B3DE8">
        <w:rPr>
          <w:b/>
        </w:rPr>
        <w:t>Large Text Document</w:t>
      </w:r>
      <w:r w:rsidRPr="001B3DE8">
        <w:t>’ window open.</w:t>
      </w:r>
    </w:p>
    <w:p w14:paraId="193C055A" w14:textId="77777777" w:rsidR="00447D41" w:rsidRPr="001B3DE8" w:rsidRDefault="00447D41" w:rsidP="00917A5F">
      <w:pPr>
        <w:pStyle w:val="1NIMTrgMainText"/>
        <w:numPr>
          <w:ilvl w:val="0"/>
          <w:numId w:val="38"/>
        </w:numPr>
        <w:spacing w:before="200" w:after="100"/>
        <w:ind w:left="425" w:hanging="425"/>
      </w:pPr>
      <w:r w:rsidRPr="001B3DE8">
        <w:t>Type in the following single statement to create the rule logic:</w:t>
      </w:r>
    </w:p>
    <w:p w14:paraId="193C055B" w14:textId="63E15266" w:rsidR="00447D41" w:rsidRPr="001B3DE8" w:rsidRDefault="00447D41" w:rsidP="00447D41">
      <w:pPr>
        <w:pStyle w:val="1NIMTrgMainText"/>
        <w:spacing w:before="100"/>
        <w:ind w:left="425"/>
        <w:rPr>
          <w:i/>
        </w:rPr>
      </w:pPr>
      <w:r w:rsidRPr="001B3DE8">
        <w:rPr>
          <w:i/>
        </w:rPr>
        <w:tab/>
      </w:r>
      <w:proofErr w:type="gramStart"/>
      <w:r w:rsidRPr="001B3DE8">
        <w:rPr>
          <w:i/>
        </w:rPr>
        <w:t>return</w:t>
      </w:r>
      <w:proofErr w:type="gramEnd"/>
      <w:r w:rsidRPr="001B3DE8">
        <w:rPr>
          <w:i/>
        </w:rPr>
        <w:t xml:space="preserve"> theContext.marketSegment == </w:t>
      </w:r>
      <w:r w:rsidR="000A2BF6">
        <w:rPr>
          <w:i/>
        </w:rPr>
        <w:t>‘</w:t>
      </w:r>
      <w:r w:rsidRPr="001B3DE8">
        <w:rPr>
          <w:i/>
        </w:rPr>
        <w:t>R</w:t>
      </w:r>
      <w:r w:rsidR="000A2BF6">
        <w:rPr>
          <w:i/>
        </w:rPr>
        <w:t>’</w:t>
      </w:r>
    </w:p>
    <w:p w14:paraId="193C055C" w14:textId="0B8B2299" w:rsidR="00447D41" w:rsidRPr="001B3DE8" w:rsidRDefault="00F1742D" w:rsidP="00447D41">
      <w:pPr>
        <w:pStyle w:val="1NIMTrgMainText"/>
        <w:spacing w:before="300" w:after="300"/>
        <w:jc w:val="center"/>
        <w:rPr>
          <w:i/>
          <w:szCs w:val="22"/>
        </w:rPr>
      </w:pPr>
      <w:ins w:id="1246" w:author="Claire Carbone" w:date="2015-01-17T18:33:00Z">
        <w:r>
          <w:rPr>
            <w:i/>
            <w:noProof/>
            <w:szCs w:val="22"/>
          </w:rPr>
          <w:drawing>
            <wp:inline distT="0" distB="0" distL="0" distR="0" wp14:anchorId="5FBFAE64" wp14:editId="21C2FF42">
              <wp:extent cx="2413601" cy="3048000"/>
              <wp:effectExtent l="19050" t="19050" r="2540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414856" cy="3049585"/>
                      </a:xfrm>
                      <a:prstGeom prst="rect">
                        <a:avLst/>
                      </a:prstGeom>
                      <a:noFill/>
                      <a:ln>
                        <a:solidFill>
                          <a:schemeClr val="accent1"/>
                        </a:solidFill>
                      </a:ln>
                    </pic:spPr>
                  </pic:pic>
                </a:graphicData>
              </a:graphic>
            </wp:inline>
          </w:drawing>
        </w:r>
      </w:ins>
      <w:del w:id="1247" w:author="Claire Carbone" w:date="2015-01-17T18:32:00Z">
        <w:r w:rsidR="000A2BF6" w:rsidDel="00F1742D">
          <w:rPr>
            <w:i/>
            <w:noProof/>
            <w:szCs w:val="22"/>
          </w:rPr>
          <w:drawing>
            <wp:inline distT="0" distB="0" distL="0" distR="0" wp14:anchorId="647E0799" wp14:editId="589CE243">
              <wp:extent cx="2254610" cy="2777836"/>
              <wp:effectExtent l="19050" t="19050" r="12700" b="22860"/>
              <wp:docPr id="28004" name="Picture 28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255548" cy="2778991"/>
                      </a:xfrm>
                      <a:prstGeom prst="rect">
                        <a:avLst/>
                      </a:prstGeom>
                      <a:noFill/>
                      <a:ln>
                        <a:solidFill>
                          <a:schemeClr val="accent1"/>
                        </a:solidFill>
                      </a:ln>
                    </pic:spPr>
                  </pic:pic>
                </a:graphicData>
              </a:graphic>
            </wp:inline>
          </w:drawing>
        </w:r>
      </w:del>
    </w:p>
    <w:p w14:paraId="193C055D" w14:textId="550F425F" w:rsidR="00501117" w:rsidRPr="00BC62CD" w:rsidRDefault="00447D41" w:rsidP="00447D41">
      <w:pPr>
        <w:pStyle w:val="1NIMTrgMainText"/>
        <w:spacing w:before="200"/>
      </w:pPr>
      <w:r w:rsidRPr="00BC62CD">
        <w:t xml:space="preserve">This logic will return the following condition: “…is the </w:t>
      </w:r>
      <w:r w:rsidRPr="00BC62CD">
        <w:rPr>
          <w:b/>
        </w:rPr>
        <w:t>Market Segment</w:t>
      </w:r>
      <w:r w:rsidRPr="00BC62CD">
        <w:t xml:space="preserve"> </w:t>
      </w:r>
      <w:proofErr w:type="gramStart"/>
      <w:r w:rsidRPr="00BC62CD">
        <w:t>context attribute</w:t>
      </w:r>
      <w:proofErr w:type="gramEnd"/>
      <w:r w:rsidRPr="00BC62CD">
        <w:t xml:space="preserve"> equal to ‘R’ (i.e. residential)?” </w:t>
      </w:r>
      <w:proofErr w:type="gramStart"/>
      <w:r w:rsidRPr="00BC62CD">
        <w:t xml:space="preserve">If </w:t>
      </w:r>
      <w:r w:rsidR="00501117" w:rsidRPr="00BC62CD">
        <w:t>‘yes’</w:t>
      </w:r>
      <w:ins w:id="1248" w:author="Claire Carbone" w:date="2015-01-17T18:31:00Z">
        <w:r w:rsidR="00F1742D">
          <w:t>,</w:t>
        </w:r>
      </w:ins>
      <w:r w:rsidR="00501117" w:rsidRPr="00BC62CD">
        <w:t xml:space="preserve"> then any configured condition can be applied </w:t>
      </w:r>
      <w:r w:rsidR="00501117" w:rsidRPr="00BC62CD">
        <w:rPr>
          <w:i/>
        </w:rPr>
        <w:t>automatically</w:t>
      </w:r>
      <w:r w:rsidR="00501117" w:rsidRPr="00BC62CD">
        <w:t>, such as a setup fee discount.</w:t>
      </w:r>
      <w:proofErr w:type="gramEnd"/>
      <w:r w:rsidR="00501117" w:rsidRPr="00BC62CD">
        <w:t xml:space="preserve"> (This scenario is explored in the </w:t>
      </w:r>
      <w:r w:rsidR="003962DB" w:rsidRPr="00BC62CD">
        <w:rPr>
          <w:i/>
        </w:rPr>
        <w:t>e</w:t>
      </w:r>
      <w:r w:rsidR="00501117" w:rsidRPr="00BC62CD">
        <w:rPr>
          <w:i/>
        </w:rPr>
        <w:t>xtension</w:t>
      </w:r>
      <w:r w:rsidR="00501117" w:rsidRPr="00BC62CD">
        <w:t xml:space="preserve"> exercise at the end of this document).</w:t>
      </w:r>
    </w:p>
    <w:p w14:paraId="193C055E" w14:textId="77777777" w:rsidR="00447D41" w:rsidRPr="00BC62CD" w:rsidRDefault="00447D41" w:rsidP="00447D41">
      <w:pPr>
        <w:pStyle w:val="1NIMTrgMainText"/>
        <w:spacing w:before="200"/>
      </w:pPr>
      <w:r w:rsidRPr="00BC62CD">
        <w:t>‘</w:t>
      </w:r>
      <w:proofErr w:type="gramStart"/>
      <w:r w:rsidRPr="00BC62CD">
        <w:rPr>
          <w:b/>
        </w:rPr>
        <w:t>theContext</w:t>
      </w:r>
      <w:proofErr w:type="gramEnd"/>
      <w:r w:rsidRPr="00BC62CD">
        <w:t>’ in this rule is a system-defined variable that references the current context, whatever the name of the context is.</w:t>
      </w:r>
    </w:p>
    <w:p w14:paraId="193C055F" w14:textId="77777777" w:rsidR="00447D41" w:rsidRPr="001B3DE8" w:rsidRDefault="00447D41" w:rsidP="00917A5F">
      <w:pPr>
        <w:pStyle w:val="1NIMTrgMainText"/>
        <w:numPr>
          <w:ilvl w:val="0"/>
          <w:numId w:val="38"/>
        </w:numPr>
        <w:spacing w:before="200"/>
        <w:ind w:left="426" w:hanging="426"/>
      </w:pPr>
      <w:r w:rsidRPr="001B3DE8">
        <w:t xml:space="preserve">Click </w:t>
      </w:r>
      <w:r w:rsidRPr="001B3DE8">
        <w:rPr>
          <w:b/>
        </w:rPr>
        <w:t>Save</w:t>
      </w:r>
      <w:r w:rsidRPr="001B3DE8">
        <w:t xml:space="preserve"> at the bottom of the </w:t>
      </w:r>
      <w:r w:rsidRPr="001B3DE8">
        <w:rPr>
          <w:b/>
        </w:rPr>
        <w:t>Large Text Document</w:t>
      </w:r>
      <w:r w:rsidRPr="001B3DE8">
        <w:t xml:space="preserve"> window (see screenshot above) to save the rule code and return to the </w:t>
      </w:r>
      <w:r w:rsidRPr="001B3DE8">
        <w:rPr>
          <w:b/>
        </w:rPr>
        <w:t>Catalog Rule Detail</w:t>
      </w:r>
      <w:r w:rsidRPr="001B3DE8">
        <w:t xml:space="preserve"> window.</w:t>
      </w:r>
    </w:p>
    <w:p w14:paraId="193C0560" w14:textId="77777777" w:rsidR="00447D41" w:rsidRDefault="00447D41" w:rsidP="00917A5F">
      <w:pPr>
        <w:pStyle w:val="1NIMTrgMainText"/>
        <w:numPr>
          <w:ilvl w:val="0"/>
          <w:numId w:val="38"/>
        </w:numPr>
        <w:spacing w:before="200"/>
        <w:ind w:left="426" w:hanging="426"/>
        <w:rPr>
          <w:ins w:id="1249" w:author="Claire Carbone" w:date="2015-01-17T18:34:00Z"/>
        </w:rPr>
      </w:pPr>
      <w:r w:rsidRPr="001B3DE8">
        <w:t xml:space="preserve">Now click the </w:t>
      </w:r>
      <w:r w:rsidRPr="001B3DE8">
        <w:rPr>
          <w:b/>
        </w:rPr>
        <w:t xml:space="preserve">Save </w:t>
      </w:r>
      <w:r w:rsidRPr="001B3DE8">
        <w:t xml:space="preserve">button in the </w:t>
      </w:r>
      <w:r w:rsidRPr="001B3DE8">
        <w:rPr>
          <w:b/>
        </w:rPr>
        <w:t xml:space="preserve">Catalog Rule Detail </w:t>
      </w:r>
      <w:r w:rsidRPr="001B3DE8">
        <w:t>panel title bar, to update the rule object.</w:t>
      </w:r>
    </w:p>
    <w:p w14:paraId="50C73967" w14:textId="7087FE51" w:rsidR="00F1742D" w:rsidRPr="001B3DE8" w:rsidRDefault="00F1742D">
      <w:pPr>
        <w:pStyle w:val="1NIMTrgMainText"/>
        <w:spacing w:before="200"/>
        <w:pPrChange w:id="1250" w:author="Claire Carbone" w:date="2015-01-17T18:35:00Z">
          <w:pPr>
            <w:pStyle w:val="1NIMTrgMainText"/>
            <w:numPr>
              <w:numId w:val="38"/>
            </w:numPr>
            <w:spacing w:before="200"/>
            <w:ind w:left="426" w:hanging="426"/>
          </w:pPr>
        </w:pPrChange>
      </w:pPr>
      <w:ins w:id="1251" w:author="Claire Carbone" w:date="2015-01-17T18:35:00Z">
        <w:r>
          <w:rPr>
            <w:noProof/>
          </w:rPr>
          <w:drawing>
            <wp:inline distT="0" distB="0" distL="0" distR="0" wp14:anchorId="28B27F09" wp14:editId="6E5E1E58">
              <wp:extent cx="5936615" cy="2528570"/>
              <wp:effectExtent l="19050" t="19050" r="26035" b="241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36615" cy="2528570"/>
                      </a:xfrm>
                      <a:prstGeom prst="rect">
                        <a:avLst/>
                      </a:prstGeom>
                      <a:noFill/>
                      <a:ln>
                        <a:solidFill>
                          <a:schemeClr val="accent1"/>
                        </a:solidFill>
                      </a:ln>
                    </pic:spPr>
                  </pic:pic>
                </a:graphicData>
              </a:graphic>
            </wp:inline>
          </w:drawing>
        </w:r>
      </w:ins>
    </w:p>
    <w:p w14:paraId="193C0561" w14:textId="77777777" w:rsidR="00447D41" w:rsidRPr="001B3DE8" w:rsidRDefault="00447D41" w:rsidP="00447D41">
      <w:pPr>
        <w:pStyle w:val="1NIMTrgMainText"/>
        <w:spacing w:before="200"/>
      </w:pPr>
      <w:r w:rsidRPr="001B3DE8">
        <w:t xml:space="preserve">After the </w:t>
      </w:r>
      <w:r w:rsidRPr="001B3DE8">
        <w:rPr>
          <w:i/>
        </w:rPr>
        <w:t>second</w:t>
      </w:r>
      <w:r w:rsidRPr="001B3DE8">
        <w:t xml:space="preserve"> save step, apart from the rule now being listed in the ‘</w:t>
      </w:r>
      <w:r w:rsidRPr="001B3DE8">
        <w:rPr>
          <w:b/>
        </w:rPr>
        <w:t>Versions</w:t>
      </w:r>
      <w:r w:rsidRPr="001B3DE8">
        <w:t>’ box which was generated, you will also see that a ‘</w:t>
      </w:r>
      <w:r w:rsidRPr="001B3DE8">
        <w:rPr>
          <w:b/>
        </w:rPr>
        <w:t>Compile</w:t>
      </w:r>
      <w:r w:rsidRPr="001B3DE8">
        <w:t>’ button has appeared under the rule definition (see screenshot below). This feature will be important in checking that the rule code is syntactically correct.</w:t>
      </w:r>
    </w:p>
    <w:p w14:paraId="193C0562" w14:textId="77777777" w:rsidR="00447D41" w:rsidRPr="001B3DE8" w:rsidRDefault="00447D41" w:rsidP="00917A5F">
      <w:pPr>
        <w:pStyle w:val="1NIMTrgMainText"/>
        <w:numPr>
          <w:ilvl w:val="0"/>
          <w:numId w:val="38"/>
        </w:numPr>
        <w:spacing w:before="200"/>
        <w:ind w:left="426" w:hanging="426"/>
      </w:pPr>
      <w:r w:rsidRPr="001B3DE8">
        <w:t xml:space="preserve">Click the </w:t>
      </w:r>
      <w:r w:rsidRPr="001B3DE8">
        <w:rPr>
          <w:b/>
        </w:rPr>
        <w:t>Compile</w:t>
      </w:r>
      <w:r w:rsidRPr="001B3DE8">
        <w:t xml:space="preserve"> button to see if the rule’s syntax is correct. If good, a green tick will appear next to the Compile button: </w:t>
      </w:r>
    </w:p>
    <w:p w14:paraId="193C0563" w14:textId="27A6C1A9" w:rsidR="00447D41" w:rsidRPr="001B3DE8" w:rsidRDefault="006A7080" w:rsidP="00447D41">
      <w:pPr>
        <w:pStyle w:val="1NIMTrgMainText"/>
        <w:spacing w:before="300" w:after="300"/>
        <w:jc w:val="center"/>
        <w:rPr>
          <w:u w:val="single"/>
        </w:rPr>
      </w:pPr>
      <w:r>
        <w:rPr>
          <w:noProof/>
          <w:u w:val="single"/>
        </w:rPr>
        <w:drawing>
          <wp:inline distT="0" distB="0" distL="0" distR="0" wp14:anchorId="181E88AC" wp14:editId="00CDFCC9">
            <wp:extent cx="4890655" cy="1763440"/>
            <wp:effectExtent l="19050" t="19050" r="24765" b="27305"/>
            <wp:docPr id="28005" name="Picture 28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890607" cy="1763423"/>
                    </a:xfrm>
                    <a:prstGeom prst="rect">
                      <a:avLst/>
                    </a:prstGeom>
                    <a:noFill/>
                    <a:ln>
                      <a:solidFill>
                        <a:schemeClr val="accent1"/>
                      </a:solidFill>
                    </a:ln>
                  </pic:spPr>
                </pic:pic>
              </a:graphicData>
            </a:graphic>
          </wp:inline>
        </w:drawing>
      </w:r>
    </w:p>
    <w:p w14:paraId="193C0564" w14:textId="77777777" w:rsidR="00447D41" w:rsidRPr="001B3DE8" w:rsidRDefault="00447D41" w:rsidP="00447D41">
      <w:pPr>
        <w:pStyle w:val="1NIMTrgMainText"/>
        <w:spacing w:before="200"/>
      </w:pPr>
      <w:r w:rsidRPr="001B3DE8">
        <w:t>If there is an error in the code, however, you will get a red cross and an error message:</w:t>
      </w:r>
    </w:p>
    <w:p w14:paraId="193C0565" w14:textId="77777777" w:rsidR="00447D41" w:rsidRPr="001B3DE8" w:rsidRDefault="00447D41" w:rsidP="00447D41">
      <w:pPr>
        <w:pStyle w:val="1NIMTrgMainText"/>
        <w:spacing w:before="300" w:after="300"/>
        <w:jc w:val="center"/>
        <w:rPr>
          <w:i/>
        </w:rPr>
      </w:pPr>
      <w:r w:rsidRPr="001B3DE8">
        <w:rPr>
          <w:noProof/>
        </w:rPr>
        <mc:AlternateContent>
          <mc:Choice Requires="wps">
            <w:drawing>
              <wp:anchor distT="0" distB="0" distL="114300" distR="114300" simplePos="0" relativeHeight="251924480" behindDoc="0" locked="0" layoutInCell="1" allowOverlap="1" wp14:anchorId="193C0818" wp14:editId="193C0819">
                <wp:simplePos x="0" y="0"/>
                <wp:positionH relativeFrom="column">
                  <wp:posOffset>1367790</wp:posOffset>
                </wp:positionH>
                <wp:positionV relativeFrom="paragraph">
                  <wp:posOffset>390313</wp:posOffset>
                </wp:positionV>
                <wp:extent cx="948055" cy="363855"/>
                <wp:effectExtent l="0" t="0" r="23495" b="17145"/>
                <wp:wrapNone/>
                <wp:docPr id="27787" name="Oval 27787"/>
                <wp:cNvGraphicFramePr/>
                <a:graphic xmlns:a="http://schemas.openxmlformats.org/drawingml/2006/main">
                  <a:graphicData uri="http://schemas.microsoft.com/office/word/2010/wordprocessingShape">
                    <wps:wsp>
                      <wps:cNvSpPr/>
                      <wps:spPr>
                        <a:xfrm>
                          <a:off x="0" y="0"/>
                          <a:ext cx="948055" cy="36385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7787" o:spid="_x0000_s1026" style="position:absolute;margin-left:107.7pt;margin-top:30.75pt;width:74.65pt;height:28.6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" filled="f" strokecolor="red" strokeweight="1.5pt"/>
            </w:pict>
          </mc:Fallback>
        </mc:AlternateContent>
      </w:r>
      <w:r w:rsidRPr="001B3DE8">
        <w:rPr>
          <w:i/>
          <w:noProof/>
        </w:rPr>
        <w:drawing>
          <wp:inline distT="0" distB="0" distL="0" distR="0" wp14:anchorId="193C081A" wp14:editId="193C081B">
            <wp:extent cx="3803354" cy="922867"/>
            <wp:effectExtent l="19050" t="19050" r="26035" b="10795"/>
            <wp:docPr id="27786" name="Picture 2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5">
                      <a:extLst>
                        <a:ext uri="{28A0092B-C50C-407E-A947-70E740481C1C}">
                          <a14:useLocalDpi xmlns:a14="http://schemas.microsoft.com/office/drawing/2010/main" val="0"/>
                        </a:ext>
                      </a:extLst>
                    </a:blip>
                    <a:srcRect l="1028" t="57629" r="37107" b="24769"/>
                    <a:stretch/>
                  </pic:blipFill>
                  <pic:spPr bwMode="auto">
                    <a:xfrm>
                      <a:off x="0" y="0"/>
                      <a:ext cx="3811972" cy="924958"/>
                    </a:xfrm>
                    <a:prstGeom prst="rect">
                      <a:avLst/>
                    </a:prstGeom>
                    <a:solidFill>
                      <a:srgbClr val="FFFFFF"/>
                    </a:solid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3C0566" w14:textId="77777777" w:rsidR="00447D41" w:rsidRPr="001B3DE8" w:rsidRDefault="00447D41" w:rsidP="00447D41">
      <w:pPr>
        <w:pStyle w:val="1NIMTrgMainText"/>
        <w:spacing w:before="200"/>
      </w:pPr>
      <w:r w:rsidRPr="001B3DE8">
        <w:t xml:space="preserve">You will then need to re-visit and correct the code logic. This is done by clicking on the </w:t>
      </w:r>
      <w:r w:rsidRPr="001B3DE8">
        <w:rPr>
          <w:b/>
        </w:rPr>
        <w:t xml:space="preserve">finder </w:t>
      </w:r>
      <w:r w:rsidRPr="001B3DE8">
        <w:t xml:space="preserve">icon while the required version is selected in the </w:t>
      </w:r>
      <w:r w:rsidRPr="001B3DE8">
        <w:rPr>
          <w:b/>
        </w:rPr>
        <w:t xml:space="preserve">Versions </w:t>
      </w:r>
      <w:r w:rsidRPr="001B3DE8">
        <w:t xml:space="preserve">tab underneath, resulting in the re-appearance of the </w:t>
      </w:r>
      <w:r w:rsidRPr="001B3DE8">
        <w:rPr>
          <w:b/>
        </w:rPr>
        <w:t>Large Text Document</w:t>
      </w:r>
      <w:r w:rsidRPr="001B3DE8">
        <w:t xml:space="preserve"> window.</w:t>
      </w:r>
    </w:p>
    <w:p w14:paraId="193C0567" w14:textId="77777777" w:rsidR="00447D41" w:rsidRPr="001B3DE8" w:rsidRDefault="00447D41" w:rsidP="00C549F8">
      <w:pPr>
        <w:pStyle w:val="1NIMTrgMainText"/>
        <w:spacing w:before="200"/>
      </w:pPr>
      <w:r w:rsidRPr="001B3DE8">
        <w:t>The new rule is now ready to be applied as required in the system.</w:t>
      </w:r>
    </w:p>
    <w:p w14:paraId="193C0568" w14:textId="1D1B7074" w:rsidR="00C549F8" w:rsidRPr="00BC62CD" w:rsidRDefault="00C549F8" w:rsidP="00C549F8">
      <w:pPr>
        <w:pStyle w:val="1NIMTrgMainText"/>
        <w:spacing w:before="200"/>
      </w:pPr>
      <w:r w:rsidRPr="00BC62CD">
        <w:rPr>
          <w:i/>
          <w:u w:val="single"/>
        </w:rPr>
        <w:t>Note</w:t>
      </w:r>
      <w:r w:rsidRPr="00BC62CD">
        <w:rPr>
          <w:i/>
        </w:rPr>
        <w:t>: If you want to use a context attribute in a catalog rule, you must first ensure that the context to which the context attribute belongs is set as the ‘current’ context. This is done by searching for and selecting the required context, then using the ‘</w:t>
      </w:r>
      <w:r w:rsidRPr="00BC62CD">
        <w:rPr>
          <w:b/>
          <w:i/>
        </w:rPr>
        <w:t>Set Context</w:t>
      </w:r>
      <w:r w:rsidRPr="00BC62CD">
        <w:rPr>
          <w:i/>
        </w:rPr>
        <w:t>’ option</w:t>
      </w:r>
      <w:r w:rsidR="00DB5CF6" w:rsidRPr="00BC62CD">
        <w:rPr>
          <w:i/>
        </w:rPr>
        <w:t xml:space="preserve"> at the bottom of the screen</w:t>
      </w:r>
      <w:r w:rsidRPr="00BC62CD">
        <w:rPr>
          <w:i/>
        </w:rPr>
        <w:t xml:space="preserve">. After this the selected </w:t>
      </w:r>
      <w:proofErr w:type="gramStart"/>
      <w:r w:rsidRPr="00BC62CD">
        <w:rPr>
          <w:i/>
        </w:rPr>
        <w:t>context attribute</w:t>
      </w:r>
      <w:proofErr w:type="gramEnd"/>
      <w:r w:rsidRPr="00BC62CD">
        <w:rPr>
          <w:i/>
        </w:rPr>
        <w:t xml:space="preserve"> needs to be set using the ‘</w:t>
      </w:r>
      <w:r w:rsidRPr="00BC62CD">
        <w:rPr>
          <w:b/>
          <w:i/>
        </w:rPr>
        <w:t>Set Context Attributes</w:t>
      </w:r>
      <w:r w:rsidRPr="00BC62CD">
        <w:rPr>
          <w:i/>
        </w:rPr>
        <w:t xml:space="preserve">’ option in the </w:t>
      </w:r>
      <w:del w:id="1252" w:author="Claire Carbone" w:date="2015-01-21T15:01:00Z">
        <w:r w:rsidRPr="00BC62CD" w:rsidDel="00732047">
          <w:rPr>
            <w:b/>
            <w:i/>
          </w:rPr>
          <w:delText>Test Mode</w:delText>
        </w:r>
      </w:del>
      <w:ins w:id="1253" w:author="Claire Carbone" w:date="2015-01-21T15:01:00Z">
        <w:r w:rsidR="00732047">
          <w:rPr>
            <w:b/>
            <w:i/>
          </w:rPr>
          <w:t>Testing</w:t>
        </w:r>
      </w:ins>
      <w:r w:rsidRPr="00BC62CD">
        <w:rPr>
          <w:b/>
          <w:i/>
        </w:rPr>
        <w:t xml:space="preserve"> </w:t>
      </w:r>
      <w:r w:rsidRPr="00BC62CD">
        <w:rPr>
          <w:i/>
        </w:rPr>
        <w:t xml:space="preserve">pull-down menu. </w:t>
      </w:r>
    </w:p>
    <w:p w14:paraId="193C0569" w14:textId="77777777" w:rsidR="00447D41" w:rsidRPr="00BC62CD" w:rsidRDefault="00447D41" w:rsidP="00C42E1B">
      <w:pPr>
        <w:shd w:val="clear" w:color="auto" w:fill="FFFFFF"/>
        <w:spacing w:before="200" w:after="200" w:line="276" w:lineRule="auto"/>
        <w:rPr>
          <w:rFonts w:cs="Arial"/>
          <w:sz w:val="20"/>
          <w:szCs w:val="20"/>
        </w:rPr>
      </w:pPr>
    </w:p>
    <w:p w14:paraId="193C056A" w14:textId="77777777" w:rsidR="00447D41" w:rsidRPr="00BC62CD" w:rsidRDefault="00447D41" w:rsidP="00C42E1B">
      <w:pPr>
        <w:shd w:val="clear" w:color="auto" w:fill="FFFFFF"/>
        <w:spacing w:before="200" w:after="200" w:line="276" w:lineRule="auto"/>
        <w:rPr>
          <w:rFonts w:cs="Arial"/>
          <w:i/>
          <w:sz w:val="20"/>
          <w:szCs w:val="20"/>
        </w:rPr>
      </w:pPr>
    </w:p>
    <w:p w14:paraId="193C056B" w14:textId="77777777" w:rsidR="00BC62CD" w:rsidRDefault="00BC62CD">
      <w:pPr>
        <w:rPr>
          <w:rFonts w:cs="Arial"/>
          <w:i/>
          <w:sz w:val="20"/>
          <w:szCs w:val="20"/>
        </w:rPr>
      </w:pPr>
      <w:r>
        <w:rPr>
          <w:rFonts w:cs="Arial"/>
          <w:i/>
          <w:sz w:val="20"/>
        </w:rPr>
        <w:br w:type="page"/>
      </w:r>
    </w:p>
    <w:p w14:paraId="193C056C" w14:textId="77777777" w:rsidR="000A4D90" w:rsidRPr="001B3DE8" w:rsidRDefault="000A4D90" w:rsidP="000308A3">
      <w:pPr>
        <w:pStyle w:val="StyleHeading1AsianSimSun"/>
        <w:tabs>
          <w:tab w:val="clear" w:pos="1701"/>
        </w:tabs>
        <w:spacing w:line="276" w:lineRule="auto"/>
        <w:ind w:left="851" w:hanging="851"/>
        <w:rPr>
          <w:color w:val="000000" w:themeColor="text1"/>
        </w:rPr>
      </w:pPr>
      <w:bookmarkStart w:id="1254" w:name="_Toc409617025"/>
      <w:r w:rsidRPr="001B3DE8">
        <w:rPr>
          <w:color w:val="000000" w:themeColor="text1"/>
        </w:rPr>
        <w:t xml:space="preserve">Module </w:t>
      </w:r>
      <w:r w:rsidR="00F50E05" w:rsidRPr="001B3DE8">
        <w:rPr>
          <w:color w:val="000000" w:themeColor="text1"/>
        </w:rPr>
        <w:t>9</w:t>
      </w:r>
      <w:r w:rsidRPr="001B3DE8">
        <w:rPr>
          <w:color w:val="000000" w:themeColor="text1"/>
        </w:rPr>
        <w:t xml:space="preserve">: </w:t>
      </w:r>
      <w:r w:rsidR="00C0565A" w:rsidRPr="001B3DE8">
        <w:rPr>
          <w:color w:val="000000" w:themeColor="text1"/>
        </w:rPr>
        <w:t>Conditional Charges</w:t>
      </w:r>
      <w:bookmarkEnd w:id="1254"/>
    </w:p>
    <w:p w14:paraId="193C056D" w14:textId="77777777" w:rsidR="00FC0A9B" w:rsidRPr="001B3DE8" w:rsidRDefault="00FC0A9B" w:rsidP="000A4D90">
      <w:pPr>
        <w:pStyle w:val="1NIMTrgMainText"/>
        <w:rPr>
          <w:color w:val="000000" w:themeColor="text1"/>
        </w:rPr>
      </w:pPr>
      <w:r w:rsidRPr="001B3DE8">
        <w:rPr>
          <w:color w:val="000000" w:themeColor="text1"/>
        </w:rPr>
        <w:t xml:space="preserve">Having </w:t>
      </w:r>
      <w:r w:rsidR="0015273A" w:rsidRPr="001B3DE8">
        <w:rPr>
          <w:color w:val="000000" w:themeColor="text1"/>
        </w:rPr>
        <w:t xml:space="preserve">learnt how to </w:t>
      </w:r>
      <w:r w:rsidRPr="001B3DE8">
        <w:rPr>
          <w:color w:val="000000" w:themeColor="text1"/>
        </w:rPr>
        <w:t xml:space="preserve">create </w:t>
      </w:r>
      <w:r w:rsidRPr="001B3DE8">
        <w:rPr>
          <w:b/>
          <w:color w:val="000000" w:themeColor="text1"/>
        </w:rPr>
        <w:t>charge types</w:t>
      </w:r>
      <w:r w:rsidRPr="001B3DE8">
        <w:rPr>
          <w:color w:val="000000" w:themeColor="text1"/>
        </w:rPr>
        <w:t xml:space="preserve"> and </w:t>
      </w:r>
      <w:r w:rsidRPr="001B3DE8">
        <w:rPr>
          <w:b/>
          <w:color w:val="000000" w:themeColor="text1"/>
        </w:rPr>
        <w:t xml:space="preserve">rules </w:t>
      </w:r>
      <w:r w:rsidRPr="001B3DE8">
        <w:rPr>
          <w:color w:val="000000" w:themeColor="text1"/>
        </w:rPr>
        <w:t>in previous exercises, we now take a look at how we can apply charges ‘</w:t>
      </w:r>
      <w:r w:rsidRPr="001B3DE8">
        <w:rPr>
          <w:i/>
          <w:color w:val="000000" w:themeColor="text1"/>
        </w:rPr>
        <w:t>conditionally</w:t>
      </w:r>
      <w:r w:rsidRPr="001B3DE8">
        <w:rPr>
          <w:color w:val="000000" w:themeColor="text1"/>
        </w:rPr>
        <w:t>’.</w:t>
      </w:r>
    </w:p>
    <w:p w14:paraId="193C056E" w14:textId="77777777" w:rsidR="000A4D90" w:rsidRPr="001B3DE8" w:rsidRDefault="00FC0A9B" w:rsidP="00FC0A9B">
      <w:pPr>
        <w:pStyle w:val="1NIMTrgMainText"/>
        <w:spacing w:before="200"/>
        <w:rPr>
          <w:color w:val="000000" w:themeColor="text1"/>
        </w:rPr>
      </w:pPr>
      <w:r w:rsidRPr="001B3DE8">
        <w:rPr>
          <w:color w:val="000000" w:themeColor="text1"/>
        </w:rPr>
        <w:t xml:space="preserve">Conditional charges are created by associating the charge type with a rule that returns ‘true’ or ‘false’. If the rule returns ‘true’, then the charge is applied, but if the rule returns ‘false’, then the charge is </w:t>
      </w:r>
      <w:r w:rsidRPr="001B3DE8">
        <w:rPr>
          <w:color w:val="000000" w:themeColor="text1"/>
          <w:u w:val="single"/>
        </w:rPr>
        <w:t>not</w:t>
      </w:r>
      <w:r w:rsidRPr="001B3DE8">
        <w:rPr>
          <w:color w:val="000000" w:themeColor="text1"/>
        </w:rPr>
        <w:t xml:space="preserve"> applied.</w:t>
      </w:r>
    </w:p>
    <w:p w14:paraId="193C056F" w14:textId="77777777" w:rsidR="000A4D90" w:rsidRPr="001B3DE8" w:rsidRDefault="000A4D90" w:rsidP="000A4D90">
      <w:pPr>
        <w:pStyle w:val="Heading2"/>
        <w:tabs>
          <w:tab w:val="clear" w:pos="1701"/>
        </w:tabs>
        <w:spacing w:line="276" w:lineRule="auto"/>
        <w:ind w:left="851" w:hanging="851"/>
        <w:rPr>
          <w:color w:val="000000" w:themeColor="text1"/>
        </w:rPr>
      </w:pPr>
      <w:bookmarkStart w:id="1255" w:name="_Toc409617026"/>
      <w:r w:rsidRPr="001B3DE8">
        <w:rPr>
          <w:color w:val="000000" w:themeColor="text1"/>
        </w:rPr>
        <w:t xml:space="preserve">Exercise </w:t>
      </w:r>
      <w:r w:rsidR="00F50E05" w:rsidRPr="001B3DE8">
        <w:rPr>
          <w:color w:val="000000" w:themeColor="text1"/>
        </w:rPr>
        <w:t>10</w:t>
      </w:r>
      <w:r w:rsidRPr="001B3DE8">
        <w:rPr>
          <w:color w:val="000000" w:themeColor="text1"/>
        </w:rPr>
        <w:t xml:space="preserve">: </w:t>
      </w:r>
      <w:r w:rsidR="001E1099" w:rsidRPr="001B3DE8">
        <w:rPr>
          <w:color w:val="000000" w:themeColor="text1"/>
        </w:rPr>
        <w:t>Conditional charges and testing</w:t>
      </w:r>
      <w:bookmarkEnd w:id="1255"/>
    </w:p>
    <w:p w14:paraId="193C0570" w14:textId="77777777" w:rsidR="000A4D90" w:rsidRPr="001B3DE8" w:rsidRDefault="0015273A" w:rsidP="000A4D90">
      <w:pPr>
        <w:spacing w:before="100" w:after="100" w:line="276" w:lineRule="auto"/>
        <w:rPr>
          <w:rFonts w:cs="Arial"/>
          <w:color w:val="000000" w:themeColor="text1"/>
          <w:sz w:val="20"/>
          <w:szCs w:val="20"/>
        </w:rPr>
      </w:pPr>
      <w:r w:rsidRPr="001B3DE8">
        <w:rPr>
          <w:rFonts w:cs="Arial"/>
          <w:color w:val="000000" w:themeColor="text1"/>
          <w:sz w:val="20"/>
          <w:szCs w:val="20"/>
        </w:rPr>
        <w:t xml:space="preserve">Earlier we discussed how the amount of a charge can be specified, based on the logic included in a rule. In this exercise we will now create and apply a rule which will determine if the charge will be applied or not. We will then test the rule logic, and make sure that the charge is only applied as appropriate to the business case. </w:t>
      </w:r>
    </w:p>
    <w:p w14:paraId="193C0571" w14:textId="77777777" w:rsidR="000A4D90" w:rsidRPr="001B3DE8" w:rsidRDefault="004E54F5" w:rsidP="000A4D90">
      <w:pPr>
        <w:pStyle w:val="Heading3"/>
        <w:tabs>
          <w:tab w:val="clear" w:pos="1701"/>
        </w:tabs>
        <w:spacing w:line="276" w:lineRule="auto"/>
        <w:ind w:left="851" w:hanging="851"/>
        <w:rPr>
          <w:b w:val="0"/>
          <w:color w:val="000000" w:themeColor="text1"/>
        </w:rPr>
      </w:pPr>
      <w:bookmarkStart w:id="1256" w:name="_Toc409617027"/>
      <w:r w:rsidRPr="001B3DE8">
        <w:rPr>
          <w:b w:val="0"/>
          <w:color w:val="000000" w:themeColor="text1"/>
        </w:rPr>
        <w:t>Create new rule and associate with charge type</w:t>
      </w:r>
      <w:bookmarkEnd w:id="1256"/>
    </w:p>
    <w:p w14:paraId="193C0572" w14:textId="77777777" w:rsidR="000A4D90" w:rsidRPr="001B3DE8" w:rsidRDefault="004E54F5" w:rsidP="005B4533">
      <w:pPr>
        <w:shd w:val="clear" w:color="auto" w:fill="FFFFFF"/>
        <w:spacing w:before="200" w:after="200" w:line="276" w:lineRule="auto"/>
        <w:rPr>
          <w:rFonts w:cs="Arial"/>
          <w:color w:val="000000" w:themeColor="text1"/>
          <w:sz w:val="20"/>
          <w:szCs w:val="20"/>
        </w:rPr>
      </w:pPr>
      <w:r w:rsidRPr="001B3DE8">
        <w:rPr>
          <w:rFonts w:cs="Arial"/>
          <w:color w:val="000000" w:themeColor="text1"/>
          <w:sz w:val="20"/>
          <w:szCs w:val="20"/>
        </w:rPr>
        <w:t xml:space="preserve">In </w:t>
      </w:r>
      <w:r w:rsidR="005B4533" w:rsidRPr="001B3DE8">
        <w:rPr>
          <w:rFonts w:cs="Arial"/>
          <w:color w:val="000000" w:themeColor="text1"/>
          <w:sz w:val="20"/>
          <w:szCs w:val="20"/>
        </w:rPr>
        <w:t>this part of the exercise we create a new rule called ‘</w:t>
      </w:r>
      <w:r w:rsidR="005B4533" w:rsidRPr="001B3DE8">
        <w:rPr>
          <w:rFonts w:cs="Arial"/>
          <w:b/>
          <w:color w:val="000000" w:themeColor="text1"/>
          <w:sz w:val="20"/>
          <w:szCs w:val="20"/>
        </w:rPr>
        <w:t>Not Heavy Subscription</w:t>
      </w:r>
      <w:r w:rsidR="005B4533" w:rsidRPr="001B3DE8">
        <w:rPr>
          <w:rFonts w:cs="Arial"/>
          <w:color w:val="000000" w:themeColor="text1"/>
          <w:sz w:val="20"/>
          <w:szCs w:val="20"/>
        </w:rPr>
        <w:t>’. T</w:t>
      </w:r>
      <w:r w:rsidR="0015273A" w:rsidRPr="001B3DE8">
        <w:rPr>
          <w:rFonts w:cs="Arial"/>
          <w:color w:val="000000" w:themeColor="text1"/>
          <w:sz w:val="20"/>
          <w:szCs w:val="20"/>
        </w:rPr>
        <w:t xml:space="preserve">his rule will return ‘true’ if the user has selected any of the </w:t>
      </w:r>
      <w:r w:rsidR="005B4533" w:rsidRPr="001B3DE8">
        <w:rPr>
          <w:rFonts w:cs="Arial"/>
          <w:b/>
          <w:color w:val="000000" w:themeColor="text1"/>
          <w:sz w:val="20"/>
          <w:szCs w:val="20"/>
        </w:rPr>
        <w:t>Regular</w:t>
      </w:r>
      <w:r w:rsidR="005B4533" w:rsidRPr="001B3DE8">
        <w:rPr>
          <w:rFonts w:cs="Arial"/>
          <w:color w:val="000000" w:themeColor="text1"/>
          <w:sz w:val="20"/>
          <w:szCs w:val="20"/>
        </w:rPr>
        <w:t xml:space="preserve"> or </w:t>
      </w:r>
      <w:r w:rsidR="005B4533" w:rsidRPr="001B3DE8">
        <w:rPr>
          <w:rFonts w:cs="Arial"/>
          <w:b/>
          <w:color w:val="000000" w:themeColor="text1"/>
          <w:sz w:val="20"/>
          <w:szCs w:val="20"/>
        </w:rPr>
        <w:t>Light</w:t>
      </w:r>
      <w:r w:rsidR="005B4533" w:rsidRPr="001B3DE8">
        <w:rPr>
          <w:rFonts w:cs="Arial"/>
          <w:color w:val="000000" w:themeColor="text1"/>
          <w:sz w:val="20"/>
          <w:szCs w:val="20"/>
        </w:rPr>
        <w:t xml:space="preserve"> subscription options, and will return ‘false’ if the user has selected either of the </w:t>
      </w:r>
      <w:r w:rsidR="005B4533" w:rsidRPr="001B3DE8">
        <w:rPr>
          <w:rFonts w:cs="Arial"/>
          <w:b/>
          <w:color w:val="000000" w:themeColor="text1"/>
          <w:sz w:val="20"/>
          <w:szCs w:val="20"/>
        </w:rPr>
        <w:t>Heavy</w:t>
      </w:r>
      <w:r w:rsidR="005B4533" w:rsidRPr="001B3DE8">
        <w:rPr>
          <w:rFonts w:cs="Arial"/>
          <w:color w:val="000000" w:themeColor="text1"/>
          <w:sz w:val="20"/>
          <w:szCs w:val="20"/>
        </w:rPr>
        <w:t xml:space="preserve"> subscription options. This logic is achieved by associating the rule with the ‘</w:t>
      </w:r>
      <w:r w:rsidR="005B4533" w:rsidRPr="001B3DE8">
        <w:rPr>
          <w:rFonts w:cs="Arial"/>
          <w:b/>
          <w:color w:val="000000" w:themeColor="text1"/>
          <w:sz w:val="20"/>
          <w:szCs w:val="20"/>
        </w:rPr>
        <w:t>Setup Fee</w:t>
      </w:r>
      <w:r w:rsidR="005B4533" w:rsidRPr="001B3DE8">
        <w:rPr>
          <w:rFonts w:cs="Arial"/>
          <w:color w:val="000000" w:themeColor="text1"/>
          <w:sz w:val="20"/>
          <w:szCs w:val="20"/>
        </w:rPr>
        <w:t>’ charge type created earlier</w:t>
      </w:r>
      <w:r w:rsidR="00A45DEE" w:rsidRPr="001B3DE8">
        <w:rPr>
          <w:rFonts w:cs="Arial"/>
          <w:color w:val="000000" w:themeColor="text1"/>
          <w:sz w:val="20"/>
          <w:szCs w:val="20"/>
        </w:rPr>
        <w:t xml:space="preserve"> (i.e. applying the condition)</w:t>
      </w:r>
      <w:r w:rsidR="005B4533" w:rsidRPr="001B3DE8">
        <w:rPr>
          <w:rFonts w:cs="Arial"/>
          <w:color w:val="000000" w:themeColor="text1"/>
          <w:sz w:val="20"/>
          <w:szCs w:val="20"/>
        </w:rPr>
        <w:t>.</w:t>
      </w:r>
    </w:p>
    <w:p w14:paraId="193C0573" w14:textId="77777777" w:rsidR="005B4533" w:rsidRPr="001B3DE8" w:rsidRDefault="005B4533" w:rsidP="006E7A7F">
      <w:pPr>
        <w:shd w:val="clear" w:color="auto" w:fill="FFFFFF"/>
        <w:spacing w:before="200" w:after="200" w:line="276" w:lineRule="auto"/>
        <w:rPr>
          <w:rFonts w:cs="Arial"/>
          <w:i/>
          <w:color w:val="000000" w:themeColor="text1"/>
          <w:sz w:val="20"/>
          <w:szCs w:val="20"/>
        </w:rPr>
      </w:pPr>
      <w:r w:rsidRPr="001B3DE8">
        <w:rPr>
          <w:rFonts w:cs="Arial"/>
          <w:i/>
          <w:color w:val="000000" w:themeColor="text1"/>
          <w:sz w:val="20"/>
          <w:szCs w:val="20"/>
          <w:u w:val="single"/>
        </w:rPr>
        <w:t>Note</w:t>
      </w:r>
      <w:r w:rsidRPr="001B3DE8">
        <w:rPr>
          <w:rFonts w:cs="Arial"/>
          <w:i/>
          <w:color w:val="000000" w:themeColor="text1"/>
          <w:sz w:val="20"/>
          <w:szCs w:val="20"/>
        </w:rPr>
        <w:t xml:space="preserve">: For the customer, the impact of this ‘condition’ will be that if he/she opts for a </w:t>
      </w:r>
      <w:r w:rsidRPr="001B3DE8">
        <w:rPr>
          <w:rFonts w:cs="Arial"/>
          <w:b/>
          <w:i/>
          <w:color w:val="000000" w:themeColor="text1"/>
          <w:sz w:val="20"/>
          <w:szCs w:val="20"/>
        </w:rPr>
        <w:t xml:space="preserve">Heavy Internet Access </w:t>
      </w:r>
      <w:r w:rsidRPr="001B3DE8">
        <w:rPr>
          <w:rFonts w:cs="Arial"/>
          <w:i/>
          <w:color w:val="000000" w:themeColor="text1"/>
          <w:sz w:val="20"/>
          <w:szCs w:val="20"/>
        </w:rPr>
        <w:t xml:space="preserve">service, then the setup fee of $100 will be waived. This charge will therefore </w:t>
      </w:r>
      <w:r w:rsidR="00BB0E7C" w:rsidRPr="001B3DE8">
        <w:rPr>
          <w:rFonts w:cs="Arial"/>
          <w:i/>
          <w:color w:val="000000" w:themeColor="text1"/>
          <w:sz w:val="20"/>
          <w:szCs w:val="20"/>
        </w:rPr>
        <w:t xml:space="preserve">only </w:t>
      </w:r>
      <w:r w:rsidRPr="001B3DE8">
        <w:rPr>
          <w:rFonts w:cs="Arial"/>
          <w:i/>
          <w:color w:val="000000" w:themeColor="text1"/>
          <w:sz w:val="20"/>
          <w:szCs w:val="20"/>
        </w:rPr>
        <w:t>be applied</w:t>
      </w:r>
      <w:r w:rsidR="00BB0E7C" w:rsidRPr="001B3DE8">
        <w:rPr>
          <w:rFonts w:cs="Arial"/>
          <w:i/>
          <w:color w:val="000000" w:themeColor="text1"/>
          <w:sz w:val="20"/>
          <w:szCs w:val="20"/>
        </w:rPr>
        <w:t xml:space="preserve"> (conditionally) to </w:t>
      </w:r>
      <w:r w:rsidR="00BB0E7C" w:rsidRPr="001B3DE8">
        <w:rPr>
          <w:rFonts w:cs="Arial"/>
          <w:b/>
          <w:i/>
          <w:color w:val="000000" w:themeColor="text1"/>
          <w:sz w:val="20"/>
          <w:szCs w:val="20"/>
        </w:rPr>
        <w:t xml:space="preserve">Regular Internet Access </w:t>
      </w:r>
      <w:r w:rsidR="00BB0E7C" w:rsidRPr="001B3DE8">
        <w:rPr>
          <w:rFonts w:cs="Arial"/>
          <w:i/>
          <w:color w:val="000000" w:themeColor="text1"/>
          <w:sz w:val="20"/>
          <w:szCs w:val="20"/>
        </w:rPr>
        <w:t>or</w:t>
      </w:r>
      <w:r w:rsidR="00BB0E7C" w:rsidRPr="001B3DE8">
        <w:rPr>
          <w:rFonts w:cs="Arial"/>
          <w:b/>
          <w:i/>
          <w:color w:val="000000" w:themeColor="text1"/>
          <w:sz w:val="20"/>
          <w:szCs w:val="20"/>
        </w:rPr>
        <w:t xml:space="preserve"> Light Internet Access </w:t>
      </w:r>
      <w:r w:rsidR="00BB0E7C" w:rsidRPr="001B3DE8">
        <w:rPr>
          <w:rFonts w:cs="Arial"/>
          <w:i/>
          <w:color w:val="000000" w:themeColor="text1"/>
          <w:sz w:val="20"/>
          <w:szCs w:val="20"/>
        </w:rPr>
        <w:t xml:space="preserve">subscribers. </w:t>
      </w:r>
    </w:p>
    <w:p w14:paraId="193C0574" w14:textId="77777777" w:rsidR="000A4D90" w:rsidRPr="001B3DE8" w:rsidRDefault="0003331F" w:rsidP="006E7A7F">
      <w:pPr>
        <w:pStyle w:val="1NIMTrgMainText"/>
        <w:spacing w:before="200"/>
        <w:rPr>
          <w:color w:val="000000" w:themeColor="text1"/>
        </w:rPr>
      </w:pPr>
      <w:r w:rsidRPr="001B3DE8">
        <w:rPr>
          <w:color w:val="000000" w:themeColor="text1"/>
        </w:rPr>
        <w:t>The process of creating a new rule in Catalog Manager (Catalog Designer GUI) was detailed in the previous exercise, where a rule called ‘</w:t>
      </w:r>
      <w:r w:rsidRPr="001B3DE8">
        <w:rPr>
          <w:b/>
          <w:color w:val="000000" w:themeColor="text1"/>
        </w:rPr>
        <w:t>Is Residential</w:t>
      </w:r>
      <w:r w:rsidRPr="001B3DE8">
        <w:rPr>
          <w:color w:val="000000" w:themeColor="text1"/>
        </w:rPr>
        <w:t>’ was created and associated with the ‘</w:t>
      </w:r>
      <w:r w:rsidR="00B94A1F" w:rsidRPr="001B3DE8">
        <w:rPr>
          <w:b/>
          <w:color w:val="000000" w:themeColor="text1"/>
        </w:rPr>
        <w:t>Market Segment</w:t>
      </w:r>
      <w:r w:rsidR="00B94A1F" w:rsidRPr="001B3DE8">
        <w:rPr>
          <w:color w:val="000000" w:themeColor="text1"/>
        </w:rPr>
        <w:t xml:space="preserve">’ </w:t>
      </w:r>
      <w:r w:rsidRPr="001B3DE8">
        <w:rPr>
          <w:color w:val="000000" w:themeColor="text1"/>
        </w:rPr>
        <w:t>context attribute</w:t>
      </w:r>
      <w:r w:rsidR="00B94A1F" w:rsidRPr="001B3DE8">
        <w:rPr>
          <w:color w:val="000000" w:themeColor="text1"/>
        </w:rPr>
        <w:t>, which itself was created and associated with the new ‘</w:t>
      </w:r>
      <w:r w:rsidR="00B94A1F" w:rsidRPr="001B3DE8">
        <w:rPr>
          <w:b/>
          <w:color w:val="000000" w:themeColor="text1"/>
        </w:rPr>
        <w:t>Context 1</w:t>
      </w:r>
      <w:r w:rsidR="00B94A1F" w:rsidRPr="001B3DE8">
        <w:rPr>
          <w:color w:val="000000" w:themeColor="text1"/>
        </w:rPr>
        <w:t>’ context in the same exercise:</w:t>
      </w:r>
    </w:p>
    <w:p w14:paraId="193C0575" w14:textId="77777777" w:rsidR="00B94A1F" w:rsidRPr="00BC62CD" w:rsidRDefault="00B94A1F" w:rsidP="006E7A7F">
      <w:pPr>
        <w:pStyle w:val="1NIMTrgMainText"/>
        <w:spacing w:before="300" w:after="300"/>
        <w:jc w:val="center"/>
      </w:pPr>
      <w:r w:rsidRPr="00BC62CD">
        <w:rPr>
          <w:noProof/>
        </w:rPr>
        <w:drawing>
          <wp:inline distT="0" distB="0" distL="0" distR="0" wp14:anchorId="193C081C" wp14:editId="193C081D">
            <wp:extent cx="2063675" cy="1219200"/>
            <wp:effectExtent l="0" t="0" r="0" b="0"/>
            <wp:docPr id="27803" name="Picture 2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63675" cy="1219200"/>
                    </a:xfrm>
                    <a:prstGeom prst="rect">
                      <a:avLst/>
                    </a:prstGeom>
                    <a:noFill/>
                    <a:ln>
                      <a:noFill/>
                    </a:ln>
                  </pic:spPr>
                </pic:pic>
              </a:graphicData>
            </a:graphic>
          </wp:inline>
        </w:drawing>
      </w:r>
    </w:p>
    <w:p w14:paraId="193C0576" w14:textId="77777777" w:rsidR="006E7A7F" w:rsidRPr="001B3DE8" w:rsidRDefault="006E7A7F" w:rsidP="00917A5F">
      <w:pPr>
        <w:pStyle w:val="1NIMTrgMainText"/>
        <w:numPr>
          <w:ilvl w:val="0"/>
          <w:numId w:val="43"/>
        </w:numPr>
        <w:spacing w:before="200" w:after="0"/>
        <w:ind w:left="425" w:hanging="425"/>
        <w:rPr>
          <w:color w:val="000000" w:themeColor="text1"/>
        </w:rPr>
      </w:pPr>
      <w:r w:rsidRPr="001B3DE8">
        <w:rPr>
          <w:color w:val="000000" w:themeColor="text1"/>
        </w:rPr>
        <w:t>Using your knowledge gained from Exercise 9, create now a new rule called ‘</w:t>
      </w:r>
      <w:r w:rsidRPr="001B3DE8">
        <w:rPr>
          <w:b/>
          <w:color w:val="000000" w:themeColor="text1"/>
        </w:rPr>
        <w:t>Not Heavy Subscription</w:t>
      </w:r>
      <w:r w:rsidRPr="001B3DE8">
        <w:rPr>
          <w:color w:val="000000" w:themeColor="text1"/>
        </w:rPr>
        <w:t>’, entering field values as shown in the table below:</w:t>
      </w:r>
    </w:p>
    <w:p w14:paraId="193C0577" w14:textId="77777777" w:rsidR="006E7A7F" w:rsidRPr="001B3DE8" w:rsidRDefault="006E7A7F" w:rsidP="006E7A7F">
      <w:pPr>
        <w:pStyle w:val="1NIMTrgMainText"/>
        <w:spacing w:before="200" w:after="0"/>
        <w:rPr>
          <w:color w:val="000000" w:themeColor="text1"/>
        </w:rPr>
      </w:pPr>
    </w:p>
    <w:p w14:paraId="193C0578" w14:textId="77777777" w:rsidR="006E7A7F" w:rsidRPr="001B3DE8" w:rsidRDefault="006E7A7F" w:rsidP="006E7A7F">
      <w:pPr>
        <w:pStyle w:val="1NIMTrgMainText"/>
        <w:spacing w:before="200" w:after="0"/>
        <w:rPr>
          <w:color w:val="000000" w:themeColor="text1"/>
        </w:rPr>
      </w:pPr>
    </w:p>
    <w:p w14:paraId="193C0579" w14:textId="77777777" w:rsidR="006E7A7F" w:rsidRPr="001B3DE8" w:rsidRDefault="006E7A7F" w:rsidP="006E7A7F">
      <w:pPr>
        <w:pStyle w:val="1NIMTrgMainText"/>
        <w:spacing w:before="200" w:after="0"/>
        <w:rPr>
          <w:color w:val="000000" w:themeColor="text1"/>
        </w:rPr>
      </w:pPr>
    </w:p>
    <w:tbl>
      <w:tblPr>
        <w:tblStyle w:val="TableGrid"/>
        <w:tblpPr w:leftFromText="180" w:rightFromText="180" w:vertAnchor="text" w:horzAnchor="margin" w:tblpXSpec="center" w:tblpY="284"/>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903"/>
        <w:gridCol w:w="4017"/>
      </w:tblGrid>
      <w:tr w:rsidR="006E7A7F" w:rsidRPr="001B3DE8" w14:paraId="193C057C" w14:textId="77777777" w:rsidTr="004117F6">
        <w:trPr>
          <w:trHeight w:val="340"/>
        </w:trPr>
        <w:tc>
          <w:tcPr>
            <w:tcW w:w="1903" w:type="dxa"/>
            <w:tcBorders>
              <w:top w:val="single" w:sz="12" w:space="0" w:color="auto"/>
              <w:bottom w:val="single" w:sz="4" w:space="0" w:color="auto"/>
            </w:tcBorders>
            <w:shd w:val="clear" w:color="auto" w:fill="BFBFBF" w:themeFill="background1" w:themeFillShade="BF"/>
            <w:vAlign w:val="center"/>
          </w:tcPr>
          <w:p w14:paraId="193C057A" w14:textId="77777777" w:rsidR="006E7A7F" w:rsidRPr="001B3DE8" w:rsidRDefault="006E7A7F" w:rsidP="006E7A7F">
            <w:pPr>
              <w:pStyle w:val="1NIMTrgMainText"/>
              <w:spacing w:before="0" w:after="0" w:line="240" w:lineRule="auto"/>
              <w:rPr>
                <w:b/>
                <w:color w:val="000000" w:themeColor="text1"/>
              </w:rPr>
            </w:pPr>
            <w:r w:rsidRPr="001B3DE8">
              <w:rPr>
                <w:b/>
                <w:color w:val="000000" w:themeColor="text1"/>
              </w:rPr>
              <w:t>Rule Code</w:t>
            </w:r>
          </w:p>
        </w:tc>
        <w:tc>
          <w:tcPr>
            <w:tcW w:w="4017" w:type="dxa"/>
            <w:tcBorders>
              <w:top w:val="single" w:sz="12" w:space="0" w:color="auto"/>
              <w:bottom w:val="single" w:sz="4" w:space="0" w:color="auto"/>
              <w:right w:val="single" w:sz="12" w:space="0" w:color="auto"/>
            </w:tcBorders>
            <w:vAlign w:val="center"/>
          </w:tcPr>
          <w:p w14:paraId="193C057B" w14:textId="77777777" w:rsidR="006E7A7F" w:rsidRPr="001B3DE8" w:rsidRDefault="006E7A7F" w:rsidP="006E7A7F">
            <w:pPr>
              <w:pStyle w:val="1NIMTrgMainText"/>
              <w:spacing w:before="0" w:after="0" w:line="240" w:lineRule="auto"/>
              <w:rPr>
                <w:color w:val="000000" w:themeColor="text1"/>
              </w:rPr>
            </w:pPr>
            <w:r w:rsidRPr="001B3DE8">
              <w:rPr>
                <w:color w:val="000000" w:themeColor="text1"/>
              </w:rPr>
              <w:t>‘notHeavySubscription’</w:t>
            </w:r>
          </w:p>
        </w:tc>
      </w:tr>
      <w:tr w:rsidR="006E7A7F" w:rsidRPr="001B3DE8" w14:paraId="193C057F" w14:textId="77777777" w:rsidTr="004117F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7D" w14:textId="77777777" w:rsidR="006E7A7F" w:rsidRPr="001B3DE8" w:rsidRDefault="006E7A7F" w:rsidP="006E7A7F">
            <w:pPr>
              <w:pStyle w:val="1NIMTrgMainText"/>
              <w:spacing w:before="0" w:after="0" w:line="240" w:lineRule="auto"/>
              <w:rPr>
                <w:b/>
                <w:color w:val="000000" w:themeColor="text1"/>
              </w:rPr>
            </w:pPr>
            <w:r w:rsidRPr="001B3DE8">
              <w:rPr>
                <w:b/>
                <w:color w:val="000000" w:themeColor="text1"/>
              </w:rPr>
              <w:t>Status</w:t>
            </w:r>
          </w:p>
        </w:tc>
        <w:tc>
          <w:tcPr>
            <w:tcW w:w="4017" w:type="dxa"/>
            <w:tcBorders>
              <w:top w:val="single" w:sz="4" w:space="0" w:color="auto"/>
              <w:bottom w:val="single" w:sz="4" w:space="0" w:color="auto"/>
              <w:right w:val="single" w:sz="12" w:space="0" w:color="auto"/>
            </w:tcBorders>
            <w:vAlign w:val="center"/>
          </w:tcPr>
          <w:p w14:paraId="193C057E" w14:textId="77777777" w:rsidR="006E7A7F" w:rsidRPr="001B3DE8" w:rsidRDefault="006E7A7F" w:rsidP="006E7A7F">
            <w:pPr>
              <w:pStyle w:val="1NIMTrgMainText"/>
              <w:spacing w:before="0" w:after="0" w:line="240" w:lineRule="auto"/>
              <w:rPr>
                <w:color w:val="000000" w:themeColor="text1"/>
              </w:rPr>
            </w:pPr>
            <w:r w:rsidRPr="001B3DE8">
              <w:rPr>
                <w:color w:val="000000" w:themeColor="text1"/>
              </w:rPr>
              <w:t>‘Definition’</w:t>
            </w:r>
          </w:p>
        </w:tc>
      </w:tr>
      <w:tr w:rsidR="006E7A7F" w:rsidRPr="001B3DE8" w14:paraId="193C0582" w14:textId="77777777" w:rsidTr="004117F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80" w14:textId="77777777" w:rsidR="006E7A7F" w:rsidRPr="001B3DE8" w:rsidRDefault="006E7A7F" w:rsidP="006E7A7F">
            <w:pPr>
              <w:pStyle w:val="1NIMTrgMainText"/>
              <w:spacing w:before="0" w:after="0" w:line="240" w:lineRule="auto"/>
              <w:rPr>
                <w:b/>
                <w:color w:val="000000" w:themeColor="text1"/>
              </w:rPr>
            </w:pPr>
            <w:r w:rsidRPr="001B3DE8">
              <w:rPr>
                <w:b/>
                <w:color w:val="000000" w:themeColor="text1"/>
              </w:rPr>
              <w:t>Name</w:t>
            </w:r>
          </w:p>
        </w:tc>
        <w:tc>
          <w:tcPr>
            <w:tcW w:w="4017" w:type="dxa"/>
            <w:tcBorders>
              <w:top w:val="single" w:sz="4" w:space="0" w:color="auto"/>
              <w:bottom w:val="single" w:sz="4" w:space="0" w:color="auto"/>
              <w:right w:val="single" w:sz="12" w:space="0" w:color="auto"/>
            </w:tcBorders>
            <w:vAlign w:val="center"/>
          </w:tcPr>
          <w:p w14:paraId="193C0581" w14:textId="77777777" w:rsidR="006E7A7F" w:rsidRPr="001B3DE8" w:rsidRDefault="006E7A7F" w:rsidP="006E7A7F">
            <w:pPr>
              <w:pStyle w:val="1NIMTrgMainText"/>
              <w:spacing w:before="0" w:after="0" w:line="240" w:lineRule="auto"/>
              <w:rPr>
                <w:i/>
                <w:color w:val="000000" w:themeColor="text1"/>
              </w:rPr>
            </w:pPr>
            <w:r w:rsidRPr="001B3DE8">
              <w:rPr>
                <w:color w:val="000000" w:themeColor="text1"/>
              </w:rPr>
              <w:t>‘Not Heavy Subscription’</w:t>
            </w:r>
          </w:p>
        </w:tc>
      </w:tr>
      <w:tr w:rsidR="006E7A7F" w:rsidRPr="001B3DE8" w14:paraId="193C0585" w14:textId="77777777" w:rsidTr="004117F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83" w14:textId="77777777" w:rsidR="006E7A7F" w:rsidRPr="001B3DE8" w:rsidRDefault="006E7A7F" w:rsidP="006E7A7F">
            <w:pPr>
              <w:pStyle w:val="1NIMTrgMainText"/>
              <w:spacing w:before="0" w:after="0" w:line="240" w:lineRule="auto"/>
              <w:rPr>
                <w:b/>
                <w:color w:val="000000" w:themeColor="text1"/>
              </w:rPr>
            </w:pPr>
            <w:r w:rsidRPr="001B3DE8">
              <w:rPr>
                <w:b/>
                <w:color w:val="000000" w:themeColor="text1"/>
              </w:rPr>
              <w:t>Start Date</w:t>
            </w:r>
          </w:p>
        </w:tc>
        <w:tc>
          <w:tcPr>
            <w:tcW w:w="4017" w:type="dxa"/>
            <w:tcBorders>
              <w:top w:val="single" w:sz="4" w:space="0" w:color="auto"/>
              <w:bottom w:val="single" w:sz="4" w:space="0" w:color="auto"/>
              <w:right w:val="single" w:sz="12" w:space="0" w:color="auto"/>
            </w:tcBorders>
            <w:vAlign w:val="center"/>
          </w:tcPr>
          <w:p w14:paraId="193C0584" w14:textId="77777777" w:rsidR="006E7A7F" w:rsidRPr="001B3DE8" w:rsidRDefault="006E7A7F" w:rsidP="006E7A7F">
            <w:pPr>
              <w:pStyle w:val="1NIMTrgMainText"/>
              <w:spacing w:before="0" w:after="0" w:line="240" w:lineRule="auto"/>
              <w:rPr>
                <w:color w:val="000000" w:themeColor="text1"/>
              </w:rPr>
            </w:pPr>
            <w:r w:rsidRPr="001B3DE8">
              <w:rPr>
                <w:color w:val="000000" w:themeColor="text1"/>
              </w:rPr>
              <w:t>[Today]</w:t>
            </w:r>
          </w:p>
        </w:tc>
      </w:tr>
      <w:tr w:rsidR="006E7A7F" w:rsidRPr="001B3DE8" w14:paraId="193C0588" w14:textId="77777777" w:rsidTr="004117F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86" w14:textId="77777777" w:rsidR="006E7A7F" w:rsidRPr="001B3DE8" w:rsidRDefault="006E7A7F" w:rsidP="006E7A7F">
            <w:pPr>
              <w:pStyle w:val="1NIMTrgMainText"/>
              <w:spacing w:before="0" w:after="0" w:line="240" w:lineRule="auto"/>
              <w:rPr>
                <w:b/>
                <w:color w:val="000000" w:themeColor="text1"/>
              </w:rPr>
            </w:pPr>
            <w:r w:rsidRPr="001B3DE8">
              <w:rPr>
                <w:b/>
                <w:color w:val="000000" w:themeColor="text1"/>
              </w:rPr>
              <w:t>End Date</w:t>
            </w:r>
          </w:p>
        </w:tc>
        <w:tc>
          <w:tcPr>
            <w:tcW w:w="4017" w:type="dxa"/>
            <w:tcBorders>
              <w:top w:val="single" w:sz="4" w:space="0" w:color="auto"/>
              <w:bottom w:val="single" w:sz="4" w:space="0" w:color="auto"/>
              <w:right w:val="single" w:sz="12" w:space="0" w:color="auto"/>
            </w:tcBorders>
            <w:vAlign w:val="center"/>
          </w:tcPr>
          <w:p w14:paraId="193C0587" w14:textId="77777777" w:rsidR="006E7A7F" w:rsidRPr="001B3DE8" w:rsidRDefault="006E7A7F" w:rsidP="006E7A7F">
            <w:pPr>
              <w:pStyle w:val="1NIMTrgMainText"/>
              <w:spacing w:before="0" w:after="0" w:line="240" w:lineRule="auto"/>
              <w:rPr>
                <w:color w:val="000000" w:themeColor="text1"/>
              </w:rPr>
            </w:pPr>
            <w:r w:rsidRPr="001B3DE8">
              <w:rPr>
                <w:color w:val="000000" w:themeColor="text1"/>
              </w:rPr>
              <w:t>[One year from today]</w:t>
            </w:r>
          </w:p>
        </w:tc>
      </w:tr>
      <w:tr w:rsidR="006E7A7F" w:rsidRPr="001B3DE8" w14:paraId="193C058B" w14:textId="77777777" w:rsidTr="004117F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89" w14:textId="77777777" w:rsidR="006E7A7F" w:rsidRPr="001B3DE8" w:rsidRDefault="006E7A7F" w:rsidP="006E7A7F">
            <w:pPr>
              <w:pStyle w:val="1NIMTrgMainText"/>
              <w:spacing w:before="0" w:after="0" w:line="240" w:lineRule="auto"/>
              <w:rPr>
                <w:b/>
                <w:color w:val="000000" w:themeColor="text1"/>
              </w:rPr>
            </w:pPr>
            <w:r w:rsidRPr="001B3DE8">
              <w:rPr>
                <w:b/>
                <w:color w:val="000000" w:themeColor="text1"/>
              </w:rPr>
              <w:t>Rule Type</w:t>
            </w:r>
          </w:p>
        </w:tc>
        <w:tc>
          <w:tcPr>
            <w:tcW w:w="4017" w:type="dxa"/>
            <w:tcBorders>
              <w:top w:val="single" w:sz="4" w:space="0" w:color="auto"/>
              <w:bottom w:val="single" w:sz="4" w:space="0" w:color="auto"/>
              <w:right w:val="single" w:sz="12" w:space="0" w:color="auto"/>
            </w:tcBorders>
            <w:vAlign w:val="center"/>
          </w:tcPr>
          <w:p w14:paraId="193C058A" w14:textId="77777777" w:rsidR="006E7A7F" w:rsidRPr="001B3DE8" w:rsidRDefault="006E7A7F" w:rsidP="006E7A7F">
            <w:pPr>
              <w:pStyle w:val="1NIMTrgMainText"/>
              <w:spacing w:before="0" w:after="0" w:line="240" w:lineRule="auto"/>
              <w:rPr>
                <w:color w:val="000000" w:themeColor="text1"/>
              </w:rPr>
            </w:pPr>
            <w:r w:rsidRPr="001B3DE8">
              <w:rPr>
                <w:color w:val="000000" w:themeColor="text1"/>
              </w:rPr>
              <w:t>‘Condition’</w:t>
            </w:r>
          </w:p>
        </w:tc>
      </w:tr>
      <w:tr w:rsidR="006E7A7F" w:rsidRPr="001B3DE8" w14:paraId="193C058E" w14:textId="77777777" w:rsidTr="004117F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8C" w14:textId="77777777" w:rsidR="006E7A7F" w:rsidRPr="001B3DE8" w:rsidRDefault="006E7A7F" w:rsidP="006E7A7F">
            <w:pPr>
              <w:pStyle w:val="1NIMTrgMainText"/>
              <w:spacing w:before="0" w:after="0" w:line="240" w:lineRule="auto"/>
              <w:rPr>
                <w:b/>
                <w:color w:val="000000" w:themeColor="text1"/>
              </w:rPr>
            </w:pPr>
            <w:r w:rsidRPr="001B3DE8">
              <w:rPr>
                <w:b/>
                <w:color w:val="000000" w:themeColor="text1"/>
              </w:rPr>
              <w:t>Language</w:t>
            </w:r>
          </w:p>
        </w:tc>
        <w:tc>
          <w:tcPr>
            <w:tcW w:w="4017" w:type="dxa"/>
            <w:tcBorders>
              <w:top w:val="single" w:sz="4" w:space="0" w:color="auto"/>
              <w:bottom w:val="single" w:sz="4" w:space="0" w:color="auto"/>
              <w:right w:val="single" w:sz="12" w:space="0" w:color="auto"/>
            </w:tcBorders>
            <w:vAlign w:val="center"/>
          </w:tcPr>
          <w:p w14:paraId="193C058D" w14:textId="77777777" w:rsidR="006E7A7F" w:rsidRPr="001B3DE8" w:rsidRDefault="006E7A7F" w:rsidP="006E7A7F">
            <w:pPr>
              <w:pStyle w:val="1NIMTrgMainText"/>
              <w:spacing w:before="0" w:after="0" w:line="240" w:lineRule="auto"/>
              <w:rPr>
                <w:color w:val="000000" w:themeColor="text1"/>
              </w:rPr>
            </w:pPr>
            <w:r w:rsidRPr="001B3DE8">
              <w:rPr>
                <w:color w:val="000000" w:themeColor="text1"/>
              </w:rPr>
              <w:t>‘Catalog Rule’</w:t>
            </w:r>
          </w:p>
        </w:tc>
      </w:tr>
      <w:tr w:rsidR="006E7A7F" w:rsidRPr="001B3DE8" w14:paraId="193C0591" w14:textId="77777777" w:rsidTr="004117F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8F" w14:textId="77777777" w:rsidR="006E7A7F" w:rsidRPr="001B3DE8" w:rsidRDefault="006E7A7F" w:rsidP="006E7A7F">
            <w:pPr>
              <w:pStyle w:val="1NIMTrgMainText"/>
              <w:spacing w:before="0" w:after="0" w:line="240" w:lineRule="auto"/>
              <w:rPr>
                <w:b/>
                <w:color w:val="000000" w:themeColor="text1"/>
              </w:rPr>
            </w:pPr>
            <w:r w:rsidRPr="001B3DE8">
              <w:rPr>
                <w:b/>
                <w:color w:val="000000" w:themeColor="text1"/>
              </w:rPr>
              <w:t>Label</w:t>
            </w:r>
          </w:p>
        </w:tc>
        <w:tc>
          <w:tcPr>
            <w:tcW w:w="4017" w:type="dxa"/>
            <w:tcBorders>
              <w:top w:val="single" w:sz="4" w:space="0" w:color="auto"/>
              <w:bottom w:val="single" w:sz="4" w:space="0" w:color="auto"/>
              <w:right w:val="single" w:sz="12" w:space="0" w:color="auto"/>
            </w:tcBorders>
            <w:vAlign w:val="center"/>
          </w:tcPr>
          <w:p w14:paraId="193C0590" w14:textId="77777777" w:rsidR="006E7A7F" w:rsidRPr="001B3DE8" w:rsidRDefault="006E7A7F" w:rsidP="006E7A7F">
            <w:pPr>
              <w:pStyle w:val="1NIMTrgMainText"/>
              <w:spacing w:before="0" w:after="0" w:line="240" w:lineRule="auto"/>
              <w:rPr>
                <w:i/>
                <w:color w:val="000000" w:themeColor="text1"/>
              </w:rPr>
            </w:pPr>
            <w:r w:rsidRPr="001B3DE8">
              <w:rPr>
                <w:color w:val="000000" w:themeColor="text1"/>
              </w:rPr>
              <w:t>‘Not Heavy Subscription’</w:t>
            </w:r>
          </w:p>
        </w:tc>
      </w:tr>
      <w:tr w:rsidR="006E7A7F" w:rsidRPr="001B3DE8" w14:paraId="193C0594" w14:textId="77777777" w:rsidTr="004117F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92" w14:textId="77777777" w:rsidR="006E7A7F" w:rsidRPr="001B3DE8" w:rsidRDefault="006E7A7F" w:rsidP="006E7A7F">
            <w:pPr>
              <w:pStyle w:val="1NIMTrgMainText"/>
              <w:spacing w:before="0" w:after="0" w:line="240" w:lineRule="auto"/>
              <w:rPr>
                <w:b/>
                <w:color w:val="000000" w:themeColor="text1"/>
              </w:rPr>
            </w:pPr>
            <w:r w:rsidRPr="001B3DE8">
              <w:rPr>
                <w:b/>
                <w:color w:val="000000" w:themeColor="text1"/>
              </w:rPr>
              <w:t>Description</w:t>
            </w:r>
          </w:p>
        </w:tc>
        <w:tc>
          <w:tcPr>
            <w:tcW w:w="4017" w:type="dxa"/>
            <w:tcBorders>
              <w:top w:val="single" w:sz="4" w:space="0" w:color="auto"/>
              <w:bottom w:val="single" w:sz="4" w:space="0" w:color="auto"/>
              <w:right w:val="single" w:sz="12" w:space="0" w:color="auto"/>
            </w:tcBorders>
            <w:vAlign w:val="center"/>
          </w:tcPr>
          <w:p w14:paraId="193C0593" w14:textId="77777777" w:rsidR="006E7A7F" w:rsidRPr="001B3DE8" w:rsidRDefault="006E7A7F" w:rsidP="006E7A7F">
            <w:pPr>
              <w:pStyle w:val="1NIMTrgMainText"/>
              <w:spacing w:before="0" w:after="0" w:line="240" w:lineRule="auto"/>
              <w:rPr>
                <w:color w:val="000000" w:themeColor="text1"/>
              </w:rPr>
            </w:pPr>
            <w:r w:rsidRPr="001B3DE8">
              <w:rPr>
                <w:color w:val="000000" w:themeColor="text1"/>
              </w:rPr>
              <w:t>N/A (leave blank)</w:t>
            </w:r>
          </w:p>
        </w:tc>
      </w:tr>
      <w:tr w:rsidR="006E7A7F" w:rsidRPr="001B3DE8" w14:paraId="193C0597" w14:textId="77777777" w:rsidTr="004117F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95" w14:textId="77777777" w:rsidR="006E7A7F" w:rsidRPr="001B3DE8" w:rsidRDefault="006E7A7F" w:rsidP="006E7A7F">
            <w:pPr>
              <w:pStyle w:val="1NIMTrgMainText"/>
              <w:spacing w:before="0" w:after="0" w:line="240" w:lineRule="auto"/>
              <w:rPr>
                <w:b/>
                <w:color w:val="000000" w:themeColor="text1"/>
              </w:rPr>
            </w:pPr>
            <w:r w:rsidRPr="001B3DE8">
              <w:rPr>
                <w:b/>
                <w:color w:val="000000" w:themeColor="text1"/>
              </w:rPr>
              <w:t>Project</w:t>
            </w:r>
          </w:p>
        </w:tc>
        <w:tc>
          <w:tcPr>
            <w:tcW w:w="4017" w:type="dxa"/>
            <w:tcBorders>
              <w:top w:val="single" w:sz="4" w:space="0" w:color="auto"/>
              <w:bottom w:val="single" w:sz="4" w:space="0" w:color="auto"/>
              <w:right w:val="single" w:sz="12" w:space="0" w:color="auto"/>
            </w:tcBorders>
            <w:vAlign w:val="center"/>
          </w:tcPr>
          <w:p w14:paraId="193C0596" w14:textId="77777777" w:rsidR="006E7A7F" w:rsidRPr="001B3DE8" w:rsidRDefault="006E7A7F" w:rsidP="006E7A7F">
            <w:pPr>
              <w:pStyle w:val="1NIMTrgMainText"/>
              <w:spacing w:before="0" w:after="0" w:line="240" w:lineRule="auto"/>
              <w:rPr>
                <w:color w:val="000000" w:themeColor="text1"/>
              </w:rPr>
            </w:pPr>
            <w:r w:rsidRPr="001B3DE8">
              <w:rPr>
                <w:color w:val="000000" w:themeColor="text1"/>
              </w:rPr>
              <w:t>‘Project: High Speed Internet’</w:t>
            </w:r>
          </w:p>
        </w:tc>
      </w:tr>
      <w:tr w:rsidR="006E7A7F" w:rsidRPr="001B3DE8" w14:paraId="193C059A" w14:textId="77777777" w:rsidTr="004117F6">
        <w:trPr>
          <w:trHeight w:val="340"/>
        </w:trPr>
        <w:tc>
          <w:tcPr>
            <w:tcW w:w="1903" w:type="dxa"/>
            <w:tcBorders>
              <w:top w:val="single" w:sz="4" w:space="0" w:color="auto"/>
              <w:bottom w:val="single" w:sz="12" w:space="0" w:color="auto"/>
            </w:tcBorders>
            <w:shd w:val="clear" w:color="auto" w:fill="BFBFBF" w:themeFill="background1" w:themeFillShade="BF"/>
            <w:vAlign w:val="center"/>
          </w:tcPr>
          <w:p w14:paraId="193C0598" w14:textId="77777777" w:rsidR="006E7A7F" w:rsidRPr="001B3DE8" w:rsidRDefault="006E7A7F" w:rsidP="006E7A7F">
            <w:pPr>
              <w:pStyle w:val="1NIMTrgMainText"/>
              <w:spacing w:before="0" w:after="0" w:line="240" w:lineRule="auto"/>
              <w:rPr>
                <w:b/>
                <w:color w:val="000000" w:themeColor="text1"/>
              </w:rPr>
            </w:pPr>
            <w:r w:rsidRPr="001B3DE8">
              <w:rPr>
                <w:b/>
                <w:color w:val="000000" w:themeColor="text1"/>
              </w:rPr>
              <w:t>Owner</w:t>
            </w:r>
          </w:p>
        </w:tc>
        <w:tc>
          <w:tcPr>
            <w:tcW w:w="4017" w:type="dxa"/>
            <w:tcBorders>
              <w:top w:val="single" w:sz="4" w:space="0" w:color="auto"/>
              <w:bottom w:val="single" w:sz="12" w:space="0" w:color="auto"/>
              <w:right w:val="single" w:sz="12" w:space="0" w:color="auto"/>
            </w:tcBorders>
            <w:vAlign w:val="center"/>
          </w:tcPr>
          <w:p w14:paraId="193C0599" w14:textId="77777777" w:rsidR="006E7A7F" w:rsidRPr="001B3DE8" w:rsidRDefault="006E7A7F" w:rsidP="006E7A7F">
            <w:pPr>
              <w:pStyle w:val="1NIMTrgMainText"/>
              <w:spacing w:before="0" w:after="0" w:line="240" w:lineRule="auto"/>
              <w:rPr>
                <w:color w:val="000000" w:themeColor="text1"/>
              </w:rPr>
            </w:pPr>
            <w:r w:rsidRPr="001B3DE8">
              <w:rPr>
                <w:color w:val="000000" w:themeColor="text1"/>
              </w:rPr>
              <w:t>‘Operations’</w:t>
            </w:r>
          </w:p>
        </w:tc>
      </w:tr>
    </w:tbl>
    <w:p w14:paraId="193C059B" w14:textId="77777777" w:rsidR="006E7A7F" w:rsidRPr="001B3DE8" w:rsidRDefault="006E7A7F" w:rsidP="00E2607F">
      <w:pPr>
        <w:pStyle w:val="1NIMTrgMainText"/>
        <w:spacing w:before="200" w:after="0"/>
        <w:rPr>
          <w:color w:val="000000" w:themeColor="text1"/>
        </w:rPr>
      </w:pPr>
    </w:p>
    <w:p w14:paraId="193C059C" w14:textId="77777777" w:rsidR="00E2607F" w:rsidRPr="001B3DE8" w:rsidRDefault="00E2607F" w:rsidP="00E2607F">
      <w:pPr>
        <w:pStyle w:val="1NIMTrgMainText"/>
        <w:spacing w:before="0"/>
        <w:rPr>
          <w:color w:val="000000" w:themeColor="text1"/>
        </w:rPr>
      </w:pPr>
    </w:p>
    <w:p w14:paraId="193C059D" w14:textId="77777777" w:rsidR="004117F6" w:rsidRPr="001B3DE8" w:rsidRDefault="004117F6" w:rsidP="00E2607F">
      <w:pPr>
        <w:pStyle w:val="1NIMTrgMainText"/>
        <w:spacing w:before="0"/>
        <w:rPr>
          <w:color w:val="000000" w:themeColor="text1"/>
        </w:rPr>
      </w:pPr>
    </w:p>
    <w:p w14:paraId="193C059E" w14:textId="77777777" w:rsidR="004117F6" w:rsidRPr="001B3DE8" w:rsidRDefault="004117F6" w:rsidP="00E2607F">
      <w:pPr>
        <w:pStyle w:val="1NIMTrgMainText"/>
        <w:spacing w:before="0"/>
        <w:rPr>
          <w:color w:val="000000" w:themeColor="text1"/>
        </w:rPr>
      </w:pPr>
    </w:p>
    <w:p w14:paraId="193C059F" w14:textId="77777777" w:rsidR="004117F6" w:rsidRPr="001B3DE8" w:rsidRDefault="004117F6" w:rsidP="00E2607F">
      <w:pPr>
        <w:pStyle w:val="1NIMTrgMainText"/>
        <w:spacing w:before="0"/>
        <w:rPr>
          <w:color w:val="000000" w:themeColor="text1"/>
        </w:rPr>
      </w:pPr>
    </w:p>
    <w:p w14:paraId="193C05A0" w14:textId="77777777" w:rsidR="004117F6" w:rsidRPr="001B3DE8" w:rsidRDefault="004117F6" w:rsidP="00E2607F">
      <w:pPr>
        <w:pStyle w:val="1NIMTrgMainText"/>
        <w:spacing w:before="0"/>
        <w:rPr>
          <w:color w:val="000000" w:themeColor="text1"/>
        </w:rPr>
      </w:pPr>
    </w:p>
    <w:p w14:paraId="193C05A1" w14:textId="77777777" w:rsidR="004117F6" w:rsidRPr="001B3DE8" w:rsidRDefault="004117F6" w:rsidP="00E2607F">
      <w:pPr>
        <w:pStyle w:val="1NIMTrgMainText"/>
        <w:spacing w:before="0"/>
        <w:rPr>
          <w:color w:val="000000" w:themeColor="text1"/>
        </w:rPr>
      </w:pPr>
    </w:p>
    <w:p w14:paraId="193C05A2" w14:textId="77777777" w:rsidR="004117F6" w:rsidRPr="001B3DE8" w:rsidRDefault="004117F6" w:rsidP="00E2607F">
      <w:pPr>
        <w:pStyle w:val="1NIMTrgMainText"/>
        <w:spacing w:before="0"/>
        <w:rPr>
          <w:color w:val="000000" w:themeColor="text1"/>
        </w:rPr>
      </w:pPr>
    </w:p>
    <w:p w14:paraId="193C05A3" w14:textId="77777777" w:rsidR="004117F6" w:rsidRPr="001B3DE8" w:rsidRDefault="004117F6" w:rsidP="00E2607F">
      <w:pPr>
        <w:pStyle w:val="1NIMTrgMainText"/>
        <w:spacing w:before="0"/>
        <w:rPr>
          <w:color w:val="000000" w:themeColor="text1"/>
        </w:rPr>
      </w:pPr>
    </w:p>
    <w:p w14:paraId="193C05A4" w14:textId="77777777" w:rsidR="004117F6" w:rsidRPr="001B3DE8" w:rsidRDefault="004117F6" w:rsidP="00E2607F">
      <w:pPr>
        <w:pStyle w:val="1NIMTrgMainText"/>
        <w:spacing w:before="0"/>
        <w:rPr>
          <w:color w:val="000000" w:themeColor="text1"/>
        </w:rPr>
      </w:pPr>
    </w:p>
    <w:p w14:paraId="193C05A5" w14:textId="77777777" w:rsidR="00E2607F" w:rsidRPr="001B3DE8" w:rsidRDefault="00E041A1" w:rsidP="00917A5F">
      <w:pPr>
        <w:pStyle w:val="1NIMTrgMainText"/>
        <w:numPr>
          <w:ilvl w:val="0"/>
          <w:numId w:val="43"/>
        </w:numPr>
        <w:spacing w:before="400"/>
        <w:ind w:left="425" w:hanging="425"/>
        <w:rPr>
          <w:color w:val="000000" w:themeColor="text1"/>
        </w:rPr>
      </w:pPr>
      <w:r w:rsidRPr="001B3DE8">
        <w:rPr>
          <w:color w:val="000000" w:themeColor="text1"/>
        </w:rPr>
        <w:t xml:space="preserve">At the appropriate point, and where required, </w:t>
      </w:r>
      <w:r w:rsidR="00E2607F" w:rsidRPr="001B3DE8">
        <w:rPr>
          <w:color w:val="000000" w:themeColor="text1"/>
        </w:rPr>
        <w:t xml:space="preserve">use the following code for the </w:t>
      </w:r>
      <w:r w:rsidR="00E2607F" w:rsidRPr="001B3DE8">
        <w:rPr>
          <w:i/>
          <w:color w:val="000000" w:themeColor="text1"/>
        </w:rPr>
        <w:t>rule logic</w:t>
      </w:r>
      <w:r w:rsidR="00E2607F" w:rsidRPr="001B3DE8">
        <w:rPr>
          <w:color w:val="000000" w:themeColor="text1"/>
        </w:rPr>
        <w:t>:</w:t>
      </w:r>
    </w:p>
    <w:p w14:paraId="193C05A6" w14:textId="5D12F3BD" w:rsidR="00E2607F" w:rsidRPr="001B3DE8" w:rsidRDefault="00E041A1" w:rsidP="00E041A1">
      <w:pPr>
        <w:pStyle w:val="1NIMTrgMainText"/>
        <w:spacing w:before="0" w:after="0"/>
        <w:ind w:left="425"/>
        <w:rPr>
          <w:i/>
          <w:color w:val="000000" w:themeColor="text1"/>
        </w:rPr>
      </w:pPr>
      <w:proofErr w:type="gramStart"/>
      <w:r w:rsidRPr="001B3DE8">
        <w:rPr>
          <w:i/>
          <w:color w:val="000000" w:themeColor="text1"/>
        </w:rPr>
        <w:t>if</w:t>
      </w:r>
      <w:proofErr w:type="gramEnd"/>
      <w:r w:rsidRPr="001B3DE8">
        <w:rPr>
          <w:i/>
          <w:color w:val="000000" w:themeColor="text1"/>
        </w:rPr>
        <w:t xml:space="preserve"> exist associated item in theItem where code is </w:t>
      </w:r>
      <w:r w:rsidR="0046220C">
        <w:rPr>
          <w:i/>
          <w:color w:val="000000" w:themeColor="text1"/>
        </w:rPr>
        <w:t>‘</w:t>
      </w:r>
      <w:r w:rsidRPr="001B3DE8">
        <w:rPr>
          <w:i/>
          <w:color w:val="000000" w:themeColor="text1"/>
        </w:rPr>
        <w:t>heavyInternetAccess</w:t>
      </w:r>
      <w:r w:rsidR="0046220C">
        <w:rPr>
          <w:i/>
          <w:color w:val="000000" w:themeColor="text1"/>
        </w:rPr>
        <w:t>’</w:t>
      </w:r>
    </w:p>
    <w:p w14:paraId="193C05A7" w14:textId="77777777" w:rsidR="00E041A1" w:rsidRPr="001B3DE8" w:rsidRDefault="00E041A1" w:rsidP="00E041A1">
      <w:pPr>
        <w:pStyle w:val="1NIMTrgMainText"/>
        <w:spacing w:before="0" w:after="0"/>
        <w:ind w:left="851"/>
        <w:rPr>
          <w:i/>
          <w:color w:val="000000" w:themeColor="text1"/>
        </w:rPr>
      </w:pPr>
      <w:proofErr w:type="gramStart"/>
      <w:r w:rsidRPr="001B3DE8">
        <w:rPr>
          <w:i/>
          <w:color w:val="000000" w:themeColor="text1"/>
        </w:rPr>
        <w:t>return</w:t>
      </w:r>
      <w:proofErr w:type="gramEnd"/>
      <w:r w:rsidRPr="001B3DE8">
        <w:rPr>
          <w:i/>
          <w:color w:val="000000" w:themeColor="text1"/>
        </w:rPr>
        <w:t xml:space="preserve"> false</w:t>
      </w:r>
    </w:p>
    <w:p w14:paraId="193C05A8" w14:textId="77777777" w:rsidR="00E041A1" w:rsidRPr="001B3DE8" w:rsidRDefault="00E041A1" w:rsidP="00E041A1">
      <w:pPr>
        <w:pStyle w:val="1NIMTrgMainText"/>
        <w:spacing w:before="0" w:after="0"/>
        <w:ind w:left="426"/>
        <w:rPr>
          <w:i/>
          <w:color w:val="000000" w:themeColor="text1"/>
        </w:rPr>
      </w:pPr>
      <w:proofErr w:type="gramStart"/>
      <w:r w:rsidRPr="001B3DE8">
        <w:rPr>
          <w:i/>
          <w:color w:val="000000" w:themeColor="text1"/>
        </w:rPr>
        <w:t>else</w:t>
      </w:r>
      <w:proofErr w:type="gramEnd"/>
    </w:p>
    <w:p w14:paraId="193C05A9" w14:textId="77777777" w:rsidR="00E041A1" w:rsidRPr="001B3DE8" w:rsidRDefault="00E041A1" w:rsidP="00E041A1">
      <w:pPr>
        <w:pStyle w:val="1NIMTrgMainText"/>
        <w:spacing w:before="0" w:after="0"/>
        <w:ind w:left="851"/>
        <w:rPr>
          <w:i/>
          <w:color w:val="000000" w:themeColor="text1"/>
        </w:rPr>
      </w:pPr>
      <w:proofErr w:type="gramStart"/>
      <w:r w:rsidRPr="001B3DE8">
        <w:rPr>
          <w:i/>
          <w:color w:val="000000" w:themeColor="text1"/>
        </w:rPr>
        <w:t>return</w:t>
      </w:r>
      <w:proofErr w:type="gramEnd"/>
      <w:r w:rsidRPr="001B3DE8">
        <w:rPr>
          <w:i/>
          <w:color w:val="000000" w:themeColor="text1"/>
        </w:rPr>
        <w:t xml:space="preserve"> true</w:t>
      </w:r>
    </w:p>
    <w:p w14:paraId="193C05AA" w14:textId="77777777" w:rsidR="00E041A1" w:rsidRPr="001B3DE8" w:rsidRDefault="00E041A1" w:rsidP="00E041A1">
      <w:pPr>
        <w:pStyle w:val="1NIMTrgMainText"/>
        <w:spacing w:before="0"/>
        <w:ind w:left="425"/>
        <w:rPr>
          <w:i/>
          <w:color w:val="000000" w:themeColor="text1"/>
        </w:rPr>
      </w:pPr>
      <w:proofErr w:type="gramStart"/>
      <w:r w:rsidRPr="001B3DE8">
        <w:rPr>
          <w:i/>
          <w:color w:val="000000" w:themeColor="text1"/>
        </w:rPr>
        <w:t>end</w:t>
      </w:r>
      <w:proofErr w:type="gramEnd"/>
      <w:r w:rsidRPr="001B3DE8">
        <w:rPr>
          <w:i/>
          <w:color w:val="000000" w:themeColor="text1"/>
        </w:rPr>
        <w:t xml:space="preserve"> if</w:t>
      </w:r>
    </w:p>
    <w:p w14:paraId="193C05AB" w14:textId="77777777" w:rsidR="00E041A1" w:rsidRPr="001B3DE8" w:rsidRDefault="00E041A1" w:rsidP="00B3513F">
      <w:pPr>
        <w:pStyle w:val="1NIMTrgMainText"/>
        <w:spacing w:before="200"/>
        <w:ind w:left="425"/>
        <w:rPr>
          <w:color w:val="000000" w:themeColor="text1"/>
        </w:rPr>
      </w:pPr>
      <w:r w:rsidRPr="001B3DE8">
        <w:rPr>
          <w:color w:val="000000" w:themeColor="text1"/>
        </w:rPr>
        <w:t>(Don’t forget to test your code with the ‘</w:t>
      </w:r>
      <w:r w:rsidRPr="001B3DE8">
        <w:rPr>
          <w:b/>
          <w:color w:val="000000" w:themeColor="text1"/>
        </w:rPr>
        <w:t>compile</w:t>
      </w:r>
      <w:r w:rsidRPr="001B3DE8">
        <w:rPr>
          <w:color w:val="000000" w:themeColor="text1"/>
        </w:rPr>
        <w:t>’ function</w:t>
      </w:r>
      <w:r w:rsidR="00492031" w:rsidRPr="001B3DE8">
        <w:rPr>
          <w:color w:val="000000" w:themeColor="text1"/>
        </w:rPr>
        <w:t xml:space="preserve">, and </w:t>
      </w:r>
      <w:r w:rsidR="00492031" w:rsidRPr="001B3DE8">
        <w:rPr>
          <w:b/>
          <w:color w:val="000000" w:themeColor="text1"/>
        </w:rPr>
        <w:t>save</w:t>
      </w:r>
      <w:r w:rsidR="00492031" w:rsidRPr="001B3DE8">
        <w:rPr>
          <w:color w:val="000000" w:themeColor="text1"/>
        </w:rPr>
        <w:t xml:space="preserve"> it of course</w:t>
      </w:r>
      <w:r w:rsidRPr="001B3DE8">
        <w:rPr>
          <w:color w:val="000000" w:themeColor="text1"/>
        </w:rPr>
        <w:t>).</w:t>
      </w:r>
    </w:p>
    <w:p w14:paraId="193C05AC" w14:textId="77777777" w:rsidR="00B3513F" w:rsidRPr="001B3DE8" w:rsidRDefault="00B3513F" w:rsidP="00B3513F">
      <w:pPr>
        <w:pStyle w:val="1NIMTrgMainText"/>
        <w:spacing w:before="200"/>
        <w:ind w:left="425"/>
        <w:rPr>
          <w:color w:val="000000" w:themeColor="text1"/>
        </w:rPr>
      </w:pPr>
      <w:r w:rsidRPr="001B3DE8">
        <w:rPr>
          <w:color w:val="000000" w:themeColor="text1"/>
        </w:rPr>
        <w:t xml:space="preserve">If all goes well you will see your new rule in the </w:t>
      </w:r>
      <w:r w:rsidRPr="001B3DE8">
        <w:rPr>
          <w:b/>
          <w:color w:val="000000" w:themeColor="text1"/>
        </w:rPr>
        <w:t>Versions</w:t>
      </w:r>
      <w:r w:rsidRPr="001B3DE8">
        <w:rPr>
          <w:color w:val="000000" w:themeColor="text1"/>
        </w:rPr>
        <w:t xml:space="preserve"> tab in the </w:t>
      </w:r>
      <w:r w:rsidRPr="001B3DE8">
        <w:rPr>
          <w:b/>
          <w:color w:val="000000" w:themeColor="text1"/>
        </w:rPr>
        <w:t>Catalog Rule Detail</w:t>
      </w:r>
      <w:r w:rsidRPr="001B3DE8">
        <w:rPr>
          <w:color w:val="000000" w:themeColor="text1"/>
        </w:rPr>
        <w:t xml:space="preserve"> panel:</w:t>
      </w:r>
    </w:p>
    <w:p w14:paraId="193C05AD" w14:textId="3C3F24EC" w:rsidR="00B3513F" w:rsidRPr="001B3DE8" w:rsidRDefault="00FD5C33" w:rsidP="00492031">
      <w:pPr>
        <w:pStyle w:val="1NIMTrgMainText"/>
        <w:spacing w:before="300" w:after="300"/>
        <w:jc w:val="center"/>
        <w:rPr>
          <w:color w:val="000000" w:themeColor="text1"/>
          <w:u w:val="single"/>
        </w:rPr>
      </w:pPr>
      <w:ins w:id="1257" w:author="Claire Carbone" w:date="2015-01-17T18:43:00Z">
        <w:r>
          <w:rPr>
            <w:noProof/>
            <w:color w:val="000000" w:themeColor="text1"/>
            <w:u w:val="single"/>
          </w:rPr>
          <w:drawing>
            <wp:inline distT="0" distB="0" distL="0" distR="0" wp14:anchorId="738F949E" wp14:editId="6A4E7FB4">
              <wp:extent cx="5936615" cy="3241675"/>
              <wp:effectExtent l="19050" t="19050" r="26035" b="15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36615" cy="3241675"/>
                      </a:xfrm>
                      <a:prstGeom prst="rect">
                        <a:avLst/>
                      </a:prstGeom>
                      <a:noFill/>
                      <a:ln>
                        <a:solidFill>
                          <a:schemeClr val="accent1"/>
                        </a:solidFill>
                      </a:ln>
                    </pic:spPr>
                  </pic:pic>
                </a:graphicData>
              </a:graphic>
            </wp:inline>
          </w:drawing>
        </w:r>
      </w:ins>
      <w:del w:id="1258" w:author="Claire Carbone" w:date="2015-01-17T18:42:00Z">
        <w:r w:rsidR="0046220C" w:rsidDel="00FD5C33">
          <w:rPr>
            <w:noProof/>
            <w:color w:val="000000" w:themeColor="text1"/>
            <w:u w:val="single"/>
          </w:rPr>
          <w:drawing>
            <wp:inline distT="0" distB="0" distL="0" distR="0" wp14:anchorId="60AEE7E7" wp14:editId="3670EB6F">
              <wp:extent cx="5929630" cy="3366770"/>
              <wp:effectExtent l="19050" t="19050" r="13970" b="24130"/>
              <wp:docPr id="28006" name="Picture 28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29630" cy="3366770"/>
                      </a:xfrm>
                      <a:prstGeom prst="rect">
                        <a:avLst/>
                      </a:prstGeom>
                      <a:noFill/>
                      <a:ln>
                        <a:solidFill>
                          <a:schemeClr val="accent1"/>
                        </a:solidFill>
                      </a:ln>
                    </pic:spPr>
                  </pic:pic>
                </a:graphicData>
              </a:graphic>
            </wp:inline>
          </w:drawing>
        </w:r>
      </w:del>
    </w:p>
    <w:p w14:paraId="193C05AE" w14:textId="77777777" w:rsidR="00492031" w:rsidRPr="001B3DE8" w:rsidRDefault="00492031" w:rsidP="00E041A1">
      <w:pPr>
        <w:pStyle w:val="1NIMTrgMainText"/>
        <w:spacing w:before="0" w:after="100"/>
        <w:ind w:left="425"/>
        <w:rPr>
          <w:color w:val="000000" w:themeColor="text1"/>
          <w:u w:val="single"/>
        </w:rPr>
      </w:pPr>
    </w:p>
    <w:p w14:paraId="193C05AF" w14:textId="77777777" w:rsidR="00E041A1" w:rsidRPr="001B3DE8" w:rsidRDefault="00E041A1" w:rsidP="00E041A1">
      <w:pPr>
        <w:pStyle w:val="1NIMTrgMainText"/>
        <w:spacing w:before="0" w:after="100"/>
        <w:ind w:left="425"/>
        <w:rPr>
          <w:color w:val="000000" w:themeColor="text1"/>
          <w:u w:val="single"/>
        </w:rPr>
      </w:pPr>
      <w:r w:rsidRPr="001B3DE8">
        <w:rPr>
          <w:color w:val="000000" w:themeColor="text1"/>
          <w:u w:val="single"/>
        </w:rPr>
        <w:t>What the code means</w:t>
      </w:r>
    </w:p>
    <w:p w14:paraId="193C05B0" w14:textId="77777777" w:rsidR="00E041A1" w:rsidRPr="001B3DE8" w:rsidRDefault="00E041A1" w:rsidP="00E041A1">
      <w:pPr>
        <w:pStyle w:val="1NIMTrgMainText"/>
        <w:spacing w:before="0"/>
        <w:ind w:left="425"/>
        <w:rPr>
          <w:color w:val="000000" w:themeColor="text1"/>
        </w:rPr>
      </w:pPr>
      <w:r w:rsidRPr="001B3DE8">
        <w:rPr>
          <w:color w:val="000000" w:themeColor="text1"/>
        </w:rPr>
        <w:t>Th</w:t>
      </w:r>
      <w:r w:rsidR="00492031" w:rsidRPr="001B3DE8">
        <w:rPr>
          <w:color w:val="000000" w:themeColor="text1"/>
        </w:rPr>
        <w:t xml:space="preserve">e </w:t>
      </w:r>
      <w:r w:rsidRPr="001B3DE8">
        <w:rPr>
          <w:color w:val="000000" w:themeColor="text1"/>
        </w:rPr>
        <w:t xml:space="preserve">code </w:t>
      </w:r>
      <w:r w:rsidR="00D1352D" w:rsidRPr="001B3DE8">
        <w:rPr>
          <w:color w:val="000000" w:themeColor="text1"/>
        </w:rPr>
        <w:t xml:space="preserve">used in this rule </w:t>
      </w:r>
      <w:r w:rsidRPr="001B3DE8">
        <w:rPr>
          <w:color w:val="000000" w:themeColor="text1"/>
        </w:rPr>
        <w:t>checks on the name of the item selected by the user (‘</w:t>
      </w:r>
      <w:r w:rsidRPr="001B3DE8">
        <w:rPr>
          <w:i/>
          <w:color w:val="000000" w:themeColor="text1"/>
        </w:rPr>
        <w:t>if exist associated item…’</w:t>
      </w:r>
      <w:r w:rsidRPr="001B3DE8">
        <w:rPr>
          <w:color w:val="000000" w:themeColor="text1"/>
        </w:rPr>
        <w:t>). ‘</w:t>
      </w:r>
      <w:proofErr w:type="gramStart"/>
      <w:r w:rsidRPr="001B3DE8">
        <w:rPr>
          <w:i/>
          <w:color w:val="000000" w:themeColor="text1"/>
        </w:rPr>
        <w:t>theItem</w:t>
      </w:r>
      <w:proofErr w:type="gramEnd"/>
      <w:r w:rsidRPr="001B3DE8">
        <w:rPr>
          <w:color w:val="000000" w:themeColor="text1"/>
        </w:rPr>
        <w:t xml:space="preserve">’ is a key word which refers to the item being priced at this point (whatever that item actually may be). This means that </w:t>
      </w:r>
      <w:r w:rsidR="00836604" w:rsidRPr="001B3DE8">
        <w:rPr>
          <w:color w:val="000000" w:themeColor="text1"/>
        </w:rPr>
        <w:t>if the item being referenced is associated with an item that has the code ‘</w:t>
      </w:r>
      <w:r w:rsidR="00836604" w:rsidRPr="001B3DE8">
        <w:rPr>
          <w:i/>
          <w:color w:val="000000" w:themeColor="text1"/>
        </w:rPr>
        <w:t>heavyInternetAccess</w:t>
      </w:r>
      <w:r w:rsidR="00836604" w:rsidRPr="001B3DE8">
        <w:rPr>
          <w:color w:val="000000" w:themeColor="text1"/>
        </w:rPr>
        <w:t>’, then the rule returns ‘false’, which in turn means</w:t>
      </w:r>
      <w:r w:rsidR="00352BA2" w:rsidRPr="001B3DE8">
        <w:rPr>
          <w:color w:val="000000" w:themeColor="text1"/>
        </w:rPr>
        <w:t xml:space="preserve"> that the $100 charge is </w:t>
      </w:r>
      <w:r w:rsidR="00352BA2" w:rsidRPr="001B3DE8">
        <w:rPr>
          <w:color w:val="000000" w:themeColor="text1"/>
          <w:u w:val="single"/>
        </w:rPr>
        <w:t>not</w:t>
      </w:r>
      <w:r w:rsidR="00352BA2" w:rsidRPr="001B3DE8">
        <w:rPr>
          <w:color w:val="000000" w:themeColor="text1"/>
        </w:rPr>
        <w:t xml:space="preserve"> applied. If the rule returns ‘true’, however, then the charge </w:t>
      </w:r>
      <w:r w:rsidR="00352BA2" w:rsidRPr="001B3DE8">
        <w:rPr>
          <w:color w:val="000000" w:themeColor="text1"/>
          <w:u w:val="single"/>
        </w:rPr>
        <w:t>is</w:t>
      </w:r>
      <w:r w:rsidR="00352BA2" w:rsidRPr="001B3DE8">
        <w:rPr>
          <w:color w:val="000000" w:themeColor="text1"/>
        </w:rPr>
        <w:t xml:space="preserve"> applied.</w:t>
      </w:r>
    </w:p>
    <w:p w14:paraId="193C05B1" w14:textId="77777777" w:rsidR="00352BA2" w:rsidRPr="001B3DE8" w:rsidRDefault="00352BA2" w:rsidP="00352BA2">
      <w:pPr>
        <w:pStyle w:val="1NIMTrgMainText"/>
        <w:spacing w:before="200"/>
        <w:ind w:left="425"/>
        <w:rPr>
          <w:color w:val="000000" w:themeColor="text1"/>
        </w:rPr>
      </w:pPr>
      <w:r w:rsidRPr="001B3DE8">
        <w:rPr>
          <w:color w:val="000000" w:themeColor="text1"/>
        </w:rPr>
        <w:t>Remember that on this occasion the rule is going to be associated with the ‘</w:t>
      </w:r>
      <w:r w:rsidRPr="001B3DE8">
        <w:rPr>
          <w:b/>
          <w:color w:val="000000" w:themeColor="text1"/>
        </w:rPr>
        <w:t>Setup Fee</w:t>
      </w:r>
      <w:r w:rsidRPr="001B3DE8">
        <w:rPr>
          <w:color w:val="000000" w:themeColor="text1"/>
        </w:rPr>
        <w:t>’ charge type, so that the charge can be conditionally applied based on the return value from the rule.</w:t>
      </w:r>
      <w:r w:rsidR="00F632AD" w:rsidRPr="001B3DE8">
        <w:rPr>
          <w:color w:val="000000" w:themeColor="text1"/>
        </w:rPr>
        <w:t xml:space="preserve"> We</w:t>
      </w:r>
      <w:r w:rsidR="00D1352D" w:rsidRPr="001B3DE8">
        <w:rPr>
          <w:color w:val="000000" w:themeColor="text1"/>
        </w:rPr>
        <w:t xml:space="preserve"> will do this now.</w:t>
      </w:r>
    </w:p>
    <w:p w14:paraId="193C05B2" w14:textId="3E92749D" w:rsidR="00E2607F" w:rsidRPr="001B3DE8" w:rsidRDefault="00D1352D" w:rsidP="00917A5F">
      <w:pPr>
        <w:pStyle w:val="1NIMTrgMainText"/>
        <w:numPr>
          <w:ilvl w:val="0"/>
          <w:numId w:val="43"/>
        </w:numPr>
        <w:spacing w:before="200"/>
        <w:ind w:left="425" w:hanging="425"/>
        <w:rPr>
          <w:color w:val="000000" w:themeColor="text1"/>
        </w:rPr>
      </w:pPr>
      <w:r w:rsidRPr="001B3DE8">
        <w:rPr>
          <w:color w:val="000000" w:themeColor="text1"/>
        </w:rPr>
        <w:t xml:space="preserve">Go to </w:t>
      </w:r>
      <w:del w:id="1259" w:author="Claire Carbone" w:date="2015-01-17T18:44:00Z">
        <w:r w:rsidRPr="001B3DE8" w:rsidDel="00FD5C33">
          <w:rPr>
            <w:i/>
            <w:color w:val="000000" w:themeColor="text1"/>
          </w:rPr>
          <w:delText xml:space="preserve">Catalog Designer </w:delText>
        </w:r>
      </w:del>
      <w:ins w:id="1260" w:author="Claire Carbone" w:date="2015-01-17T18:44:00Z">
        <w:r w:rsidR="00FD5C33">
          <w:rPr>
            <w:i/>
            <w:color w:val="000000" w:themeColor="text1"/>
          </w:rPr>
          <w:t xml:space="preserve">Pricing &amp; Tax </w:t>
        </w:r>
      </w:ins>
      <w:r w:rsidRPr="001B3DE8">
        <w:rPr>
          <w:i/>
          <w:color w:val="000000" w:themeColor="text1"/>
        </w:rPr>
        <w:t>&gt; Charge Types</w:t>
      </w:r>
      <w:ins w:id="1261" w:author="Claire Carbone" w:date="2015-01-17T18:44:00Z">
        <w:r w:rsidR="00FD5C33">
          <w:rPr>
            <w:color w:val="000000" w:themeColor="text1"/>
          </w:rPr>
          <w:t xml:space="preserve"> in the Quick Start Menu.</w:t>
        </w:r>
      </w:ins>
      <w:del w:id="1262" w:author="Claire Carbone" w:date="2015-01-17T18:44:00Z">
        <w:r w:rsidRPr="001B3DE8" w:rsidDel="00FD5C33">
          <w:rPr>
            <w:color w:val="000000" w:themeColor="text1"/>
          </w:rPr>
          <w:delText>.</w:delText>
        </w:r>
      </w:del>
    </w:p>
    <w:p w14:paraId="193C05B3" w14:textId="77777777" w:rsidR="00D1352D" w:rsidRDefault="00D1352D" w:rsidP="00917A5F">
      <w:pPr>
        <w:pStyle w:val="1NIMTrgMainText"/>
        <w:numPr>
          <w:ilvl w:val="0"/>
          <w:numId w:val="43"/>
        </w:numPr>
        <w:spacing w:before="200"/>
        <w:ind w:left="425" w:hanging="425"/>
        <w:rPr>
          <w:ins w:id="1263" w:author="Claire Carbone" w:date="2015-01-17T18:45:00Z"/>
          <w:color w:val="000000" w:themeColor="text1"/>
        </w:rPr>
      </w:pPr>
      <w:r w:rsidRPr="001B3DE8">
        <w:rPr>
          <w:color w:val="000000" w:themeColor="text1"/>
        </w:rPr>
        <w:t xml:space="preserve">Click </w:t>
      </w:r>
      <w:r w:rsidRPr="001B3DE8">
        <w:rPr>
          <w:b/>
          <w:color w:val="000000" w:themeColor="text1"/>
        </w:rPr>
        <w:t>Search</w:t>
      </w:r>
      <w:r w:rsidRPr="001B3DE8">
        <w:rPr>
          <w:color w:val="000000" w:themeColor="text1"/>
        </w:rPr>
        <w:t xml:space="preserve"> to locate and open the </w:t>
      </w:r>
      <w:r w:rsidRPr="001B3DE8">
        <w:rPr>
          <w:b/>
          <w:color w:val="000000" w:themeColor="text1"/>
        </w:rPr>
        <w:t xml:space="preserve">Setup Fee </w:t>
      </w:r>
      <w:r w:rsidRPr="001B3DE8">
        <w:rPr>
          <w:color w:val="000000" w:themeColor="text1"/>
        </w:rPr>
        <w:t>charge type we created earlier in Exercise 8:</w:t>
      </w:r>
    </w:p>
    <w:p w14:paraId="58414382" w14:textId="270A5183" w:rsidR="00791B42" w:rsidRDefault="00791B42">
      <w:pPr>
        <w:pStyle w:val="1NIMTrgMainText"/>
        <w:spacing w:before="200"/>
        <w:ind w:left="425"/>
        <w:rPr>
          <w:ins w:id="1264" w:author="Claire Carbone" w:date="2015-01-17T18:47:00Z"/>
          <w:color w:val="000000" w:themeColor="text1"/>
        </w:rPr>
        <w:pPrChange w:id="1265" w:author="Claire Carbone" w:date="2015-01-17T18:45:00Z">
          <w:pPr>
            <w:pStyle w:val="1NIMTrgMainText"/>
            <w:numPr>
              <w:numId w:val="43"/>
            </w:numPr>
            <w:spacing w:before="200"/>
            <w:ind w:left="425" w:hanging="425"/>
          </w:pPr>
        </w:pPrChange>
      </w:pPr>
      <w:ins w:id="1266" w:author="Claire Carbone" w:date="2015-01-17T18:46:00Z">
        <w:r>
          <w:rPr>
            <w:noProof/>
            <w:color w:val="000000" w:themeColor="text1"/>
          </w:rPr>
          <w:drawing>
            <wp:inline distT="0" distB="0" distL="0" distR="0" wp14:anchorId="31AA4CCD" wp14:editId="554AC904">
              <wp:extent cx="4860428" cy="3158837"/>
              <wp:effectExtent l="19050" t="19050" r="1651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866758" cy="3162951"/>
                      </a:xfrm>
                      <a:prstGeom prst="rect">
                        <a:avLst/>
                      </a:prstGeom>
                      <a:noFill/>
                      <a:ln>
                        <a:solidFill>
                          <a:schemeClr val="accent1"/>
                        </a:solidFill>
                      </a:ln>
                    </pic:spPr>
                  </pic:pic>
                </a:graphicData>
              </a:graphic>
            </wp:inline>
          </w:drawing>
        </w:r>
      </w:ins>
    </w:p>
    <w:p w14:paraId="310E9298" w14:textId="0F010E0F" w:rsidR="00791B42" w:rsidRPr="001B3DE8" w:rsidRDefault="00791B42">
      <w:pPr>
        <w:pStyle w:val="1NIMTrgMainText"/>
        <w:spacing w:before="200"/>
        <w:ind w:left="425"/>
        <w:rPr>
          <w:color w:val="000000" w:themeColor="text1"/>
        </w:rPr>
        <w:pPrChange w:id="1267" w:author="Claire Carbone" w:date="2015-01-17T18:45:00Z">
          <w:pPr>
            <w:pStyle w:val="1NIMTrgMainText"/>
            <w:numPr>
              <w:numId w:val="43"/>
            </w:numPr>
            <w:spacing w:before="200"/>
            <w:ind w:left="425" w:hanging="425"/>
          </w:pPr>
        </w:pPrChange>
      </w:pPr>
      <w:ins w:id="1268" w:author="Claire Carbone" w:date="2015-01-17T18:47:00Z">
        <w:r>
          <w:rPr>
            <w:color w:val="000000" w:themeColor="text1"/>
          </w:rPr>
          <w:t>You should now see the details of the Setup Fee Charge type</w:t>
        </w:r>
      </w:ins>
      <w:ins w:id="1269" w:author="Claire Carbone" w:date="2015-01-17T18:48:00Z">
        <w:r>
          <w:rPr>
            <w:color w:val="000000" w:themeColor="text1"/>
          </w:rPr>
          <w:t xml:space="preserve"> with the Setup Fee also appearing in the Versions tab in the lower pane:</w:t>
        </w:r>
      </w:ins>
    </w:p>
    <w:p w14:paraId="193C05B4" w14:textId="1E84C7B5" w:rsidR="00D1352D" w:rsidRPr="001B3DE8" w:rsidRDefault="0046220C" w:rsidP="00D1352D">
      <w:pPr>
        <w:pStyle w:val="1NIMTrgMainText"/>
        <w:spacing w:before="300" w:after="300"/>
        <w:jc w:val="center"/>
        <w:rPr>
          <w:color w:val="000000" w:themeColor="text1"/>
        </w:rPr>
      </w:pPr>
      <w:r>
        <w:rPr>
          <w:noProof/>
          <w:color w:val="000000" w:themeColor="text1"/>
        </w:rPr>
        <w:drawing>
          <wp:inline distT="0" distB="0" distL="0" distR="0" wp14:anchorId="32EF0450" wp14:editId="17315A43">
            <wp:extent cx="4550780" cy="3685309"/>
            <wp:effectExtent l="19050" t="19050" r="21590" b="10795"/>
            <wp:docPr id="28007" name="Picture 2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550835" cy="3685353"/>
                    </a:xfrm>
                    <a:prstGeom prst="rect">
                      <a:avLst/>
                    </a:prstGeom>
                    <a:noFill/>
                    <a:ln>
                      <a:solidFill>
                        <a:schemeClr val="accent1"/>
                      </a:solidFill>
                    </a:ln>
                  </pic:spPr>
                </pic:pic>
              </a:graphicData>
            </a:graphic>
          </wp:inline>
        </w:drawing>
      </w:r>
    </w:p>
    <w:p w14:paraId="193C05B5" w14:textId="77777777" w:rsidR="00D1352D" w:rsidRPr="001B3DE8" w:rsidRDefault="00D1352D" w:rsidP="00917A5F">
      <w:pPr>
        <w:pStyle w:val="1NIMTrgMainText"/>
        <w:numPr>
          <w:ilvl w:val="0"/>
          <w:numId w:val="43"/>
        </w:numPr>
        <w:spacing w:before="200"/>
        <w:ind w:left="426" w:hanging="426"/>
        <w:rPr>
          <w:color w:val="000000" w:themeColor="text1"/>
        </w:rPr>
      </w:pPr>
      <w:r w:rsidRPr="001B3DE8">
        <w:rPr>
          <w:color w:val="000000" w:themeColor="text1"/>
        </w:rPr>
        <w:t xml:space="preserve">Select the </w:t>
      </w:r>
      <w:r w:rsidRPr="001B3DE8">
        <w:rPr>
          <w:b/>
          <w:color w:val="000000" w:themeColor="text1"/>
        </w:rPr>
        <w:t>Conditions</w:t>
      </w:r>
      <w:r w:rsidRPr="001B3DE8">
        <w:rPr>
          <w:color w:val="000000" w:themeColor="text1"/>
        </w:rPr>
        <w:t xml:space="preserve"> tab, </w:t>
      </w:r>
      <w:r w:rsidR="00877B67" w:rsidRPr="001B3DE8">
        <w:rPr>
          <w:color w:val="000000" w:themeColor="text1"/>
        </w:rPr>
        <w:t>and then</w:t>
      </w:r>
      <w:r w:rsidRPr="001B3DE8">
        <w:rPr>
          <w:color w:val="000000" w:themeColor="text1"/>
        </w:rPr>
        <w:t xml:space="preserve"> click </w:t>
      </w:r>
      <w:r w:rsidRPr="001B3DE8">
        <w:rPr>
          <w:b/>
          <w:color w:val="000000" w:themeColor="text1"/>
        </w:rPr>
        <w:t>Add</w:t>
      </w:r>
      <w:r w:rsidRPr="001B3DE8">
        <w:rPr>
          <w:color w:val="000000" w:themeColor="text1"/>
        </w:rPr>
        <w:t xml:space="preserve"> at the bottom. As a result of this action you will see a </w:t>
      </w:r>
      <w:r w:rsidRPr="001B3DE8">
        <w:rPr>
          <w:b/>
          <w:color w:val="000000" w:themeColor="text1"/>
        </w:rPr>
        <w:t>Condition Detail</w:t>
      </w:r>
      <w:r w:rsidRPr="001B3DE8">
        <w:rPr>
          <w:color w:val="000000" w:themeColor="text1"/>
        </w:rPr>
        <w:t xml:space="preserve"> panel appear on the right:</w:t>
      </w:r>
    </w:p>
    <w:p w14:paraId="193C05B6" w14:textId="752B1ECF" w:rsidR="004117F6" w:rsidRPr="001B3DE8" w:rsidRDefault="00791B42" w:rsidP="004117F6">
      <w:pPr>
        <w:pStyle w:val="1NIMTrgMainText"/>
        <w:spacing w:before="300" w:after="300"/>
        <w:jc w:val="center"/>
        <w:rPr>
          <w:color w:val="000000" w:themeColor="text1"/>
        </w:rPr>
      </w:pPr>
      <w:ins w:id="1270" w:author="Claire Carbone" w:date="2015-01-17T18:52:00Z">
        <w:r>
          <w:rPr>
            <w:noProof/>
            <w:color w:val="000000" w:themeColor="text1"/>
          </w:rPr>
          <w:drawing>
            <wp:inline distT="0" distB="0" distL="0" distR="0" wp14:anchorId="33DF0327" wp14:editId="090B62A6">
              <wp:extent cx="6065112" cy="1634836"/>
              <wp:effectExtent l="19050" t="19050" r="12065" b="228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065112" cy="1634836"/>
                      </a:xfrm>
                      <a:prstGeom prst="rect">
                        <a:avLst/>
                      </a:prstGeom>
                      <a:noFill/>
                      <a:ln>
                        <a:solidFill>
                          <a:schemeClr val="accent1"/>
                        </a:solidFill>
                      </a:ln>
                    </pic:spPr>
                  </pic:pic>
                </a:graphicData>
              </a:graphic>
            </wp:inline>
          </w:drawing>
        </w:r>
      </w:ins>
      <w:del w:id="1271" w:author="Claire Carbone" w:date="2015-01-17T18:49:00Z">
        <w:r w:rsidR="0046220C" w:rsidDel="00791B42">
          <w:rPr>
            <w:noProof/>
            <w:color w:val="000000" w:themeColor="text1"/>
          </w:rPr>
          <w:drawing>
            <wp:inline distT="0" distB="0" distL="0" distR="0" wp14:anchorId="2726F123" wp14:editId="2C2F55AE">
              <wp:extent cx="5936615" cy="3304540"/>
              <wp:effectExtent l="19050" t="19050" r="26035" b="10160"/>
              <wp:docPr id="28008" name="Picture 28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36615" cy="3304540"/>
                      </a:xfrm>
                      <a:prstGeom prst="rect">
                        <a:avLst/>
                      </a:prstGeom>
                      <a:noFill/>
                      <a:ln>
                        <a:solidFill>
                          <a:schemeClr val="accent1"/>
                        </a:solidFill>
                      </a:ln>
                    </pic:spPr>
                  </pic:pic>
                </a:graphicData>
              </a:graphic>
            </wp:inline>
          </w:drawing>
        </w:r>
      </w:del>
    </w:p>
    <w:p w14:paraId="193C05B7" w14:textId="77777777" w:rsidR="004117F6" w:rsidRPr="001B3DE8" w:rsidRDefault="004117F6">
      <w:pPr>
        <w:pStyle w:val="1NIMTrgMainText"/>
        <w:numPr>
          <w:ilvl w:val="0"/>
          <w:numId w:val="43"/>
        </w:numPr>
        <w:spacing w:before="200"/>
        <w:rPr>
          <w:color w:val="000000" w:themeColor="text1"/>
        </w:rPr>
      </w:pPr>
      <w:r w:rsidRPr="001B3DE8">
        <w:rPr>
          <w:color w:val="000000" w:themeColor="text1"/>
        </w:rPr>
        <w:t xml:space="preserve">Click on the </w:t>
      </w:r>
      <w:r w:rsidRPr="001B3DE8">
        <w:rPr>
          <w:b/>
          <w:color w:val="000000" w:themeColor="text1"/>
        </w:rPr>
        <w:t>finder</w:t>
      </w:r>
      <w:r w:rsidRPr="001B3DE8">
        <w:rPr>
          <w:color w:val="000000" w:themeColor="text1"/>
        </w:rPr>
        <w:t xml:space="preserve"> icon next to the </w:t>
      </w:r>
      <w:r w:rsidRPr="001B3DE8">
        <w:rPr>
          <w:b/>
          <w:color w:val="000000" w:themeColor="text1"/>
        </w:rPr>
        <w:t>Rule Name</w:t>
      </w:r>
      <w:r w:rsidRPr="001B3DE8">
        <w:rPr>
          <w:color w:val="000000" w:themeColor="text1"/>
        </w:rPr>
        <w:t xml:space="preserve"> field (see screenshot above), then search for the ‘</w:t>
      </w:r>
      <w:r w:rsidRPr="001B3DE8">
        <w:rPr>
          <w:b/>
          <w:color w:val="000000" w:themeColor="text1"/>
        </w:rPr>
        <w:t>notHeavySubscription</w:t>
      </w:r>
      <w:r w:rsidRPr="001B3DE8">
        <w:rPr>
          <w:color w:val="000000" w:themeColor="text1"/>
        </w:rPr>
        <w:t>’ rule code:</w:t>
      </w:r>
    </w:p>
    <w:p w14:paraId="69C38B81" w14:textId="77777777" w:rsidR="004E665C" w:rsidRDefault="00791B42">
      <w:pPr>
        <w:pStyle w:val="1NIMTrgMainText"/>
        <w:spacing w:before="300" w:after="300"/>
        <w:jc w:val="center"/>
        <w:rPr>
          <w:ins w:id="1272" w:author="Claire Carbone" w:date="2015-01-17T18:57:00Z"/>
          <w:color w:val="000000" w:themeColor="text1"/>
        </w:rPr>
      </w:pPr>
      <w:ins w:id="1273" w:author="Claire Carbone" w:date="2015-01-17T18:55:00Z">
        <w:r>
          <w:rPr>
            <w:noProof/>
            <w:color w:val="000000" w:themeColor="text1"/>
          </w:rPr>
          <w:drawing>
            <wp:inline distT="0" distB="0" distL="0" distR="0" wp14:anchorId="78A7C1D7" wp14:editId="5B8B059F">
              <wp:extent cx="5250873" cy="2940803"/>
              <wp:effectExtent l="19050" t="19050" r="26035"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50822" cy="2940774"/>
                      </a:xfrm>
                      <a:prstGeom prst="rect">
                        <a:avLst/>
                      </a:prstGeom>
                      <a:noFill/>
                      <a:ln>
                        <a:solidFill>
                          <a:schemeClr val="accent1"/>
                        </a:solidFill>
                      </a:ln>
                    </pic:spPr>
                  </pic:pic>
                </a:graphicData>
              </a:graphic>
            </wp:inline>
          </w:drawing>
        </w:r>
      </w:ins>
    </w:p>
    <w:p w14:paraId="193C05B8" w14:textId="0DCBC4A2" w:rsidR="004117F6" w:rsidRPr="001B3DE8" w:rsidRDefault="0046220C">
      <w:pPr>
        <w:pStyle w:val="1NIMTrgMainText"/>
        <w:spacing w:before="300" w:after="300"/>
        <w:jc w:val="center"/>
        <w:rPr>
          <w:color w:val="000000" w:themeColor="text1"/>
        </w:rPr>
      </w:pPr>
      <w:del w:id="1274" w:author="Claire Carbone" w:date="2015-01-17T18:53:00Z">
        <w:r w:rsidDel="00791B42">
          <w:rPr>
            <w:noProof/>
            <w:color w:val="000000" w:themeColor="text1"/>
          </w:rPr>
          <w:drawing>
            <wp:inline distT="0" distB="0" distL="0" distR="0" wp14:anchorId="061760AF" wp14:editId="552F25D1">
              <wp:extent cx="4987636" cy="2665336"/>
              <wp:effectExtent l="19050" t="19050" r="22860" b="20955"/>
              <wp:docPr id="28009" name="Picture 2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987587" cy="2665310"/>
                      </a:xfrm>
                      <a:prstGeom prst="rect">
                        <a:avLst/>
                      </a:prstGeom>
                      <a:noFill/>
                      <a:ln>
                        <a:solidFill>
                          <a:schemeClr val="accent1"/>
                        </a:solidFill>
                      </a:ln>
                    </pic:spPr>
                  </pic:pic>
                </a:graphicData>
              </a:graphic>
            </wp:inline>
          </w:drawing>
        </w:r>
      </w:del>
    </w:p>
    <w:p w14:paraId="193C05B9" w14:textId="77777777" w:rsidR="004117F6" w:rsidRPr="001B3DE8" w:rsidRDefault="004117F6" w:rsidP="00917A5F">
      <w:pPr>
        <w:pStyle w:val="1NIMTrgMainText"/>
        <w:numPr>
          <w:ilvl w:val="0"/>
          <w:numId w:val="43"/>
        </w:numPr>
        <w:spacing w:before="200"/>
        <w:ind w:left="714" w:hanging="357"/>
        <w:rPr>
          <w:color w:val="000000" w:themeColor="text1"/>
        </w:rPr>
      </w:pPr>
      <w:r w:rsidRPr="001B3DE8">
        <w:rPr>
          <w:color w:val="000000" w:themeColor="text1"/>
        </w:rPr>
        <w:t xml:space="preserve">Select and enter this rule code by double-clicking the row (or by clicking the small blue arrow at the start of the row). As before, you will see that the </w:t>
      </w:r>
      <w:r w:rsidRPr="001B3DE8">
        <w:rPr>
          <w:b/>
          <w:color w:val="000000" w:themeColor="text1"/>
        </w:rPr>
        <w:t xml:space="preserve">Code </w:t>
      </w:r>
      <w:r w:rsidRPr="001B3DE8">
        <w:rPr>
          <w:color w:val="000000" w:themeColor="text1"/>
        </w:rPr>
        <w:t xml:space="preserve">and </w:t>
      </w:r>
      <w:r w:rsidRPr="001B3DE8">
        <w:rPr>
          <w:b/>
          <w:color w:val="000000" w:themeColor="text1"/>
        </w:rPr>
        <w:t>Name</w:t>
      </w:r>
      <w:r w:rsidRPr="001B3DE8">
        <w:rPr>
          <w:color w:val="000000" w:themeColor="text1"/>
        </w:rPr>
        <w:t xml:space="preserve"> fields inherit their values from the rule name, though you will want to edit the </w:t>
      </w:r>
      <w:r w:rsidRPr="001B3DE8">
        <w:rPr>
          <w:b/>
          <w:color w:val="000000" w:themeColor="text1"/>
        </w:rPr>
        <w:t>Name</w:t>
      </w:r>
      <w:r w:rsidRPr="001B3DE8">
        <w:rPr>
          <w:color w:val="000000" w:themeColor="text1"/>
        </w:rPr>
        <w:t xml:space="preserve"> field of course.</w:t>
      </w:r>
    </w:p>
    <w:p w14:paraId="193C05BA" w14:textId="77777777" w:rsidR="004117F6" w:rsidRPr="001B3DE8" w:rsidRDefault="004117F6" w:rsidP="00917A5F">
      <w:pPr>
        <w:pStyle w:val="1NIMTrgMainText"/>
        <w:numPr>
          <w:ilvl w:val="0"/>
          <w:numId w:val="43"/>
        </w:numPr>
        <w:spacing w:before="200" w:after="0"/>
        <w:ind w:left="714" w:hanging="357"/>
        <w:rPr>
          <w:color w:val="000000" w:themeColor="text1"/>
        </w:rPr>
      </w:pPr>
      <w:r w:rsidRPr="001B3DE8">
        <w:rPr>
          <w:color w:val="000000" w:themeColor="text1"/>
        </w:rPr>
        <w:t xml:space="preserve">Complete the remaining fields values as shown in the table below: </w:t>
      </w:r>
    </w:p>
    <w:tbl>
      <w:tblPr>
        <w:tblStyle w:val="TableGrid"/>
        <w:tblpPr w:leftFromText="180" w:rightFromText="180" w:vertAnchor="text" w:horzAnchor="margin" w:tblpXSpec="center" w:tblpY="284"/>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903"/>
        <w:gridCol w:w="4017"/>
      </w:tblGrid>
      <w:tr w:rsidR="004117F6" w:rsidRPr="001B3DE8" w14:paraId="193C05BD" w14:textId="77777777" w:rsidTr="00680A76">
        <w:trPr>
          <w:trHeight w:val="340"/>
        </w:trPr>
        <w:tc>
          <w:tcPr>
            <w:tcW w:w="1903" w:type="dxa"/>
            <w:tcBorders>
              <w:top w:val="single" w:sz="12" w:space="0" w:color="auto"/>
              <w:bottom w:val="single" w:sz="4" w:space="0" w:color="auto"/>
            </w:tcBorders>
            <w:shd w:val="clear" w:color="auto" w:fill="BFBFBF" w:themeFill="background1" w:themeFillShade="BF"/>
            <w:vAlign w:val="center"/>
          </w:tcPr>
          <w:p w14:paraId="193C05BB" w14:textId="77777777" w:rsidR="004117F6" w:rsidRPr="001B3DE8" w:rsidRDefault="004117F6" w:rsidP="00680A76">
            <w:pPr>
              <w:pStyle w:val="1NIMTrgMainText"/>
              <w:spacing w:before="0" w:after="0" w:line="240" w:lineRule="auto"/>
              <w:rPr>
                <w:b/>
                <w:color w:val="000000" w:themeColor="text1"/>
              </w:rPr>
            </w:pPr>
            <w:r w:rsidRPr="001B3DE8">
              <w:rPr>
                <w:b/>
                <w:color w:val="000000" w:themeColor="text1"/>
              </w:rPr>
              <w:t>Name</w:t>
            </w:r>
          </w:p>
        </w:tc>
        <w:tc>
          <w:tcPr>
            <w:tcW w:w="4017" w:type="dxa"/>
            <w:tcBorders>
              <w:top w:val="single" w:sz="12" w:space="0" w:color="auto"/>
              <w:bottom w:val="single" w:sz="4" w:space="0" w:color="auto"/>
              <w:right w:val="single" w:sz="12" w:space="0" w:color="auto"/>
            </w:tcBorders>
            <w:vAlign w:val="center"/>
          </w:tcPr>
          <w:p w14:paraId="193C05BC" w14:textId="77777777" w:rsidR="004117F6" w:rsidRPr="001B3DE8" w:rsidRDefault="004117F6" w:rsidP="00D53C31">
            <w:pPr>
              <w:pStyle w:val="1NIMTrgMainText"/>
              <w:spacing w:before="0" w:after="0" w:line="240" w:lineRule="auto"/>
              <w:rPr>
                <w:color w:val="000000" w:themeColor="text1"/>
              </w:rPr>
            </w:pPr>
            <w:r w:rsidRPr="001B3DE8">
              <w:rPr>
                <w:color w:val="000000" w:themeColor="text1"/>
              </w:rPr>
              <w:t>‘</w:t>
            </w:r>
            <w:r w:rsidR="00D53C31" w:rsidRPr="001B3DE8">
              <w:rPr>
                <w:color w:val="000000" w:themeColor="text1"/>
              </w:rPr>
              <w:t xml:space="preserve">Not </w:t>
            </w:r>
            <w:r w:rsidRPr="001B3DE8">
              <w:rPr>
                <w:color w:val="000000" w:themeColor="text1"/>
              </w:rPr>
              <w:t>Heavy</w:t>
            </w:r>
            <w:r w:rsidR="00D53C31" w:rsidRPr="001B3DE8">
              <w:rPr>
                <w:color w:val="000000" w:themeColor="text1"/>
              </w:rPr>
              <w:t xml:space="preserve"> </w:t>
            </w:r>
            <w:r w:rsidRPr="001B3DE8">
              <w:rPr>
                <w:color w:val="000000" w:themeColor="text1"/>
              </w:rPr>
              <w:t>Subscription’</w:t>
            </w:r>
          </w:p>
        </w:tc>
      </w:tr>
      <w:tr w:rsidR="004117F6" w:rsidRPr="001B3DE8" w14:paraId="193C05C0" w14:textId="77777777" w:rsidTr="00680A7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BE" w14:textId="77777777" w:rsidR="004117F6" w:rsidRPr="001B3DE8" w:rsidRDefault="004117F6" w:rsidP="00680A76">
            <w:pPr>
              <w:pStyle w:val="1NIMTrgMainText"/>
              <w:spacing w:before="0" w:after="0" w:line="240" w:lineRule="auto"/>
              <w:rPr>
                <w:b/>
                <w:color w:val="000000" w:themeColor="text1"/>
              </w:rPr>
            </w:pPr>
            <w:r w:rsidRPr="001B3DE8">
              <w:rPr>
                <w:b/>
                <w:color w:val="000000" w:themeColor="text1"/>
              </w:rPr>
              <w:t>Label</w:t>
            </w:r>
          </w:p>
        </w:tc>
        <w:tc>
          <w:tcPr>
            <w:tcW w:w="4017" w:type="dxa"/>
            <w:tcBorders>
              <w:top w:val="single" w:sz="4" w:space="0" w:color="auto"/>
              <w:bottom w:val="single" w:sz="4" w:space="0" w:color="auto"/>
              <w:right w:val="single" w:sz="12" w:space="0" w:color="auto"/>
            </w:tcBorders>
            <w:vAlign w:val="center"/>
          </w:tcPr>
          <w:p w14:paraId="193C05BF" w14:textId="77777777" w:rsidR="004117F6" w:rsidRPr="001B3DE8" w:rsidRDefault="00D53C31" w:rsidP="00680A76">
            <w:pPr>
              <w:pStyle w:val="1NIMTrgMainText"/>
              <w:spacing w:before="0" w:after="0" w:line="240" w:lineRule="auto"/>
              <w:rPr>
                <w:color w:val="000000" w:themeColor="text1"/>
              </w:rPr>
            </w:pPr>
            <w:r w:rsidRPr="001B3DE8">
              <w:rPr>
                <w:color w:val="000000" w:themeColor="text1"/>
              </w:rPr>
              <w:t>‘Not Heavy Subscription’</w:t>
            </w:r>
          </w:p>
        </w:tc>
      </w:tr>
      <w:tr w:rsidR="004117F6" w:rsidRPr="001B3DE8" w14:paraId="193C05C3" w14:textId="77777777" w:rsidTr="00680A7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C1" w14:textId="77777777" w:rsidR="004117F6" w:rsidRPr="001B3DE8" w:rsidRDefault="004117F6" w:rsidP="00680A76">
            <w:pPr>
              <w:pStyle w:val="1NIMTrgMainText"/>
              <w:spacing w:before="0" w:after="0" w:line="240" w:lineRule="auto"/>
              <w:rPr>
                <w:b/>
                <w:color w:val="000000" w:themeColor="text1"/>
              </w:rPr>
            </w:pPr>
            <w:r w:rsidRPr="001B3DE8">
              <w:rPr>
                <w:b/>
                <w:color w:val="000000" w:themeColor="text1"/>
              </w:rPr>
              <w:t>Business Type</w:t>
            </w:r>
          </w:p>
        </w:tc>
        <w:tc>
          <w:tcPr>
            <w:tcW w:w="4017" w:type="dxa"/>
            <w:tcBorders>
              <w:top w:val="single" w:sz="4" w:space="0" w:color="auto"/>
              <w:bottom w:val="single" w:sz="4" w:space="0" w:color="auto"/>
              <w:right w:val="single" w:sz="12" w:space="0" w:color="auto"/>
            </w:tcBorders>
            <w:vAlign w:val="center"/>
          </w:tcPr>
          <w:p w14:paraId="193C05C2" w14:textId="77777777" w:rsidR="004117F6" w:rsidRPr="001B3DE8" w:rsidRDefault="00D53C31" w:rsidP="00680A76">
            <w:pPr>
              <w:pStyle w:val="1NIMTrgMainText"/>
              <w:spacing w:before="0" w:after="0" w:line="240" w:lineRule="auto"/>
              <w:rPr>
                <w:i/>
                <w:color w:val="000000" w:themeColor="text1"/>
              </w:rPr>
            </w:pPr>
            <w:r w:rsidRPr="001B3DE8">
              <w:rPr>
                <w:color w:val="000000" w:themeColor="text1"/>
              </w:rPr>
              <w:t>‘Eligibility’ (can’t be changed)</w:t>
            </w:r>
          </w:p>
        </w:tc>
      </w:tr>
      <w:tr w:rsidR="004117F6" w:rsidRPr="001B3DE8" w14:paraId="193C05C6" w14:textId="77777777" w:rsidTr="00680A7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C4" w14:textId="77777777" w:rsidR="004117F6" w:rsidRPr="001B3DE8" w:rsidRDefault="004117F6" w:rsidP="00680A76">
            <w:pPr>
              <w:pStyle w:val="1NIMTrgMainText"/>
              <w:spacing w:before="0" w:after="0" w:line="240" w:lineRule="auto"/>
              <w:rPr>
                <w:b/>
                <w:color w:val="000000" w:themeColor="text1"/>
              </w:rPr>
            </w:pPr>
            <w:r w:rsidRPr="001B3DE8">
              <w:rPr>
                <w:b/>
                <w:color w:val="000000" w:themeColor="text1"/>
              </w:rPr>
              <w:t>Status</w:t>
            </w:r>
          </w:p>
        </w:tc>
        <w:tc>
          <w:tcPr>
            <w:tcW w:w="4017" w:type="dxa"/>
            <w:tcBorders>
              <w:top w:val="single" w:sz="4" w:space="0" w:color="auto"/>
              <w:bottom w:val="single" w:sz="4" w:space="0" w:color="auto"/>
              <w:right w:val="single" w:sz="12" w:space="0" w:color="auto"/>
            </w:tcBorders>
            <w:vAlign w:val="center"/>
          </w:tcPr>
          <w:p w14:paraId="193C05C5" w14:textId="77777777" w:rsidR="004117F6" w:rsidRPr="001B3DE8" w:rsidRDefault="00D53C31" w:rsidP="00680A76">
            <w:pPr>
              <w:pStyle w:val="1NIMTrgMainText"/>
              <w:spacing w:before="0" w:after="0" w:line="240" w:lineRule="auto"/>
              <w:rPr>
                <w:color w:val="000000" w:themeColor="text1"/>
              </w:rPr>
            </w:pPr>
            <w:r w:rsidRPr="001B3DE8">
              <w:rPr>
                <w:color w:val="000000" w:themeColor="text1"/>
              </w:rPr>
              <w:t>Definition</w:t>
            </w:r>
          </w:p>
        </w:tc>
      </w:tr>
      <w:tr w:rsidR="004117F6" w:rsidRPr="001B3DE8" w14:paraId="193C05C9" w14:textId="77777777" w:rsidTr="00680A7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C7" w14:textId="77777777" w:rsidR="004117F6" w:rsidRPr="001B3DE8" w:rsidRDefault="004117F6" w:rsidP="00680A76">
            <w:pPr>
              <w:pStyle w:val="1NIMTrgMainText"/>
              <w:spacing w:before="0" w:after="0" w:line="240" w:lineRule="auto"/>
              <w:rPr>
                <w:b/>
                <w:color w:val="000000" w:themeColor="text1"/>
              </w:rPr>
            </w:pPr>
            <w:r w:rsidRPr="001B3DE8">
              <w:rPr>
                <w:b/>
                <w:color w:val="000000" w:themeColor="text1"/>
              </w:rPr>
              <w:t>Start Date</w:t>
            </w:r>
          </w:p>
        </w:tc>
        <w:tc>
          <w:tcPr>
            <w:tcW w:w="4017" w:type="dxa"/>
            <w:tcBorders>
              <w:top w:val="single" w:sz="4" w:space="0" w:color="auto"/>
              <w:bottom w:val="single" w:sz="4" w:space="0" w:color="auto"/>
              <w:right w:val="single" w:sz="12" w:space="0" w:color="auto"/>
            </w:tcBorders>
            <w:vAlign w:val="center"/>
          </w:tcPr>
          <w:p w14:paraId="193C05C8" w14:textId="77777777" w:rsidR="004117F6" w:rsidRPr="001B3DE8" w:rsidRDefault="004117F6" w:rsidP="00680A76">
            <w:pPr>
              <w:pStyle w:val="1NIMTrgMainText"/>
              <w:spacing w:before="0" w:after="0" w:line="240" w:lineRule="auto"/>
              <w:rPr>
                <w:color w:val="000000" w:themeColor="text1"/>
              </w:rPr>
            </w:pPr>
            <w:r w:rsidRPr="001B3DE8">
              <w:rPr>
                <w:color w:val="000000" w:themeColor="text1"/>
              </w:rPr>
              <w:t>[Today]</w:t>
            </w:r>
          </w:p>
        </w:tc>
      </w:tr>
      <w:tr w:rsidR="004117F6" w:rsidRPr="001B3DE8" w14:paraId="193C05CC" w14:textId="77777777" w:rsidTr="00680A7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CA" w14:textId="77777777" w:rsidR="004117F6" w:rsidRPr="001B3DE8" w:rsidRDefault="004117F6" w:rsidP="00680A76">
            <w:pPr>
              <w:pStyle w:val="1NIMTrgMainText"/>
              <w:spacing w:before="0" w:after="0" w:line="240" w:lineRule="auto"/>
              <w:rPr>
                <w:b/>
                <w:color w:val="000000" w:themeColor="text1"/>
              </w:rPr>
            </w:pPr>
            <w:r w:rsidRPr="001B3DE8">
              <w:rPr>
                <w:b/>
                <w:color w:val="000000" w:themeColor="text1"/>
              </w:rPr>
              <w:t>End Date</w:t>
            </w:r>
          </w:p>
        </w:tc>
        <w:tc>
          <w:tcPr>
            <w:tcW w:w="4017" w:type="dxa"/>
            <w:tcBorders>
              <w:top w:val="single" w:sz="4" w:space="0" w:color="auto"/>
              <w:bottom w:val="single" w:sz="4" w:space="0" w:color="auto"/>
              <w:right w:val="single" w:sz="12" w:space="0" w:color="auto"/>
            </w:tcBorders>
            <w:vAlign w:val="center"/>
          </w:tcPr>
          <w:p w14:paraId="193C05CB" w14:textId="77777777" w:rsidR="004117F6" w:rsidRPr="001B3DE8" w:rsidRDefault="004117F6" w:rsidP="00680A76">
            <w:pPr>
              <w:pStyle w:val="1NIMTrgMainText"/>
              <w:spacing w:before="0" w:after="0" w:line="240" w:lineRule="auto"/>
              <w:rPr>
                <w:color w:val="000000" w:themeColor="text1"/>
              </w:rPr>
            </w:pPr>
            <w:r w:rsidRPr="001B3DE8">
              <w:rPr>
                <w:color w:val="000000" w:themeColor="text1"/>
              </w:rPr>
              <w:t>[One year from today]</w:t>
            </w:r>
          </w:p>
        </w:tc>
      </w:tr>
      <w:tr w:rsidR="004117F6" w:rsidRPr="001B3DE8" w14:paraId="193C05CF" w14:textId="77777777" w:rsidTr="004117F6">
        <w:trPr>
          <w:trHeight w:val="340"/>
        </w:trPr>
        <w:tc>
          <w:tcPr>
            <w:tcW w:w="1903" w:type="dxa"/>
            <w:tcBorders>
              <w:top w:val="single" w:sz="4" w:space="0" w:color="auto"/>
              <w:bottom w:val="single" w:sz="4" w:space="0" w:color="auto"/>
            </w:tcBorders>
            <w:shd w:val="clear" w:color="auto" w:fill="BFBFBF" w:themeFill="background1" w:themeFillShade="BF"/>
            <w:vAlign w:val="center"/>
          </w:tcPr>
          <w:p w14:paraId="193C05CD" w14:textId="77777777" w:rsidR="004117F6" w:rsidRPr="001B3DE8" w:rsidRDefault="004117F6" w:rsidP="00680A76">
            <w:pPr>
              <w:pStyle w:val="1NIMTrgMainText"/>
              <w:spacing w:before="0" w:after="0" w:line="240" w:lineRule="auto"/>
              <w:rPr>
                <w:b/>
                <w:color w:val="000000" w:themeColor="text1"/>
              </w:rPr>
            </w:pPr>
            <w:r w:rsidRPr="001B3DE8">
              <w:rPr>
                <w:b/>
                <w:color w:val="000000" w:themeColor="text1"/>
              </w:rPr>
              <w:t>Message Code</w:t>
            </w:r>
          </w:p>
        </w:tc>
        <w:tc>
          <w:tcPr>
            <w:tcW w:w="4017" w:type="dxa"/>
            <w:tcBorders>
              <w:top w:val="single" w:sz="4" w:space="0" w:color="auto"/>
              <w:bottom w:val="single" w:sz="4" w:space="0" w:color="auto"/>
              <w:right w:val="single" w:sz="12" w:space="0" w:color="auto"/>
            </w:tcBorders>
            <w:vAlign w:val="center"/>
          </w:tcPr>
          <w:p w14:paraId="193C05CE" w14:textId="77777777" w:rsidR="004117F6" w:rsidRPr="001B3DE8" w:rsidRDefault="00D53C31" w:rsidP="00D53C31">
            <w:pPr>
              <w:pStyle w:val="1NIMTrgMainText"/>
              <w:spacing w:before="0" w:after="0" w:line="240" w:lineRule="auto"/>
              <w:rPr>
                <w:color w:val="000000" w:themeColor="text1"/>
              </w:rPr>
            </w:pPr>
            <w:r w:rsidRPr="001B3DE8">
              <w:rPr>
                <w:color w:val="000000" w:themeColor="text1"/>
              </w:rPr>
              <w:t>N/A (leave blank)</w:t>
            </w:r>
          </w:p>
        </w:tc>
      </w:tr>
      <w:tr w:rsidR="004117F6" w:rsidRPr="001B3DE8" w14:paraId="193C05D2" w14:textId="77777777" w:rsidTr="004117F6">
        <w:trPr>
          <w:trHeight w:val="340"/>
        </w:trPr>
        <w:tc>
          <w:tcPr>
            <w:tcW w:w="1903" w:type="dxa"/>
            <w:tcBorders>
              <w:top w:val="single" w:sz="4" w:space="0" w:color="auto"/>
              <w:bottom w:val="single" w:sz="12" w:space="0" w:color="auto"/>
            </w:tcBorders>
            <w:shd w:val="clear" w:color="auto" w:fill="BFBFBF" w:themeFill="background1" w:themeFillShade="BF"/>
            <w:vAlign w:val="center"/>
          </w:tcPr>
          <w:p w14:paraId="193C05D0" w14:textId="77777777" w:rsidR="004117F6" w:rsidRPr="001B3DE8" w:rsidRDefault="004117F6" w:rsidP="00680A76">
            <w:pPr>
              <w:pStyle w:val="1NIMTrgMainText"/>
              <w:spacing w:before="0" w:after="0" w:line="240" w:lineRule="auto"/>
              <w:rPr>
                <w:b/>
                <w:color w:val="000000" w:themeColor="text1"/>
              </w:rPr>
            </w:pPr>
            <w:r w:rsidRPr="001B3DE8">
              <w:rPr>
                <w:b/>
                <w:color w:val="000000" w:themeColor="text1"/>
              </w:rPr>
              <w:t>Project</w:t>
            </w:r>
          </w:p>
        </w:tc>
        <w:tc>
          <w:tcPr>
            <w:tcW w:w="4017" w:type="dxa"/>
            <w:tcBorders>
              <w:top w:val="single" w:sz="4" w:space="0" w:color="auto"/>
              <w:bottom w:val="single" w:sz="12" w:space="0" w:color="auto"/>
              <w:right w:val="single" w:sz="12" w:space="0" w:color="auto"/>
            </w:tcBorders>
            <w:vAlign w:val="center"/>
          </w:tcPr>
          <w:p w14:paraId="193C05D1" w14:textId="77777777" w:rsidR="004117F6" w:rsidRPr="001B3DE8" w:rsidRDefault="004117F6" w:rsidP="00680A76">
            <w:pPr>
              <w:pStyle w:val="1NIMTrgMainText"/>
              <w:spacing w:before="0" w:after="0" w:line="240" w:lineRule="auto"/>
              <w:rPr>
                <w:color w:val="000000" w:themeColor="text1"/>
              </w:rPr>
            </w:pPr>
            <w:r w:rsidRPr="001B3DE8">
              <w:rPr>
                <w:color w:val="000000" w:themeColor="text1"/>
              </w:rPr>
              <w:t>‘Project: High Speed Internet’</w:t>
            </w:r>
          </w:p>
        </w:tc>
      </w:tr>
    </w:tbl>
    <w:p w14:paraId="193C05D3" w14:textId="77777777" w:rsidR="004117F6" w:rsidRPr="001B3DE8" w:rsidRDefault="004117F6" w:rsidP="00D1352D">
      <w:pPr>
        <w:pStyle w:val="1NIMTrgMainText"/>
        <w:spacing w:before="200"/>
        <w:ind w:left="425"/>
        <w:rPr>
          <w:color w:val="000000" w:themeColor="text1"/>
        </w:rPr>
      </w:pPr>
    </w:p>
    <w:p w14:paraId="193C05D4" w14:textId="77777777" w:rsidR="004117F6" w:rsidRPr="001B3DE8" w:rsidRDefault="004117F6" w:rsidP="00D1352D">
      <w:pPr>
        <w:pStyle w:val="1NIMTrgMainText"/>
        <w:spacing w:before="200"/>
        <w:ind w:left="425"/>
        <w:rPr>
          <w:color w:val="000000" w:themeColor="text1"/>
        </w:rPr>
      </w:pPr>
    </w:p>
    <w:p w14:paraId="193C05D5" w14:textId="77777777" w:rsidR="004117F6" w:rsidRPr="001B3DE8" w:rsidRDefault="004117F6" w:rsidP="00D1352D">
      <w:pPr>
        <w:pStyle w:val="1NIMTrgMainText"/>
        <w:spacing w:before="200"/>
        <w:ind w:left="425"/>
        <w:rPr>
          <w:color w:val="000000" w:themeColor="text1"/>
        </w:rPr>
      </w:pPr>
    </w:p>
    <w:p w14:paraId="193C05D6" w14:textId="77777777" w:rsidR="004117F6" w:rsidRPr="001B3DE8" w:rsidRDefault="004117F6" w:rsidP="00D1352D">
      <w:pPr>
        <w:pStyle w:val="1NIMTrgMainText"/>
        <w:spacing w:before="200"/>
        <w:ind w:left="425"/>
        <w:rPr>
          <w:color w:val="000000" w:themeColor="text1"/>
        </w:rPr>
      </w:pPr>
    </w:p>
    <w:p w14:paraId="193C05D7" w14:textId="77777777" w:rsidR="004117F6" w:rsidRPr="001B3DE8" w:rsidRDefault="004117F6" w:rsidP="00D1352D">
      <w:pPr>
        <w:pStyle w:val="1NIMTrgMainText"/>
        <w:spacing w:before="200"/>
        <w:ind w:left="425"/>
        <w:rPr>
          <w:color w:val="000000" w:themeColor="text1"/>
        </w:rPr>
      </w:pPr>
    </w:p>
    <w:p w14:paraId="193C05D8" w14:textId="77777777" w:rsidR="004117F6" w:rsidRPr="001B3DE8" w:rsidRDefault="004117F6" w:rsidP="00D1352D">
      <w:pPr>
        <w:pStyle w:val="1NIMTrgMainText"/>
        <w:spacing w:before="200"/>
        <w:ind w:left="425"/>
        <w:rPr>
          <w:color w:val="000000" w:themeColor="text1"/>
        </w:rPr>
      </w:pPr>
    </w:p>
    <w:p w14:paraId="193C05D9" w14:textId="10E77B82" w:rsidR="004117F6" w:rsidRPr="001B3DE8" w:rsidRDefault="0046220C" w:rsidP="00D1352D">
      <w:pPr>
        <w:pStyle w:val="1NIMTrgMainText"/>
        <w:spacing w:before="200"/>
        <w:ind w:left="425"/>
        <w:rPr>
          <w:color w:val="000000" w:themeColor="text1"/>
        </w:rPr>
      </w:pPr>
      <w:r>
        <w:rPr>
          <w:noProof/>
          <w:color w:val="000000" w:themeColor="text1"/>
        </w:rPr>
        <w:drawing>
          <wp:inline distT="0" distB="0" distL="0" distR="0" wp14:anchorId="7DFD7048" wp14:editId="2C3E1F72">
            <wp:extent cx="4883785" cy="2279015"/>
            <wp:effectExtent l="19050" t="19050" r="12065" b="26035"/>
            <wp:docPr id="28010" name="Picture 28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883785" cy="2279015"/>
                    </a:xfrm>
                    <a:prstGeom prst="rect">
                      <a:avLst/>
                    </a:prstGeom>
                    <a:noFill/>
                    <a:ln>
                      <a:solidFill>
                        <a:schemeClr val="accent1"/>
                      </a:solidFill>
                    </a:ln>
                  </pic:spPr>
                </pic:pic>
              </a:graphicData>
            </a:graphic>
          </wp:inline>
        </w:drawing>
      </w:r>
    </w:p>
    <w:p w14:paraId="193C05DA" w14:textId="44ED2526" w:rsidR="004117F6" w:rsidRPr="001B3DE8" w:rsidRDefault="004117F6" w:rsidP="00D53C31">
      <w:pPr>
        <w:pStyle w:val="1NIMTrgMainText"/>
        <w:spacing w:before="300" w:after="300"/>
        <w:jc w:val="center"/>
        <w:rPr>
          <w:color w:val="000000" w:themeColor="text1"/>
        </w:rPr>
      </w:pPr>
    </w:p>
    <w:p w14:paraId="193C05DB" w14:textId="77777777" w:rsidR="00D53C31" w:rsidRPr="001B3DE8" w:rsidRDefault="004756E7" w:rsidP="00917A5F">
      <w:pPr>
        <w:pStyle w:val="1NIMTrgMainText"/>
        <w:numPr>
          <w:ilvl w:val="0"/>
          <w:numId w:val="43"/>
        </w:numPr>
        <w:spacing w:before="200"/>
        <w:ind w:left="426" w:hanging="426"/>
        <w:rPr>
          <w:color w:val="000000" w:themeColor="text1"/>
        </w:rPr>
      </w:pPr>
      <w:r w:rsidRPr="001B3DE8">
        <w:rPr>
          <w:color w:val="000000" w:themeColor="text1"/>
        </w:rPr>
        <w:t xml:space="preserve">Click </w:t>
      </w:r>
      <w:r w:rsidR="00877B67">
        <w:rPr>
          <w:b/>
          <w:color w:val="000000" w:themeColor="text1"/>
        </w:rPr>
        <w:t>S</w:t>
      </w:r>
      <w:r w:rsidRPr="001B3DE8">
        <w:rPr>
          <w:b/>
          <w:color w:val="000000" w:themeColor="text1"/>
        </w:rPr>
        <w:t>ave</w:t>
      </w:r>
      <w:r w:rsidRPr="001B3DE8">
        <w:rPr>
          <w:color w:val="000000" w:themeColor="text1"/>
        </w:rPr>
        <w:t xml:space="preserve"> using the icon in the </w:t>
      </w:r>
      <w:r w:rsidRPr="001B3DE8">
        <w:rPr>
          <w:b/>
          <w:color w:val="000000" w:themeColor="text1"/>
        </w:rPr>
        <w:t>Condition Detail</w:t>
      </w:r>
      <w:r w:rsidRPr="001B3DE8">
        <w:rPr>
          <w:color w:val="000000" w:themeColor="text1"/>
        </w:rPr>
        <w:t xml:space="preserve"> panel title bar, which results in the newly-created condition being visible under the </w:t>
      </w:r>
      <w:r w:rsidRPr="001B3DE8">
        <w:rPr>
          <w:b/>
          <w:color w:val="000000" w:themeColor="text1"/>
        </w:rPr>
        <w:t>Conditions</w:t>
      </w:r>
      <w:r w:rsidRPr="00877B67">
        <w:rPr>
          <w:color w:val="000000" w:themeColor="text1"/>
        </w:rPr>
        <w:t xml:space="preserve"> </w:t>
      </w:r>
      <w:r w:rsidRPr="001B3DE8">
        <w:rPr>
          <w:color w:val="000000" w:themeColor="text1"/>
        </w:rPr>
        <w:t>tab:</w:t>
      </w:r>
    </w:p>
    <w:p w14:paraId="193C05DC" w14:textId="3051FB8B" w:rsidR="004117F6" w:rsidRPr="001B3DE8" w:rsidRDefault="004E665C">
      <w:pPr>
        <w:pStyle w:val="1NIMTrgMainText"/>
        <w:spacing w:before="300" w:after="300"/>
        <w:jc w:val="center"/>
        <w:rPr>
          <w:color w:val="000000" w:themeColor="text1"/>
        </w:rPr>
      </w:pPr>
      <w:ins w:id="1275" w:author="Claire Carbone" w:date="2015-01-17T19:01:00Z">
        <w:r>
          <w:rPr>
            <w:noProof/>
            <w:color w:val="000000" w:themeColor="text1"/>
          </w:rPr>
          <w:drawing>
            <wp:inline distT="0" distB="0" distL="0" distR="0" wp14:anchorId="1CAC0ADC" wp14:editId="308A198C">
              <wp:extent cx="6121814" cy="2978728"/>
              <wp:effectExtent l="19050" t="19050" r="1270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121754" cy="2978699"/>
                      </a:xfrm>
                      <a:prstGeom prst="rect">
                        <a:avLst/>
                      </a:prstGeom>
                      <a:noFill/>
                      <a:ln>
                        <a:solidFill>
                          <a:schemeClr val="accent1"/>
                        </a:solidFill>
                      </a:ln>
                    </pic:spPr>
                  </pic:pic>
                </a:graphicData>
              </a:graphic>
            </wp:inline>
          </w:drawing>
        </w:r>
      </w:ins>
      <w:del w:id="1276" w:author="Claire Carbone" w:date="2015-01-17T19:00:00Z">
        <w:r w:rsidR="0046220C" w:rsidDel="004E665C">
          <w:rPr>
            <w:noProof/>
            <w:color w:val="000000" w:themeColor="text1"/>
          </w:rPr>
          <w:drawing>
            <wp:inline distT="0" distB="0" distL="0" distR="0" wp14:anchorId="42120C77" wp14:editId="4F2AEE16">
              <wp:extent cx="5936615" cy="3921125"/>
              <wp:effectExtent l="19050" t="19050" r="26035" b="22225"/>
              <wp:docPr id="28011" name="Picture 28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36615" cy="3921125"/>
                      </a:xfrm>
                      <a:prstGeom prst="rect">
                        <a:avLst/>
                      </a:prstGeom>
                      <a:noFill/>
                      <a:ln>
                        <a:solidFill>
                          <a:schemeClr val="accent1"/>
                        </a:solidFill>
                      </a:ln>
                    </pic:spPr>
                  </pic:pic>
                </a:graphicData>
              </a:graphic>
            </wp:inline>
          </w:drawing>
        </w:r>
      </w:del>
    </w:p>
    <w:p w14:paraId="193C05DD" w14:textId="77777777" w:rsidR="004117F6" w:rsidRPr="001B3DE8" w:rsidRDefault="004756E7" w:rsidP="00917A5F">
      <w:pPr>
        <w:pStyle w:val="1NIMTrgMainText"/>
        <w:numPr>
          <w:ilvl w:val="0"/>
          <w:numId w:val="43"/>
        </w:numPr>
        <w:spacing w:before="200"/>
        <w:ind w:left="426" w:hanging="426"/>
        <w:rPr>
          <w:color w:val="000000" w:themeColor="text1"/>
        </w:rPr>
      </w:pPr>
      <w:r w:rsidRPr="001B3DE8">
        <w:rPr>
          <w:color w:val="000000" w:themeColor="text1"/>
        </w:rPr>
        <w:t xml:space="preserve">Finally click </w:t>
      </w:r>
      <w:r w:rsidR="00877B67">
        <w:rPr>
          <w:b/>
          <w:color w:val="000000" w:themeColor="text1"/>
        </w:rPr>
        <w:t>S</w:t>
      </w:r>
      <w:r w:rsidRPr="001B3DE8">
        <w:rPr>
          <w:b/>
          <w:color w:val="000000" w:themeColor="text1"/>
        </w:rPr>
        <w:t xml:space="preserve">ave </w:t>
      </w:r>
      <w:r w:rsidRPr="001B3DE8">
        <w:rPr>
          <w:color w:val="000000" w:themeColor="text1"/>
        </w:rPr>
        <w:t xml:space="preserve">in the </w:t>
      </w:r>
      <w:r w:rsidRPr="001B3DE8">
        <w:rPr>
          <w:b/>
          <w:color w:val="000000" w:themeColor="text1"/>
        </w:rPr>
        <w:t xml:space="preserve">Charge Type Detail </w:t>
      </w:r>
      <w:r w:rsidRPr="001B3DE8">
        <w:rPr>
          <w:color w:val="000000" w:themeColor="text1"/>
        </w:rPr>
        <w:t xml:space="preserve">panel title bar to </w:t>
      </w:r>
      <w:r w:rsidR="00F42FCB" w:rsidRPr="001B3DE8">
        <w:rPr>
          <w:color w:val="000000" w:themeColor="text1"/>
        </w:rPr>
        <w:t xml:space="preserve">commit </w:t>
      </w:r>
      <w:r w:rsidRPr="001B3DE8">
        <w:rPr>
          <w:color w:val="000000" w:themeColor="text1"/>
        </w:rPr>
        <w:t>the updated charge type</w:t>
      </w:r>
      <w:r w:rsidR="00F42FCB" w:rsidRPr="001B3DE8">
        <w:rPr>
          <w:color w:val="000000" w:themeColor="text1"/>
        </w:rPr>
        <w:t xml:space="preserve"> to the database</w:t>
      </w:r>
      <w:r w:rsidRPr="001B3DE8">
        <w:rPr>
          <w:color w:val="000000" w:themeColor="text1"/>
        </w:rPr>
        <w:t xml:space="preserve"> (see screenshot above).</w:t>
      </w:r>
    </w:p>
    <w:p w14:paraId="193C05DE" w14:textId="48EF671A" w:rsidR="00F42FCB" w:rsidRPr="001B3DE8" w:rsidRDefault="00F42FCB" w:rsidP="00F42FCB">
      <w:pPr>
        <w:pStyle w:val="1NIMTrgMainText"/>
        <w:spacing w:before="200"/>
        <w:rPr>
          <w:color w:val="000000" w:themeColor="text1"/>
        </w:rPr>
      </w:pPr>
      <w:r w:rsidRPr="001B3DE8">
        <w:rPr>
          <w:color w:val="000000" w:themeColor="text1"/>
        </w:rPr>
        <w:t xml:space="preserve">The </w:t>
      </w:r>
      <w:r w:rsidRPr="001B3DE8">
        <w:rPr>
          <w:b/>
          <w:color w:val="000000" w:themeColor="text1"/>
        </w:rPr>
        <w:t xml:space="preserve">Setup Fee </w:t>
      </w:r>
      <w:r w:rsidRPr="001B3DE8">
        <w:rPr>
          <w:color w:val="000000" w:themeColor="text1"/>
        </w:rPr>
        <w:t xml:space="preserve">charge will now be conditionally </w:t>
      </w:r>
      <w:r w:rsidR="00586D32" w:rsidRPr="001B3DE8">
        <w:rPr>
          <w:color w:val="000000" w:themeColor="text1"/>
        </w:rPr>
        <w:t>applied</w:t>
      </w:r>
      <w:r w:rsidRPr="001B3DE8">
        <w:rPr>
          <w:color w:val="000000" w:themeColor="text1"/>
        </w:rPr>
        <w:t xml:space="preserve"> based on the component that the user selects at runtime when he/she places an order that includes the </w:t>
      </w:r>
      <w:r w:rsidRPr="001B3DE8">
        <w:rPr>
          <w:b/>
          <w:color w:val="000000" w:themeColor="text1"/>
        </w:rPr>
        <w:t>Very High Speed Internet</w:t>
      </w:r>
      <w:r w:rsidRPr="001B3DE8">
        <w:rPr>
          <w:color w:val="000000" w:themeColor="text1"/>
        </w:rPr>
        <w:t xml:space="preserve"> product.</w:t>
      </w:r>
    </w:p>
    <w:p w14:paraId="193C05DF" w14:textId="77777777" w:rsidR="000A4D90" w:rsidRPr="00D80A41" w:rsidRDefault="004E54F5" w:rsidP="000308A3">
      <w:pPr>
        <w:pStyle w:val="Heading3"/>
        <w:tabs>
          <w:tab w:val="clear" w:pos="1701"/>
        </w:tabs>
        <w:spacing w:line="276" w:lineRule="auto"/>
        <w:ind w:left="851" w:hanging="851"/>
        <w:rPr>
          <w:b w:val="0"/>
          <w:color w:val="000000" w:themeColor="text1"/>
        </w:rPr>
      </w:pPr>
      <w:bookmarkStart w:id="1277" w:name="_Toc409617028"/>
      <w:r w:rsidRPr="00D80A41">
        <w:rPr>
          <w:b w:val="0"/>
          <w:color w:val="000000" w:themeColor="text1"/>
        </w:rPr>
        <w:t xml:space="preserve">Test </w:t>
      </w:r>
      <w:r w:rsidR="001E1099" w:rsidRPr="00D80A41">
        <w:rPr>
          <w:b w:val="0"/>
          <w:color w:val="000000" w:themeColor="text1"/>
        </w:rPr>
        <w:t>rule logic</w:t>
      </w:r>
      <w:bookmarkEnd w:id="1277"/>
    </w:p>
    <w:p w14:paraId="193C05E0" w14:textId="77777777" w:rsidR="000A4D90" w:rsidRPr="001B3DE8" w:rsidRDefault="0054651B" w:rsidP="00747F6F">
      <w:pPr>
        <w:shd w:val="clear" w:color="auto" w:fill="FFFFFF"/>
        <w:spacing w:before="200" w:after="200" w:line="276" w:lineRule="auto"/>
        <w:rPr>
          <w:rFonts w:cs="Arial"/>
          <w:color w:val="000000" w:themeColor="text1"/>
          <w:sz w:val="20"/>
          <w:szCs w:val="20"/>
        </w:rPr>
      </w:pPr>
      <w:r w:rsidRPr="001B3DE8">
        <w:rPr>
          <w:rFonts w:cs="Arial"/>
          <w:color w:val="000000" w:themeColor="text1"/>
          <w:sz w:val="20"/>
          <w:szCs w:val="20"/>
        </w:rPr>
        <w:t xml:space="preserve">We will now use the testing functionality in Catalog Designer to test that the </w:t>
      </w:r>
      <w:r w:rsidRPr="001B3DE8">
        <w:rPr>
          <w:rFonts w:cs="Arial"/>
          <w:b/>
          <w:color w:val="000000" w:themeColor="text1"/>
          <w:sz w:val="20"/>
          <w:szCs w:val="20"/>
        </w:rPr>
        <w:t>Setup Fee</w:t>
      </w:r>
      <w:r w:rsidRPr="001B3DE8">
        <w:rPr>
          <w:rFonts w:cs="Arial"/>
          <w:color w:val="000000" w:themeColor="text1"/>
          <w:sz w:val="20"/>
          <w:szCs w:val="20"/>
        </w:rPr>
        <w:t xml:space="preserve"> charge will be </w:t>
      </w:r>
      <w:r w:rsidR="00E561EC" w:rsidRPr="001B3DE8">
        <w:rPr>
          <w:rFonts w:cs="Arial"/>
          <w:color w:val="000000" w:themeColor="text1"/>
          <w:sz w:val="20"/>
          <w:szCs w:val="20"/>
        </w:rPr>
        <w:t xml:space="preserve">appropriately </w:t>
      </w:r>
      <w:r w:rsidRPr="001B3DE8">
        <w:rPr>
          <w:rFonts w:cs="Arial"/>
          <w:color w:val="000000" w:themeColor="text1"/>
          <w:sz w:val="20"/>
          <w:szCs w:val="20"/>
        </w:rPr>
        <w:t xml:space="preserve">applied to newly-requested services, according to the rule logic implemented </w:t>
      </w:r>
      <w:r w:rsidR="00E561EC" w:rsidRPr="001B3DE8">
        <w:rPr>
          <w:rFonts w:cs="Arial"/>
          <w:color w:val="000000" w:themeColor="text1"/>
          <w:sz w:val="20"/>
          <w:szCs w:val="20"/>
        </w:rPr>
        <w:t>earlier.</w:t>
      </w:r>
    </w:p>
    <w:p w14:paraId="193C05E1" w14:textId="7540C39C" w:rsidR="00751529" w:rsidRPr="001B3DE8" w:rsidRDefault="00732047" w:rsidP="00917A5F">
      <w:pPr>
        <w:pStyle w:val="1NIMTrgMainText"/>
        <w:numPr>
          <w:ilvl w:val="0"/>
          <w:numId w:val="44"/>
        </w:numPr>
        <w:spacing w:before="200"/>
        <w:ind w:left="425" w:hanging="425"/>
        <w:rPr>
          <w:color w:val="000000" w:themeColor="text1"/>
        </w:rPr>
      </w:pPr>
      <w:ins w:id="1278" w:author="Claire Carbone" w:date="2015-01-21T15:02:00Z">
        <w:r w:rsidRPr="001B3DE8">
          <w:rPr>
            <w:color w:val="000000" w:themeColor="text1"/>
          </w:rPr>
          <w:t xml:space="preserve">Go to </w:t>
        </w:r>
        <w:r w:rsidRPr="001B3DE8">
          <w:rPr>
            <w:i/>
            <w:color w:val="000000" w:themeColor="text1"/>
          </w:rPr>
          <w:t xml:space="preserve">Test Mode &gt; Test </w:t>
        </w:r>
        <w:proofErr w:type="gramStart"/>
        <w:r w:rsidRPr="001B3DE8">
          <w:rPr>
            <w:i/>
            <w:color w:val="000000" w:themeColor="text1"/>
          </w:rPr>
          <w:t>On</w:t>
        </w:r>
        <w:proofErr w:type="gramEnd"/>
        <w:r w:rsidRPr="001B3DE8">
          <w:rPr>
            <w:color w:val="000000" w:themeColor="text1"/>
          </w:rPr>
          <w:t xml:space="preserve"> then </w:t>
        </w:r>
        <w:r w:rsidRPr="001B3DE8">
          <w:rPr>
            <w:i/>
            <w:color w:val="000000" w:themeColor="text1"/>
          </w:rPr>
          <w:t>Test Mode &gt; Browse</w:t>
        </w:r>
      </w:ins>
      <w:del w:id="1279" w:author="Claire Carbone" w:date="2015-01-20T17:06:00Z">
        <w:r w:rsidR="00747F6F" w:rsidRPr="001B3DE8" w:rsidDel="004B198D">
          <w:rPr>
            <w:color w:val="000000" w:themeColor="text1"/>
          </w:rPr>
          <w:delText xml:space="preserve">Go to </w:delText>
        </w:r>
        <w:r w:rsidR="00747F6F" w:rsidRPr="001B3DE8" w:rsidDel="004B198D">
          <w:rPr>
            <w:i/>
            <w:color w:val="000000" w:themeColor="text1"/>
          </w:rPr>
          <w:delText>Test Mode &gt; Test On</w:delText>
        </w:r>
        <w:r w:rsidR="00747F6F" w:rsidRPr="001B3DE8" w:rsidDel="004B198D">
          <w:rPr>
            <w:color w:val="000000" w:themeColor="text1"/>
          </w:rPr>
          <w:delText xml:space="preserve"> then </w:delText>
        </w:r>
        <w:r w:rsidR="00747F6F" w:rsidRPr="001B3DE8" w:rsidDel="004B198D">
          <w:rPr>
            <w:i/>
            <w:color w:val="000000" w:themeColor="text1"/>
          </w:rPr>
          <w:delText>Test Mode &gt; Browse</w:delText>
        </w:r>
      </w:del>
      <w:r w:rsidR="00747F6F" w:rsidRPr="001B3DE8">
        <w:rPr>
          <w:color w:val="000000" w:themeColor="text1"/>
        </w:rPr>
        <w:t>.</w:t>
      </w:r>
    </w:p>
    <w:p w14:paraId="193C05E2" w14:textId="77777777" w:rsidR="00747F6F" w:rsidRPr="001B3DE8" w:rsidRDefault="007A694A" w:rsidP="00917A5F">
      <w:pPr>
        <w:pStyle w:val="1NIMTrgMainText"/>
        <w:numPr>
          <w:ilvl w:val="0"/>
          <w:numId w:val="44"/>
        </w:numPr>
        <w:spacing w:before="200"/>
        <w:ind w:left="425" w:hanging="425"/>
        <w:rPr>
          <w:color w:val="000000" w:themeColor="text1"/>
        </w:rPr>
      </w:pPr>
      <w:r w:rsidRPr="001B3DE8">
        <w:rPr>
          <w:color w:val="000000" w:themeColor="text1"/>
        </w:rPr>
        <w:t xml:space="preserve">Browse the hierarchy in the left panel to locate and select the </w:t>
      </w:r>
      <w:r w:rsidRPr="001B3DE8">
        <w:rPr>
          <w:b/>
          <w:color w:val="000000" w:themeColor="text1"/>
        </w:rPr>
        <w:t xml:space="preserve">Very High Speed Internet </w:t>
      </w:r>
      <w:r w:rsidRPr="001B3DE8">
        <w:rPr>
          <w:color w:val="000000" w:themeColor="text1"/>
        </w:rPr>
        <w:t>item (</w:t>
      </w:r>
      <w:r w:rsidRPr="001B3DE8">
        <w:rPr>
          <w:i/>
          <w:color w:val="000000" w:themeColor="text1"/>
        </w:rPr>
        <w:t>Public &gt; Internet &gt; High Speed &gt; Very High Speed Internet</w:t>
      </w:r>
      <w:r w:rsidRPr="001B3DE8">
        <w:rPr>
          <w:color w:val="000000" w:themeColor="text1"/>
        </w:rPr>
        <w:t>):</w:t>
      </w:r>
    </w:p>
    <w:p w14:paraId="193C05E3" w14:textId="5B4E0C42" w:rsidR="00E561EC" w:rsidRPr="001B3DE8" w:rsidRDefault="008E4207" w:rsidP="00E561EC">
      <w:pPr>
        <w:pStyle w:val="1NIMTrgMainText"/>
        <w:spacing w:before="300" w:after="300"/>
        <w:jc w:val="center"/>
        <w:rPr>
          <w:color w:val="000000" w:themeColor="text1"/>
        </w:rPr>
      </w:pPr>
      <w:ins w:id="1280" w:author="Claire Carbone" w:date="2015-01-21T15:04:00Z">
        <w:r>
          <w:rPr>
            <w:noProof/>
            <w:color w:val="000000" w:themeColor="text1"/>
          </w:rPr>
          <w:drawing>
            <wp:inline distT="0" distB="0" distL="0" distR="0" wp14:anchorId="5C392A13" wp14:editId="3D4C0866">
              <wp:extent cx="4837126" cy="2833255"/>
              <wp:effectExtent l="19050" t="19050" r="20955" b="24765"/>
              <wp:docPr id="27648" name="Picture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37124" cy="2833254"/>
                      </a:xfrm>
                      <a:prstGeom prst="rect">
                        <a:avLst/>
                      </a:prstGeom>
                      <a:noFill/>
                      <a:ln>
                        <a:solidFill>
                          <a:srgbClr val="4F81BD"/>
                        </a:solidFill>
                      </a:ln>
                    </pic:spPr>
                  </pic:pic>
                </a:graphicData>
              </a:graphic>
            </wp:inline>
          </w:drawing>
        </w:r>
      </w:ins>
      <w:del w:id="1281" w:author="Claire Carbone" w:date="2015-01-20T17:10:00Z">
        <w:r w:rsidR="00586D32" w:rsidDel="004B198D">
          <w:rPr>
            <w:noProof/>
            <w:color w:val="000000" w:themeColor="text1"/>
          </w:rPr>
          <w:drawing>
            <wp:inline distT="0" distB="0" distL="0" distR="0" wp14:anchorId="7E10EB86" wp14:editId="0F5F6FBB">
              <wp:extent cx="4994444" cy="2405873"/>
              <wp:effectExtent l="19050" t="19050" r="15875" b="13970"/>
              <wp:docPr id="28012" name="Picture 28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994546" cy="2405922"/>
                      </a:xfrm>
                      <a:prstGeom prst="rect">
                        <a:avLst/>
                      </a:prstGeom>
                      <a:noFill/>
                      <a:ln>
                        <a:solidFill>
                          <a:schemeClr val="accent1"/>
                        </a:solidFill>
                      </a:ln>
                    </pic:spPr>
                  </pic:pic>
                </a:graphicData>
              </a:graphic>
            </wp:inline>
          </w:drawing>
        </w:r>
      </w:del>
    </w:p>
    <w:p w14:paraId="193C05E4" w14:textId="77777777" w:rsidR="001936B5" w:rsidRPr="001B3DE8" w:rsidRDefault="001936B5" w:rsidP="00917A5F">
      <w:pPr>
        <w:pStyle w:val="1NIMTrgMainText"/>
        <w:numPr>
          <w:ilvl w:val="0"/>
          <w:numId w:val="44"/>
        </w:numPr>
        <w:spacing w:before="200"/>
        <w:ind w:left="425" w:hanging="425"/>
        <w:rPr>
          <w:color w:val="000000" w:themeColor="text1"/>
        </w:rPr>
      </w:pPr>
      <w:r w:rsidRPr="001B3DE8">
        <w:rPr>
          <w:color w:val="000000" w:themeColor="text1"/>
        </w:rPr>
        <w:t xml:space="preserve">Click </w:t>
      </w:r>
      <w:r w:rsidRPr="001B3DE8">
        <w:rPr>
          <w:b/>
          <w:color w:val="000000" w:themeColor="text1"/>
        </w:rPr>
        <w:t xml:space="preserve">Add </w:t>
      </w:r>
      <w:proofErr w:type="gramStart"/>
      <w:r w:rsidRPr="001B3DE8">
        <w:rPr>
          <w:b/>
          <w:color w:val="000000" w:themeColor="text1"/>
        </w:rPr>
        <w:t>To</w:t>
      </w:r>
      <w:proofErr w:type="gramEnd"/>
      <w:r w:rsidRPr="001B3DE8">
        <w:rPr>
          <w:b/>
          <w:color w:val="000000" w:themeColor="text1"/>
        </w:rPr>
        <w:t xml:space="preserve"> Basket </w:t>
      </w:r>
      <w:r w:rsidRPr="001B3DE8">
        <w:rPr>
          <w:color w:val="000000" w:themeColor="text1"/>
        </w:rPr>
        <w:t xml:space="preserve">at the bottom of the screen, and click </w:t>
      </w:r>
      <w:r w:rsidRPr="001B3DE8">
        <w:rPr>
          <w:b/>
          <w:color w:val="000000" w:themeColor="text1"/>
        </w:rPr>
        <w:t xml:space="preserve">OK </w:t>
      </w:r>
      <w:r w:rsidRPr="001B3DE8">
        <w:rPr>
          <w:color w:val="000000" w:themeColor="text1"/>
        </w:rPr>
        <w:t>in the resulting confirm message dialog box.</w:t>
      </w:r>
    </w:p>
    <w:p w14:paraId="193C05E5" w14:textId="58399B96" w:rsidR="007A694A" w:rsidRPr="001B3DE8" w:rsidRDefault="001936B5" w:rsidP="00917A5F">
      <w:pPr>
        <w:pStyle w:val="1NIMTrgMainText"/>
        <w:numPr>
          <w:ilvl w:val="0"/>
          <w:numId w:val="44"/>
        </w:numPr>
        <w:spacing w:before="200"/>
        <w:ind w:left="425" w:hanging="425"/>
        <w:rPr>
          <w:color w:val="000000" w:themeColor="text1"/>
        </w:rPr>
      </w:pPr>
      <w:r w:rsidRPr="001B3DE8">
        <w:rPr>
          <w:color w:val="000000" w:themeColor="text1"/>
        </w:rPr>
        <w:t xml:space="preserve">Go to </w:t>
      </w:r>
      <w:del w:id="1282" w:author="Claire Carbone" w:date="2015-01-20T17:12:00Z">
        <w:r w:rsidRPr="001B3DE8" w:rsidDel="004B198D">
          <w:rPr>
            <w:i/>
            <w:color w:val="000000" w:themeColor="text1"/>
          </w:rPr>
          <w:delText>Test Mode &gt;</w:delText>
        </w:r>
      </w:del>
      <w:ins w:id="1283" w:author="Claire Carbone" w:date="2015-01-20T17:12:00Z">
        <w:r w:rsidR="004B198D">
          <w:rPr>
            <w:i/>
            <w:color w:val="000000" w:themeColor="text1"/>
          </w:rPr>
          <w:t>Browse</w:t>
        </w:r>
      </w:ins>
      <w:r w:rsidRPr="001B3DE8">
        <w:rPr>
          <w:i/>
          <w:color w:val="000000" w:themeColor="text1"/>
        </w:rPr>
        <w:t xml:space="preserve"> Basket</w:t>
      </w:r>
      <w:r w:rsidRPr="001B3DE8">
        <w:rPr>
          <w:color w:val="000000" w:themeColor="text1"/>
        </w:rPr>
        <w:t xml:space="preserve">, then locate and select the </w:t>
      </w:r>
      <w:r w:rsidRPr="001B3DE8">
        <w:rPr>
          <w:b/>
          <w:color w:val="000000" w:themeColor="text1"/>
        </w:rPr>
        <w:t>Very High Speed Internet</w:t>
      </w:r>
      <w:r w:rsidRPr="001B3DE8">
        <w:rPr>
          <w:color w:val="000000" w:themeColor="text1"/>
        </w:rPr>
        <w:t xml:space="preserve"> item in the left panel.</w:t>
      </w:r>
    </w:p>
    <w:p w14:paraId="193C05E6" w14:textId="77777777" w:rsidR="001936B5" w:rsidRDefault="001936B5" w:rsidP="00917A5F">
      <w:pPr>
        <w:pStyle w:val="1NIMTrgMainText"/>
        <w:numPr>
          <w:ilvl w:val="0"/>
          <w:numId w:val="44"/>
        </w:numPr>
        <w:spacing w:before="200"/>
        <w:ind w:left="425" w:hanging="425"/>
        <w:rPr>
          <w:color w:val="000000" w:themeColor="text1"/>
        </w:rPr>
      </w:pPr>
      <w:r w:rsidRPr="001B3DE8">
        <w:rPr>
          <w:color w:val="000000" w:themeColor="text1"/>
        </w:rPr>
        <w:t xml:space="preserve">Select the </w:t>
      </w:r>
      <w:r w:rsidRPr="001B3DE8">
        <w:rPr>
          <w:b/>
          <w:color w:val="000000" w:themeColor="text1"/>
        </w:rPr>
        <w:t xml:space="preserve">Heavy Internet Access </w:t>
      </w:r>
      <w:r w:rsidRPr="001B3DE8">
        <w:rPr>
          <w:color w:val="000000" w:themeColor="text1"/>
        </w:rPr>
        <w:t>service option</w:t>
      </w:r>
      <w:r w:rsidRPr="001B3DE8">
        <w:rPr>
          <w:b/>
          <w:color w:val="000000" w:themeColor="text1"/>
        </w:rPr>
        <w:t xml:space="preserve"> </w:t>
      </w:r>
      <w:r w:rsidRPr="001B3DE8">
        <w:rPr>
          <w:color w:val="000000" w:themeColor="text1"/>
        </w:rPr>
        <w:t xml:space="preserve">in the </w:t>
      </w:r>
      <w:r w:rsidRPr="001B3DE8">
        <w:rPr>
          <w:b/>
          <w:color w:val="000000" w:themeColor="text1"/>
        </w:rPr>
        <w:t>Class of Service</w:t>
      </w:r>
      <w:r w:rsidRPr="001B3DE8">
        <w:rPr>
          <w:color w:val="000000" w:themeColor="text1"/>
        </w:rPr>
        <w:t xml:space="preserve"> panel.</w:t>
      </w:r>
    </w:p>
    <w:p w14:paraId="40D5BBF3" w14:textId="2B8EA438" w:rsidR="00586D32" w:rsidRPr="001B3DE8" w:rsidRDefault="008E4207" w:rsidP="00965412">
      <w:pPr>
        <w:pStyle w:val="1NIMTrgMainText"/>
        <w:spacing w:before="200"/>
        <w:ind w:left="425"/>
        <w:rPr>
          <w:color w:val="000000" w:themeColor="text1"/>
        </w:rPr>
      </w:pPr>
      <w:ins w:id="1284" w:author="Claire Carbone" w:date="2015-01-21T15:06:00Z">
        <w:r>
          <w:rPr>
            <w:noProof/>
            <w:color w:val="000000" w:themeColor="text1"/>
          </w:rPr>
          <w:drawing>
            <wp:inline distT="0" distB="0" distL="0" distR="0" wp14:anchorId="64D6C13D" wp14:editId="5853BE7D">
              <wp:extent cx="3772408" cy="3200400"/>
              <wp:effectExtent l="19050" t="19050" r="19050" b="19050"/>
              <wp:docPr id="27649" name="Picture 2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72291" cy="3200301"/>
                      </a:xfrm>
                      <a:prstGeom prst="rect">
                        <a:avLst/>
                      </a:prstGeom>
                      <a:noFill/>
                      <a:ln>
                        <a:solidFill>
                          <a:schemeClr val="accent1"/>
                        </a:solidFill>
                      </a:ln>
                    </pic:spPr>
                  </pic:pic>
                </a:graphicData>
              </a:graphic>
            </wp:inline>
          </w:drawing>
        </w:r>
      </w:ins>
      <w:del w:id="1285" w:author="Claire Carbone" w:date="2015-01-20T17:13:00Z">
        <w:r w:rsidR="00586D32" w:rsidDel="004B198D">
          <w:rPr>
            <w:noProof/>
            <w:color w:val="000000" w:themeColor="text1"/>
          </w:rPr>
          <w:drawing>
            <wp:inline distT="0" distB="0" distL="0" distR="0" wp14:anchorId="7EDAC98D" wp14:editId="0B605EDE">
              <wp:extent cx="3470062" cy="2075000"/>
              <wp:effectExtent l="19050" t="19050" r="16510" b="20955"/>
              <wp:docPr id="28013" name="Picture 28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470351" cy="2075173"/>
                      </a:xfrm>
                      <a:prstGeom prst="rect">
                        <a:avLst/>
                      </a:prstGeom>
                      <a:noFill/>
                      <a:ln>
                        <a:solidFill>
                          <a:schemeClr val="accent1"/>
                        </a:solidFill>
                      </a:ln>
                    </pic:spPr>
                  </pic:pic>
                </a:graphicData>
              </a:graphic>
            </wp:inline>
          </w:drawing>
        </w:r>
      </w:del>
    </w:p>
    <w:p w14:paraId="193C05E7" w14:textId="77777777" w:rsidR="001936B5" w:rsidRPr="001B3DE8" w:rsidRDefault="001936B5" w:rsidP="001936B5">
      <w:pPr>
        <w:pStyle w:val="1NIMTrgMainText"/>
        <w:spacing w:before="200"/>
        <w:ind w:left="425"/>
        <w:rPr>
          <w:color w:val="000000" w:themeColor="text1"/>
        </w:rPr>
      </w:pPr>
      <w:r w:rsidRPr="001B3DE8">
        <w:rPr>
          <w:color w:val="000000" w:themeColor="text1"/>
        </w:rPr>
        <w:t>We will now test the pricing of the basket contents, which contains the selected service.</w:t>
      </w:r>
    </w:p>
    <w:p w14:paraId="193C05E8" w14:textId="77777777" w:rsidR="001936B5" w:rsidRPr="001B3DE8" w:rsidRDefault="001936B5" w:rsidP="00917A5F">
      <w:pPr>
        <w:pStyle w:val="1NIMTrgMainText"/>
        <w:numPr>
          <w:ilvl w:val="0"/>
          <w:numId w:val="44"/>
        </w:numPr>
        <w:spacing w:before="200"/>
        <w:ind w:left="426" w:hanging="426"/>
        <w:rPr>
          <w:color w:val="000000" w:themeColor="text1"/>
        </w:rPr>
      </w:pPr>
      <w:r w:rsidRPr="001B3DE8">
        <w:rPr>
          <w:color w:val="000000" w:themeColor="text1"/>
        </w:rPr>
        <w:t xml:space="preserve">Click on </w:t>
      </w:r>
      <w:r w:rsidRPr="001B3DE8">
        <w:rPr>
          <w:b/>
          <w:color w:val="000000" w:themeColor="text1"/>
        </w:rPr>
        <w:t>Basket</w:t>
      </w:r>
      <w:r w:rsidRPr="001B3DE8">
        <w:rPr>
          <w:color w:val="000000" w:themeColor="text1"/>
        </w:rPr>
        <w:t xml:space="preserve"> at the top of the left-hand panel </w:t>
      </w:r>
      <w:r w:rsidR="00723805" w:rsidRPr="001B3DE8">
        <w:rPr>
          <w:color w:val="000000" w:themeColor="text1"/>
        </w:rPr>
        <w:t>and then</w:t>
      </w:r>
      <w:r w:rsidRPr="001B3DE8">
        <w:rPr>
          <w:color w:val="000000" w:themeColor="text1"/>
        </w:rPr>
        <w:t xml:space="preserve"> click </w:t>
      </w:r>
      <w:r w:rsidRPr="001B3DE8">
        <w:rPr>
          <w:b/>
          <w:color w:val="000000" w:themeColor="text1"/>
        </w:rPr>
        <w:t>Price</w:t>
      </w:r>
      <w:r w:rsidRPr="001B3DE8">
        <w:rPr>
          <w:color w:val="000000" w:themeColor="text1"/>
        </w:rPr>
        <w:t xml:space="preserve"> at the </w:t>
      </w:r>
      <w:r w:rsidR="00E561EC" w:rsidRPr="001B3DE8">
        <w:rPr>
          <w:color w:val="000000" w:themeColor="text1"/>
        </w:rPr>
        <w:t>bottom of the screen.</w:t>
      </w:r>
    </w:p>
    <w:p w14:paraId="193C05E9" w14:textId="31FA203D" w:rsidR="00E561EC" w:rsidRPr="001B3DE8" w:rsidRDefault="008E4207" w:rsidP="00E561EC">
      <w:pPr>
        <w:pStyle w:val="1NIMTrgMainText"/>
        <w:spacing w:before="300" w:after="300"/>
        <w:jc w:val="center"/>
        <w:rPr>
          <w:color w:val="000000" w:themeColor="text1"/>
        </w:rPr>
      </w:pPr>
      <w:ins w:id="1286" w:author="Claire Carbone" w:date="2015-01-21T15:08:00Z">
        <w:r>
          <w:rPr>
            <w:noProof/>
            <w:color w:val="000000" w:themeColor="text1"/>
          </w:rPr>
          <w:drawing>
            <wp:inline distT="0" distB="0" distL="0" distR="0" wp14:anchorId="1E3D4102" wp14:editId="159AE24D">
              <wp:extent cx="2390718" cy="2161309"/>
              <wp:effectExtent l="19050" t="19050" r="10160" b="10795"/>
              <wp:docPr id="27650" name="Picture 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90935" cy="2161505"/>
                      </a:xfrm>
                      <a:prstGeom prst="rect">
                        <a:avLst/>
                      </a:prstGeom>
                      <a:noFill/>
                      <a:ln>
                        <a:solidFill>
                          <a:schemeClr val="accent1"/>
                        </a:solidFill>
                      </a:ln>
                    </pic:spPr>
                  </pic:pic>
                </a:graphicData>
              </a:graphic>
            </wp:inline>
          </w:drawing>
        </w:r>
      </w:ins>
      <w:del w:id="1287" w:author="Claire Carbone" w:date="2015-01-21T15:08:00Z">
        <w:r w:rsidR="00586D32" w:rsidDel="008E4207">
          <w:rPr>
            <w:noProof/>
            <w:color w:val="000000" w:themeColor="text1"/>
          </w:rPr>
          <w:drawing>
            <wp:inline distT="0" distB="0" distL="0" distR="0" wp14:anchorId="716E08B3" wp14:editId="17ECB2CF">
              <wp:extent cx="1536056" cy="1378527"/>
              <wp:effectExtent l="19050" t="19050" r="26670" b="12700"/>
              <wp:docPr id="28014" name="Picture 2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536161" cy="1378621"/>
                      </a:xfrm>
                      <a:prstGeom prst="rect">
                        <a:avLst/>
                      </a:prstGeom>
                      <a:noFill/>
                      <a:ln>
                        <a:solidFill>
                          <a:schemeClr val="accent1"/>
                        </a:solidFill>
                      </a:ln>
                    </pic:spPr>
                  </pic:pic>
                </a:graphicData>
              </a:graphic>
            </wp:inline>
          </w:drawing>
        </w:r>
      </w:del>
    </w:p>
    <w:p w14:paraId="193C05EA" w14:textId="77777777" w:rsidR="00751529" w:rsidRPr="001B3DE8" w:rsidRDefault="003F40F4" w:rsidP="00517702">
      <w:pPr>
        <w:pStyle w:val="1NIMTrgMainText"/>
        <w:spacing w:before="200"/>
        <w:rPr>
          <w:color w:val="000000" w:themeColor="text1"/>
        </w:rPr>
      </w:pPr>
      <w:r w:rsidRPr="001B3DE8">
        <w:rPr>
          <w:color w:val="000000" w:themeColor="text1"/>
        </w:rPr>
        <w:t>As a result of these actions you should see the appropriate price information displayed</w:t>
      </w:r>
      <w:r w:rsidR="00283B06" w:rsidRPr="001B3DE8">
        <w:rPr>
          <w:color w:val="000000" w:themeColor="text1"/>
        </w:rPr>
        <w:t xml:space="preserve"> (see screenshot below)</w:t>
      </w:r>
      <w:r w:rsidRPr="001B3DE8">
        <w:rPr>
          <w:color w:val="000000" w:themeColor="text1"/>
        </w:rPr>
        <w:t xml:space="preserve">, giving the two </w:t>
      </w:r>
      <w:r w:rsidRPr="001B3DE8">
        <w:rPr>
          <w:b/>
          <w:color w:val="000000" w:themeColor="text1"/>
        </w:rPr>
        <w:t>Heavy Subscription</w:t>
      </w:r>
      <w:r w:rsidRPr="001B3DE8">
        <w:rPr>
          <w:color w:val="000000" w:themeColor="text1"/>
        </w:rPr>
        <w:t xml:space="preserve"> pricing options ($30 and $25), but </w:t>
      </w:r>
      <w:r w:rsidRPr="001B3DE8">
        <w:rPr>
          <w:color w:val="000000" w:themeColor="text1"/>
          <w:u w:val="single"/>
        </w:rPr>
        <w:t>not</w:t>
      </w:r>
      <w:r w:rsidRPr="001B3DE8">
        <w:rPr>
          <w:color w:val="000000" w:themeColor="text1"/>
        </w:rPr>
        <w:t xml:space="preserve"> the </w:t>
      </w:r>
      <w:r w:rsidRPr="001B3DE8">
        <w:rPr>
          <w:b/>
          <w:color w:val="000000" w:themeColor="text1"/>
        </w:rPr>
        <w:t xml:space="preserve">Setup Fee </w:t>
      </w:r>
      <w:r w:rsidR="00283B06" w:rsidRPr="001B3DE8">
        <w:rPr>
          <w:color w:val="000000" w:themeColor="text1"/>
        </w:rPr>
        <w:t xml:space="preserve">charge ($100), which we configured earlier to be applied only in the cases of the </w:t>
      </w:r>
      <w:r w:rsidR="00283B06" w:rsidRPr="001B3DE8">
        <w:rPr>
          <w:b/>
          <w:color w:val="000000" w:themeColor="text1"/>
        </w:rPr>
        <w:t xml:space="preserve">Regular </w:t>
      </w:r>
      <w:r w:rsidR="00283B06" w:rsidRPr="001B3DE8">
        <w:rPr>
          <w:color w:val="000000" w:themeColor="text1"/>
        </w:rPr>
        <w:t xml:space="preserve">and </w:t>
      </w:r>
      <w:r w:rsidR="00283B06" w:rsidRPr="001B3DE8">
        <w:rPr>
          <w:b/>
          <w:color w:val="000000" w:themeColor="text1"/>
        </w:rPr>
        <w:t>Light</w:t>
      </w:r>
      <w:r w:rsidR="00283B06" w:rsidRPr="001B3DE8">
        <w:rPr>
          <w:color w:val="000000" w:themeColor="text1"/>
        </w:rPr>
        <w:t xml:space="preserve"> subscription options.</w:t>
      </w:r>
    </w:p>
    <w:p w14:paraId="193C05EB" w14:textId="3246D030" w:rsidR="00E561EC" w:rsidRPr="001B3DE8" w:rsidRDefault="008E4207" w:rsidP="00D31F5F">
      <w:pPr>
        <w:pStyle w:val="1NIMTrgMainText"/>
        <w:spacing w:before="300" w:after="300"/>
        <w:jc w:val="center"/>
        <w:rPr>
          <w:color w:val="000000" w:themeColor="text1"/>
        </w:rPr>
      </w:pPr>
      <w:ins w:id="1288" w:author="Claire Carbone" w:date="2015-01-21T15:09:00Z">
        <w:r>
          <w:rPr>
            <w:noProof/>
            <w:color w:val="000000" w:themeColor="text1"/>
          </w:rPr>
          <w:drawing>
            <wp:inline distT="0" distB="0" distL="0" distR="0" wp14:anchorId="7EA49FFF" wp14:editId="760DFACD">
              <wp:extent cx="5519477" cy="2105891"/>
              <wp:effectExtent l="19050" t="19050" r="24130" b="27940"/>
              <wp:docPr id="27651" name="Picture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519423" cy="2105870"/>
                      </a:xfrm>
                      <a:prstGeom prst="rect">
                        <a:avLst/>
                      </a:prstGeom>
                      <a:noFill/>
                      <a:ln>
                        <a:solidFill>
                          <a:schemeClr val="accent1"/>
                        </a:solidFill>
                      </a:ln>
                    </pic:spPr>
                  </pic:pic>
                </a:graphicData>
              </a:graphic>
            </wp:inline>
          </w:drawing>
        </w:r>
      </w:ins>
      <w:del w:id="1289" w:author="Claire Carbone" w:date="2015-01-20T17:15:00Z">
        <w:r w:rsidR="00586D32" w:rsidDel="004B198D">
          <w:rPr>
            <w:noProof/>
            <w:color w:val="000000" w:themeColor="text1"/>
          </w:rPr>
          <w:drawing>
            <wp:inline distT="0" distB="0" distL="0" distR="0" wp14:anchorId="64E43DF2" wp14:editId="7AB199F6">
              <wp:extent cx="5936615" cy="2279015"/>
              <wp:effectExtent l="19050" t="19050" r="26035" b="26035"/>
              <wp:docPr id="28015" name="Picture 2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36615" cy="2279015"/>
                      </a:xfrm>
                      <a:prstGeom prst="rect">
                        <a:avLst/>
                      </a:prstGeom>
                      <a:noFill/>
                      <a:ln>
                        <a:solidFill>
                          <a:schemeClr val="accent1"/>
                        </a:solidFill>
                      </a:ln>
                    </pic:spPr>
                  </pic:pic>
                </a:graphicData>
              </a:graphic>
            </wp:inline>
          </w:drawing>
        </w:r>
      </w:del>
    </w:p>
    <w:p w14:paraId="193C05EC" w14:textId="77777777" w:rsidR="00751529" w:rsidRPr="001B3DE8" w:rsidRDefault="00FA61B4" w:rsidP="00917A5F">
      <w:pPr>
        <w:pStyle w:val="1NIMTrgMainText"/>
        <w:numPr>
          <w:ilvl w:val="0"/>
          <w:numId w:val="44"/>
        </w:numPr>
        <w:spacing w:before="200"/>
        <w:ind w:left="426" w:hanging="426"/>
        <w:rPr>
          <w:color w:val="000000" w:themeColor="text1"/>
        </w:rPr>
      </w:pPr>
      <w:r w:rsidRPr="001B3DE8">
        <w:rPr>
          <w:color w:val="000000" w:themeColor="text1"/>
        </w:rPr>
        <w:t xml:space="preserve">Click back onto the </w:t>
      </w:r>
      <w:r w:rsidRPr="001B3DE8">
        <w:rPr>
          <w:b/>
          <w:color w:val="000000" w:themeColor="text1"/>
        </w:rPr>
        <w:t>Very High Speed Internet</w:t>
      </w:r>
      <w:r w:rsidRPr="001B3DE8">
        <w:rPr>
          <w:color w:val="000000" w:themeColor="text1"/>
        </w:rPr>
        <w:t xml:space="preserve"> option on the left, then de-select </w:t>
      </w:r>
      <w:r w:rsidRPr="001B3DE8">
        <w:rPr>
          <w:b/>
          <w:color w:val="000000" w:themeColor="text1"/>
        </w:rPr>
        <w:t xml:space="preserve">Heavy Internet Access </w:t>
      </w:r>
      <w:r w:rsidRPr="001B3DE8">
        <w:rPr>
          <w:color w:val="000000" w:themeColor="text1"/>
        </w:rPr>
        <w:t xml:space="preserve">in the </w:t>
      </w:r>
      <w:r w:rsidRPr="001B3DE8">
        <w:rPr>
          <w:b/>
          <w:color w:val="000000" w:themeColor="text1"/>
        </w:rPr>
        <w:t xml:space="preserve">Class of Service </w:t>
      </w:r>
      <w:r w:rsidRPr="001B3DE8">
        <w:t xml:space="preserve">panel, clicking </w:t>
      </w:r>
      <w:r w:rsidRPr="001B3DE8">
        <w:rPr>
          <w:b/>
        </w:rPr>
        <w:t>OK</w:t>
      </w:r>
      <w:r w:rsidRPr="001B3DE8">
        <w:t xml:space="preserve"> in the resulting confirmation dialog box.</w:t>
      </w:r>
    </w:p>
    <w:p w14:paraId="193C05ED" w14:textId="77777777" w:rsidR="00FA61B4" w:rsidRPr="001B3DE8" w:rsidRDefault="00FA61B4" w:rsidP="00917A5F">
      <w:pPr>
        <w:pStyle w:val="1NIMTrgMainText"/>
        <w:numPr>
          <w:ilvl w:val="0"/>
          <w:numId w:val="44"/>
        </w:numPr>
        <w:spacing w:before="200"/>
        <w:ind w:left="426" w:hanging="426"/>
        <w:rPr>
          <w:color w:val="000000" w:themeColor="text1"/>
        </w:rPr>
      </w:pPr>
      <w:r w:rsidRPr="001B3DE8">
        <w:rPr>
          <w:color w:val="000000" w:themeColor="text1"/>
        </w:rPr>
        <w:t xml:space="preserve">Now select the </w:t>
      </w:r>
      <w:r w:rsidRPr="001B3DE8">
        <w:rPr>
          <w:b/>
          <w:color w:val="000000" w:themeColor="text1"/>
        </w:rPr>
        <w:t xml:space="preserve">Light Internet Access </w:t>
      </w:r>
      <w:r w:rsidRPr="001B3DE8">
        <w:rPr>
          <w:color w:val="000000" w:themeColor="text1"/>
        </w:rPr>
        <w:t xml:space="preserve">instead and test the basket once more for pricing. This time you should see that, along with the </w:t>
      </w:r>
      <w:r w:rsidRPr="001B3DE8">
        <w:rPr>
          <w:b/>
          <w:color w:val="000000" w:themeColor="text1"/>
        </w:rPr>
        <w:t>Light Subscription</w:t>
      </w:r>
      <w:r w:rsidRPr="001B3DE8">
        <w:rPr>
          <w:color w:val="000000" w:themeColor="text1"/>
        </w:rPr>
        <w:t xml:space="preserve"> prices ($12 and $10), the </w:t>
      </w:r>
      <w:r w:rsidRPr="001B3DE8">
        <w:rPr>
          <w:b/>
          <w:color w:val="000000" w:themeColor="text1"/>
        </w:rPr>
        <w:t>Setup Fee</w:t>
      </w:r>
      <w:r w:rsidR="00D31F5F" w:rsidRPr="001B3DE8">
        <w:rPr>
          <w:color w:val="000000" w:themeColor="text1"/>
        </w:rPr>
        <w:t xml:space="preserve"> charge of $100 is also applied:</w:t>
      </w:r>
    </w:p>
    <w:p w14:paraId="193C05EE" w14:textId="039A594B" w:rsidR="00D31F5F" w:rsidRPr="001B3DE8" w:rsidRDefault="008E4207">
      <w:pPr>
        <w:pStyle w:val="1NIMTrgMainText"/>
        <w:spacing w:before="300" w:after="300"/>
        <w:ind w:left="426"/>
        <w:rPr>
          <w:color w:val="000000" w:themeColor="text1"/>
        </w:rPr>
        <w:pPrChange w:id="1290" w:author="Claire Carbone" w:date="2015-01-20T17:22:00Z">
          <w:pPr>
            <w:pStyle w:val="1NIMTrgMainText"/>
            <w:spacing w:before="300" w:after="300"/>
            <w:jc w:val="center"/>
          </w:pPr>
        </w:pPrChange>
      </w:pPr>
      <w:ins w:id="1291" w:author="Claire Carbone" w:date="2015-01-21T15:11:00Z">
        <w:r>
          <w:rPr>
            <w:noProof/>
            <w:color w:val="000000" w:themeColor="text1"/>
          </w:rPr>
          <w:drawing>
            <wp:inline distT="0" distB="0" distL="0" distR="0" wp14:anchorId="1C13E346" wp14:editId="31D59D85">
              <wp:extent cx="5271182" cy="2934135"/>
              <wp:effectExtent l="19050" t="19050" r="24765" b="19050"/>
              <wp:docPr id="27652" name="Picture 2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1551" cy="2934340"/>
                      </a:xfrm>
                      <a:prstGeom prst="rect">
                        <a:avLst/>
                      </a:prstGeom>
                      <a:noFill/>
                      <a:ln>
                        <a:solidFill>
                          <a:schemeClr val="accent1"/>
                        </a:solidFill>
                      </a:ln>
                    </pic:spPr>
                  </pic:pic>
                </a:graphicData>
              </a:graphic>
            </wp:inline>
          </w:drawing>
        </w:r>
      </w:ins>
      <w:del w:id="1292" w:author="Claire Carbone" w:date="2015-01-20T17:17:00Z">
        <w:r w:rsidR="00431422" w:rsidDel="00F57AA4">
          <w:rPr>
            <w:noProof/>
            <w:color w:val="000000" w:themeColor="text1"/>
          </w:rPr>
          <w:drawing>
            <wp:inline distT="0" distB="0" distL="0" distR="0" wp14:anchorId="4D24E64A" wp14:editId="7D0F812E">
              <wp:extent cx="5936615" cy="3103245"/>
              <wp:effectExtent l="19050" t="19050" r="26035" b="20955"/>
              <wp:docPr id="28016" name="Picture 2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36615" cy="3103245"/>
                      </a:xfrm>
                      <a:prstGeom prst="rect">
                        <a:avLst/>
                      </a:prstGeom>
                      <a:noFill/>
                      <a:ln>
                        <a:solidFill>
                          <a:schemeClr val="accent1"/>
                        </a:solidFill>
                      </a:ln>
                    </pic:spPr>
                  </pic:pic>
                </a:graphicData>
              </a:graphic>
            </wp:inline>
          </w:drawing>
        </w:r>
      </w:del>
    </w:p>
    <w:p w14:paraId="193C05EF" w14:textId="77777777" w:rsidR="00FA61B4" w:rsidRDefault="00FA61B4" w:rsidP="00FA61B4">
      <w:pPr>
        <w:pStyle w:val="1NIMTrgMainText"/>
        <w:spacing w:before="200"/>
        <w:rPr>
          <w:color w:val="000000" w:themeColor="text1"/>
        </w:rPr>
      </w:pPr>
      <w:r w:rsidRPr="001B3DE8">
        <w:rPr>
          <w:color w:val="000000" w:themeColor="text1"/>
        </w:rPr>
        <w:t xml:space="preserve">To complete your testing procedure, test the pricing of the basket when the </w:t>
      </w:r>
      <w:r w:rsidRPr="001B3DE8">
        <w:rPr>
          <w:b/>
          <w:color w:val="000000" w:themeColor="text1"/>
        </w:rPr>
        <w:t xml:space="preserve">Regular Subscription </w:t>
      </w:r>
      <w:r w:rsidRPr="001B3DE8">
        <w:rPr>
          <w:color w:val="000000" w:themeColor="text1"/>
        </w:rPr>
        <w:t>option is chosen</w:t>
      </w:r>
      <w:r w:rsidR="000452F5" w:rsidRPr="001B3DE8">
        <w:rPr>
          <w:color w:val="000000" w:themeColor="text1"/>
        </w:rPr>
        <w:t>. Once again the setup fee charge should be applied, along with the subscription charge options of $20 and $15.</w:t>
      </w:r>
    </w:p>
    <w:p w14:paraId="1FEF2C99" w14:textId="77777777" w:rsidR="004B28B9" w:rsidRDefault="008E4207">
      <w:pPr>
        <w:pStyle w:val="1NIMTrgMainText"/>
        <w:spacing w:before="200"/>
        <w:ind w:left="426"/>
        <w:rPr>
          <w:ins w:id="1293" w:author="Claire Carbone" w:date="2015-01-21T15:14:00Z"/>
          <w:color w:val="000000" w:themeColor="text1"/>
        </w:rPr>
        <w:pPrChange w:id="1294" w:author="Claire Carbone" w:date="2015-01-20T17:22:00Z">
          <w:pPr>
            <w:pStyle w:val="1NIMTrgMainText"/>
            <w:spacing w:before="200"/>
          </w:pPr>
        </w:pPrChange>
      </w:pPr>
      <w:ins w:id="1295" w:author="Claire Carbone" w:date="2015-01-21T15:13:00Z">
        <w:r>
          <w:rPr>
            <w:noProof/>
            <w:color w:val="000000" w:themeColor="text1"/>
          </w:rPr>
          <w:drawing>
            <wp:inline distT="0" distB="0" distL="0" distR="0" wp14:anchorId="11C85A13" wp14:editId="78C295FF">
              <wp:extent cx="5285218" cy="2867891"/>
              <wp:effectExtent l="19050" t="19050" r="10795" b="27940"/>
              <wp:docPr id="27653" name="Picture 2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93848" cy="2872574"/>
                      </a:xfrm>
                      <a:prstGeom prst="rect">
                        <a:avLst/>
                      </a:prstGeom>
                      <a:noFill/>
                      <a:ln>
                        <a:solidFill>
                          <a:schemeClr val="accent1"/>
                        </a:solidFill>
                      </a:ln>
                    </pic:spPr>
                  </pic:pic>
                </a:graphicData>
              </a:graphic>
            </wp:inline>
          </w:drawing>
        </w:r>
      </w:ins>
    </w:p>
    <w:p w14:paraId="26D4D2D6" w14:textId="4D69A57B" w:rsidR="00431422" w:rsidRPr="001B3DE8" w:rsidRDefault="00FA76A7">
      <w:pPr>
        <w:pStyle w:val="1NIMTrgMainText"/>
        <w:numPr>
          <w:ilvl w:val="0"/>
          <w:numId w:val="44"/>
        </w:numPr>
        <w:spacing w:before="200"/>
        <w:rPr>
          <w:color w:val="000000" w:themeColor="text1"/>
        </w:rPr>
        <w:pPrChange w:id="1296" w:author="Claire Carbone" w:date="2015-01-21T15:16:00Z">
          <w:pPr>
            <w:pStyle w:val="1NIMTrgMainText"/>
            <w:spacing w:before="200"/>
          </w:pPr>
        </w:pPrChange>
      </w:pPr>
      <w:ins w:id="1297" w:author="Claire Carbone" w:date="2015-01-21T15:14:00Z">
        <w:r w:rsidRPr="001B3DE8">
          <w:rPr>
            <w:color w:val="000000" w:themeColor="text1"/>
          </w:rPr>
          <w:t xml:space="preserve">Turn off the testing mode: </w:t>
        </w:r>
        <w:r w:rsidRPr="001B3DE8">
          <w:rPr>
            <w:i/>
            <w:color w:val="000000" w:themeColor="text1"/>
          </w:rPr>
          <w:t>Test Mode &gt; Turn Off</w:t>
        </w:r>
        <w:r w:rsidRPr="001B3DE8">
          <w:rPr>
            <w:color w:val="000000" w:themeColor="text1"/>
          </w:rPr>
          <w:t>, and the Catalog Designer screen will go blank as it did before, awaiting the next user action</w:t>
        </w:r>
        <w:r w:rsidDel="00F57AA4">
          <w:rPr>
            <w:noProof/>
            <w:color w:val="000000" w:themeColor="text1"/>
          </w:rPr>
          <w:t xml:space="preserve"> </w:t>
        </w:r>
      </w:ins>
      <w:del w:id="1298" w:author="Claire Carbone" w:date="2015-01-20T17:20:00Z">
        <w:r w:rsidR="00431422" w:rsidDel="00F57AA4">
          <w:rPr>
            <w:noProof/>
            <w:color w:val="000000" w:themeColor="text1"/>
          </w:rPr>
          <w:drawing>
            <wp:inline distT="0" distB="0" distL="0" distR="0" wp14:anchorId="0EF71884" wp14:editId="4B80A663">
              <wp:extent cx="5936615" cy="3006725"/>
              <wp:effectExtent l="19050" t="19050" r="26035" b="22225"/>
              <wp:docPr id="28017" name="Picture 28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36615" cy="3006725"/>
                      </a:xfrm>
                      <a:prstGeom prst="rect">
                        <a:avLst/>
                      </a:prstGeom>
                      <a:noFill/>
                      <a:ln>
                        <a:solidFill>
                          <a:schemeClr val="accent1"/>
                        </a:solidFill>
                      </a:ln>
                    </pic:spPr>
                  </pic:pic>
                </a:graphicData>
              </a:graphic>
            </wp:inline>
          </w:drawing>
        </w:r>
      </w:del>
    </w:p>
    <w:p w14:paraId="193C05F0" w14:textId="602A3715" w:rsidR="000452F5" w:rsidRPr="001B3DE8" w:rsidDel="00F57AA4" w:rsidRDefault="000452F5" w:rsidP="00917A5F">
      <w:pPr>
        <w:pStyle w:val="1NIMTrgMainText"/>
        <w:numPr>
          <w:ilvl w:val="0"/>
          <w:numId w:val="44"/>
        </w:numPr>
        <w:spacing w:before="200"/>
        <w:ind w:left="426" w:hanging="426"/>
        <w:rPr>
          <w:del w:id="1299" w:author="Claire Carbone" w:date="2015-01-20T17:22:00Z"/>
          <w:color w:val="000000" w:themeColor="text1"/>
        </w:rPr>
      </w:pPr>
      <w:del w:id="1300" w:author="Claire Carbone" w:date="2015-01-20T17:22:00Z">
        <w:r w:rsidRPr="001B3DE8" w:rsidDel="00F57AA4">
          <w:rPr>
            <w:color w:val="000000" w:themeColor="text1"/>
          </w:rPr>
          <w:delText xml:space="preserve">Turn off the testing mode: </w:delText>
        </w:r>
        <w:r w:rsidRPr="001B3DE8" w:rsidDel="00F57AA4">
          <w:rPr>
            <w:i/>
            <w:color w:val="000000" w:themeColor="text1"/>
          </w:rPr>
          <w:delText>Test Mode &gt; Turn Off</w:delText>
        </w:r>
        <w:r w:rsidRPr="001B3DE8" w:rsidDel="00F57AA4">
          <w:rPr>
            <w:color w:val="000000" w:themeColor="text1"/>
          </w:rPr>
          <w:delText>, and the Catalog Designer screen will go blank as it did before, awaiting the next user action.</w:delText>
        </w:r>
        <w:bookmarkStart w:id="1301" w:name="_Toc409617029"/>
        <w:bookmarkEnd w:id="1301"/>
      </w:del>
    </w:p>
    <w:p w14:paraId="193C05F1" w14:textId="77777777" w:rsidR="00680A76" w:rsidRPr="001B3DE8" w:rsidRDefault="00CC28D3" w:rsidP="00680A76">
      <w:pPr>
        <w:pStyle w:val="Heading2"/>
        <w:tabs>
          <w:tab w:val="clear" w:pos="1701"/>
        </w:tabs>
        <w:spacing w:line="276" w:lineRule="auto"/>
        <w:ind w:left="851" w:hanging="851"/>
        <w:rPr>
          <w:color w:val="000000" w:themeColor="text1"/>
        </w:rPr>
      </w:pPr>
      <w:bookmarkStart w:id="1302" w:name="_Toc409617030"/>
      <w:r w:rsidRPr="001B3DE8">
        <w:rPr>
          <w:color w:val="000000" w:themeColor="text1"/>
        </w:rPr>
        <w:t>Extension e</w:t>
      </w:r>
      <w:r w:rsidR="00680A76" w:rsidRPr="001B3DE8">
        <w:rPr>
          <w:color w:val="000000" w:themeColor="text1"/>
        </w:rPr>
        <w:t>xercise 1</w:t>
      </w:r>
      <w:r w:rsidR="00D80EAB" w:rsidRPr="001B3DE8">
        <w:rPr>
          <w:color w:val="000000" w:themeColor="text1"/>
        </w:rPr>
        <w:t>1</w:t>
      </w:r>
      <w:r w:rsidRPr="001B3DE8">
        <w:rPr>
          <w:color w:val="000000" w:themeColor="text1"/>
        </w:rPr>
        <w:t xml:space="preserve"> (OPTIONAL)</w:t>
      </w:r>
      <w:r w:rsidR="00680A76" w:rsidRPr="001B3DE8">
        <w:rPr>
          <w:color w:val="000000" w:themeColor="text1"/>
        </w:rPr>
        <w:t xml:space="preserve">: </w:t>
      </w:r>
      <w:r w:rsidR="00646EEF" w:rsidRPr="001B3DE8">
        <w:rPr>
          <w:color w:val="000000" w:themeColor="text1"/>
        </w:rPr>
        <w:t>Introduce setup discount for residential customers</w:t>
      </w:r>
      <w:bookmarkEnd w:id="1302"/>
    </w:p>
    <w:p w14:paraId="193C05F2" w14:textId="77777777" w:rsidR="00CC28D3" w:rsidRPr="001B3DE8" w:rsidRDefault="00CC28D3" w:rsidP="00CC28D3">
      <w:pPr>
        <w:pStyle w:val="1NIMTrgMainText"/>
        <w:spacing w:before="200"/>
        <w:rPr>
          <w:color w:val="000000" w:themeColor="text1"/>
        </w:rPr>
      </w:pPr>
      <w:r w:rsidRPr="001B3DE8">
        <w:rPr>
          <w:color w:val="000000" w:themeColor="text1"/>
        </w:rPr>
        <w:t xml:space="preserve">In this optional extension exercise we ask you to perform some actions in the Catalog Designer without the detailed support you have been provided within all the previous exercises. </w:t>
      </w:r>
    </w:p>
    <w:p w14:paraId="193C05F3" w14:textId="77777777" w:rsidR="00CC28D3" w:rsidRPr="001B3DE8" w:rsidRDefault="00CC28D3" w:rsidP="00CC28D3">
      <w:pPr>
        <w:pStyle w:val="1NIMTrgMainText"/>
        <w:spacing w:before="200"/>
        <w:rPr>
          <w:color w:val="000000" w:themeColor="text1"/>
        </w:rPr>
      </w:pPr>
      <w:r w:rsidRPr="001B3DE8">
        <w:rPr>
          <w:color w:val="000000" w:themeColor="text1"/>
        </w:rPr>
        <w:t xml:space="preserve">To ensure you are working along the right track, we have provided you here with the declared objective, and a high-level list of actions required </w:t>
      </w:r>
      <w:proofErr w:type="gramStart"/>
      <w:r w:rsidRPr="001B3DE8">
        <w:rPr>
          <w:color w:val="000000" w:themeColor="text1"/>
        </w:rPr>
        <w:t>to achieve</w:t>
      </w:r>
      <w:proofErr w:type="gramEnd"/>
      <w:r w:rsidRPr="001B3DE8">
        <w:rPr>
          <w:color w:val="000000" w:themeColor="text1"/>
        </w:rPr>
        <w:t xml:space="preserve"> that objective. The rest is up to you, using the knowledge you have gained during this course and your general understanding of how things work in the system. If you really get stuck you can ask the instructor, whose advice will be free, though your p</w:t>
      </w:r>
      <w:r w:rsidR="00723805">
        <w:rPr>
          <w:color w:val="000000" w:themeColor="text1"/>
        </w:rPr>
        <w:t>ride may be dented slightly…</w:t>
      </w:r>
    </w:p>
    <w:p w14:paraId="193C05F4" w14:textId="77777777" w:rsidR="00680A76" w:rsidRPr="001B3DE8" w:rsidRDefault="00646EEF" w:rsidP="00401FCE">
      <w:pPr>
        <w:spacing w:before="200" w:after="200" w:line="276" w:lineRule="auto"/>
        <w:rPr>
          <w:rFonts w:cs="Arial"/>
          <w:color w:val="000000" w:themeColor="text1"/>
          <w:sz w:val="20"/>
          <w:szCs w:val="20"/>
        </w:rPr>
      </w:pPr>
      <w:r w:rsidRPr="001B3DE8">
        <w:rPr>
          <w:rFonts w:cs="Arial"/>
          <w:color w:val="000000" w:themeColor="text1"/>
          <w:sz w:val="20"/>
          <w:szCs w:val="20"/>
        </w:rPr>
        <w:t>In Exercise 9 you created a new context called ‘</w:t>
      </w:r>
      <w:r w:rsidRPr="001B3DE8">
        <w:rPr>
          <w:rFonts w:cs="Arial"/>
          <w:b/>
          <w:color w:val="000000" w:themeColor="text1"/>
          <w:sz w:val="20"/>
          <w:szCs w:val="20"/>
        </w:rPr>
        <w:t>Context 1</w:t>
      </w:r>
      <w:r w:rsidRPr="001B3DE8">
        <w:rPr>
          <w:rFonts w:cs="Arial"/>
          <w:color w:val="000000" w:themeColor="text1"/>
          <w:sz w:val="20"/>
          <w:szCs w:val="20"/>
        </w:rPr>
        <w:t>’ and a context attribute</w:t>
      </w:r>
      <w:r w:rsidR="00680A76" w:rsidRPr="001B3DE8">
        <w:rPr>
          <w:rFonts w:cs="Arial"/>
          <w:color w:val="000000" w:themeColor="text1"/>
          <w:sz w:val="20"/>
          <w:szCs w:val="20"/>
        </w:rPr>
        <w:t xml:space="preserve"> </w:t>
      </w:r>
      <w:r w:rsidRPr="001B3DE8">
        <w:rPr>
          <w:rFonts w:cs="Arial"/>
          <w:color w:val="000000" w:themeColor="text1"/>
          <w:sz w:val="20"/>
          <w:szCs w:val="20"/>
        </w:rPr>
        <w:t>called ‘</w:t>
      </w:r>
      <w:r w:rsidRPr="001B3DE8">
        <w:rPr>
          <w:rFonts w:cs="Arial"/>
          <w:b/>
          <w:color w:val="000000" w:themeColor="text1"/>
          <w:sz w:val="20"/>
          <w:szCs w:val="20"/>
        </w:rPr>
        <w:t>Market Segment</w:t>
      </w:r>
      <w:r w:rsidRPr="001B3DE8">
        <w:rPr>
          <w:rFonts w:cs="Arial"/>
          <w:color w:val="000000" w:themeColor="text1"/>
          <w:sz w:val="20"/>
          <w:szCs w:val="20"/>
        </w:rPr>
        <w:t xml:space="preserve">, the purpose of which was to define whether or not the current customer was </w:t>
      </w:r>
      <w:r w:rsidRPr="001B3DE8">
        <w:rPr>
          <w:rFonts w:cs="Arial"/>
          <w:i/>
          <w:color w:val="000000" w:themeColor="text1"/>
          <w:sz w:val="20"/>
          <w:szCs w:val="20"/>
        </w:rPr>
        <w:t xml:space="preserve">residential </w:t>
      </w:r>
      <w:r w:rsidRPr="001B3DE8">
        <w:rPr>
          <w:rFonts w:cs="Arial"/>
          <w:color w:val="000000" w:themeColor="text1"/>
          <w:sz w:val="20"/>
          <w:szCs w:val="20"/>
        </w:rPr>
        <w:t xml:space="preserve">or </w:t>
      </w:r>
      <w:r w:rsidRPr="001B3DE8">
        <w:rPr>
          <w:rFonts w:cs="Arial"/>
          <w:i/>
          <w:color w:val="000000" w:themeColor="text1"/>
          <w:sz w:val="20"/>
          <w:szCs w:val="20"/>
        </w:rPr>
        <w:t xml:space="preserve">commercial </w:t>
      </w:r>
      <w:r w:rsidRPr="001B3DE8">
        <w:rPr>
          <w:rFonts w:cs="Arial"/>
          <w:color w:val="000000" w:themeColor="text1"/>
          <w:sz w:val="20"/>
          <w:szCs w:val="20"/>
        </w:rPr>
        <w:t xml:space="preserve">when </w:t>
      </w:r>
      <w:r w:rsidRPr="001B3DE8">
        <w:rPr>
          <w:rFonts w:cs="Arial"/>
          <w:b/>
          <w:color w:val="000000" w:themeColor="text1"/>
          <w:sz w:val="20"/>
          <w:szCs w:val="20"/>
        </w:rPr>
        <w:t>Context 1</w:t>
      </w:r>
      <w:r w:rsidRPr="001B3DE8">
        <w:rPr>
          <w:rFonts w:cs="Arial"/>
          <w:color w:val="000000" w:themeColor="text1"/>
          <w:sz w:val="20"/>
          <w:szCs w:val="20"/>
        </w:rPr>
        <w:t xml:space="preserve"> was set as the ‘default context’. The logic for this scenario was embedded in a related rule called ‘</w:t>
      </w:r>
      <w:r w:rsidRPr="001B3DE8">
        <w:rPr>
          <w:rFonts w:cs="Arial"/>
          <w:b/>
          <w:color w:val="000000" w:themeColor="text1"/>
          <w:sz w:val="20"/>
          <w:szCs w:val="20"/>
        </w:rPr>
        <w:t>Is Residential</w:t>
      </w:r>
      <w:r w:rsidRPr="001B3DE8">
        <w:rPr>
          <w:rFonts w:cs="Arial"/>
          <w:color w:val="000000" w:themeColor="text1"/>
          <w:sz w:val="20"/>
          <w:szCs w:val="20"/>
        </w:rPr>
        <w:t>’.</w:t>
      </w:r>
    </w:p>
    <w:p w14:paraId="193C05F5" w14:textId="77777777" w:rsidR="00E8757E" w:rsidRPr="001B3DE8" w:rsidRDefault="00401FCE" w:rsidP="00E8757E">
      <w:pPr>
        <w:pStyle w:val="1NIMTrgMainText"/>
        <w:spacing w:before="200"/>
        <w:rPr>
          <w:color w:val="000000" w:themeColor="text1"/>
        </w:rPr>
      </w:pPr>
      <w:r w:rsidRPr="001B3DE8">
        <w:rPr>
          <w:color w:val="000000" w:themeColor="text1"/>
        </w:rPr>
        <w:t xml:space="preserve">Your objective here is to configure the system so that when services are added to the basket, a setup fee discount of 20% is given to customers who are </w:t>
      </w:r>
      <w:r w:rsidRPr="001B3DE8">
        <w:rPr>
          <w:i/>
          <w:color w:val="000000" w:themeColor="text1"/>
        </w:rPr>
        <w:t>residential</w:t>
      </w:r>
      <w:r w:rsidRPr="001B3DE8">
        <w:rPr>
          <w:color w:val="000000" w:themeColor="text1"/>
        </w:rPr>
        <w:t xml:space="preserve">, at the same time ensuring that </w:t>
      </w:r>
      <w:r w:rsidRPr="001B3DE8">
        <w:rPr>
          <w:i/>
          <w:color w:val="000000" w:themeColor="text1"/>
        </w:rPr>
        <w:t>commercial</w:t>
      </w:r>
      <w:r w:rsidRPr="001B3DE8">
        <w:rPr>
          <w:color w:val="000000" w:themeColor="text1"/>
        </w:rPr>
        <w:t xml:space="preserve"> customers pay the full amount ($100).</w:t>
      </w:r>
    </w:p>
    <w:p w14:paraId="193C05F6" w14:textId="77777777" w:rsidR="000301E8" w:rsidRPr="001B3DE8" w:rsidRDefault="000301E8" w:rsidP="000301E8">
      <w:pPr>
        <w:pStyle w:val="1NIMTrgMainText"/>
        <w:spacing w:before="200"/>
        <w:rPr>
          <w:color w:val="000000" w:themeColor="text1"/>
        </w:rPr>
      </w:pPr>
      <w:r w:rsidRPr="001B3DE8">
        <w:rPr>
          <w:color w:val="000000" w:themeColor="text1"/>
        </w:rPr>
        <w:t>To help you with this task, here is a high-level list of actions that you need to take:</w:t>
      </w:r>
    </w:p>
    <w:p w14:paraId="3D02E594" w14:textId="4DB9F503" w:rsidR="004E665C" w:rsidRPr="001A607B" w:rsidRDefault="000301E8">
      <w:pPr>
        <w:pStyle w:val="WOSSbulletlist"/>
        <w:numPr>
          <w:ilvl w:val="0"/>
          <w:numId w:val="45"/>
        </w:numPr>
        <w:spacing w:before="200"/>
        <w:ind w:left="426" w:hanging="426"/>
        <w:contextualSpacing w:val="0"/>
        <w:rPr>
          <w:color w:val="000000" w:themeColor="text1"/>
          <w:sz w:val="20"/>
          <w:szCs w:val="20"/>
        </w:rPr>
      </w:pPr>
      <w:r w:rsidRPr="001B3DE8">
        <w:rPr>
          <w:color w:val="000000" w:themeColor="text1"/>
          <w:sz w:val="20"/>
          <w:szCs w:val="20"/>
        </w:rPr>
        <w:t xml:space="preserve">Create a new </w:t>
      </w:r>
      <w:r w:rsidRPr="001B3DE8">
        <w:rPr>
          <w:b/>
          <w:color w:val="000000" w:themeColor="text1"/>
          <w:sz w:val="20"/>
          <w:szCs w:val="20"/>
        </w:rPr>
        <w:t>Charge Type</w:t>
      </w:r>
      <w:r w:rsidRPr="001B3DE8">
        <w:rPr>
          <w:color w:val="000000" w:themeColor="text1"/>
          <w:sz w:val="20"/>
          <w:szCs w:val="20"/>
        </w:rPr>
        <w:t xml:space="preserve"> called ‘</w:t>
      </w:r>
      <w:r w:rsidRPr="001B3DE8">
        <w:rPr>
          <w:b/>
          <w:color w:val="000000" w:themeColor="text1"/>
          <w:sz w:val="20"/>
          <w:szCs w:val="20"/>
        </w:rPr>
        <w:t>Setup Discount</w:t>
      </w:r>
      <w:r w:rsidRPr="001B3DE8">
        <w:rPr>
          <w:color w:val="000000" w:themeColor="text1"/>
          <w:sz w:val="20"/>
          <w:szCs w:val="20"/>
        </w:rPr>
        <w:t xml:space="preserve">’, offering </w:t>
      </w:r>
      <w:r w:rsidR="0005605C" w:rsidRPr="001B3DE8">
        <w:rPr>
          <w:color w:val="000000" w:themeColor="text1"/>
          <w:sz w:val="20"/>
          <w:szCs w:val="20"/>
        </w:rPr>
        <w:t xml:space="preserve">a 20% discount on the setup fee for </w:t>
      </w:r>
      <w:r w:rsidR="0005605C" w:rsidRPr="001B3DE8">
        <w:rPr>
          <w:i/>
          <w:color w:val="000000" w:themeColor="text1"/>
          <w:sz w:val="20"/>
          <w:szCs w:val="20"/>
        </w:rPr>
        <w:t xml:space="preserve">residential </w:t>
      </w:r>
      <w:r w:rsidR="0005605C" w:rsidRPr="001B3DE8">
        <w:rPr>
          <w:color w:val="000000" w:themeColor="text1"/>
          <w:sz w:val="20"/>
          <w:szCs w:val="20"/>
        </w:rPr>
        <w:t>customers.</w:t>
      </w:r>
      <w:r w:rsidR="00DB5CF6" w:rsidRPr="001B3DE8">
        <w:rPr>
          <w:color w:val="000000" w:themeColor="text1"/>
          <w:sz w:val="20"/>
          <w:szCs w:val="20"/>
        </w:rPr>
        <w:t xml:space="preserve"> (</w:t>
      </w:r>
      <w:r w:rsidR="00DB5CF6" w:rsidRPr="001B3DE8">
        <w:rPr>
          <w:i/>
          <w:color w:val="000000" w:themeColor="text1"/>
          <w:sz w:val="20"/>
          <w:szCs w:val="20"/>
          <w:u w:val="single"/>
        </w:rPr>
        <w:t>Hint</w:t>
      </w:r>
      <w:r w:rsidR="00DB5CF6" w:rsidRPr="001B3DE8">
        <w:rPr>
          <w:i/>
          <w:color w:val="000000" w:themeColor="text1"/>
          <w:sz w:val="20"/>
          <w:szCs w:val="20"/>
        </w:rPr>
        <w:t xml:space="preserve">: you will need a </w:t>
      </w:r>
      <w:r w:rsidR="00DB5CF6" w:rsidRPr="001B3DE8">
        <w:rPr>
          <w:i/>
          <w:color w:val="000000" w:themeColor="text1"/>
          <w:sz w:val="20"/>
          <w:szCs w:val="20"/>
          <w:u w:val="single"/>
        </w:rPr>
        <w:t>percentage</w:t>
      </w:r>
      <w:r w:rsidR="00DB5CF6" w:rsidRPr="001B3DE8">
        <w:rPr>
          <w:i/>
          <w:color w:val="000000" w:themeColor="text1"/>
          <w:sz w:val="20"/>
          <w:szCs w:val="20"/>
        </w:rPr>
        <w:t xml:space="preserve"> option somewhere in the field values</w:t>
      </w:r>
      <w:r w:rsidR="00DB5CF6" w:rsidRPr="001B3DE8">
        <w:rPr>
          <w:color w:val="000000" w:themeColor="text1"/>
          <w:sz w:val="20"/>
          <w:szCs w:val="20"/>
        </w:rPr>
        <w:t>).</w:t>
      </w:r>
    </w:p>
    <w:p w14:paraId="107F2AD9" w14:textId="7C4210C9" w:rsidR="00101270" w:rsidRPr="001A607B" w:rsidRDefault="00DB5CF6">
      <w:pPr>
        <w:pStyle w:val="WOSSbulletlist"/>
        <w:numPr>
          <w:ilvl w:val="0"/>
          <w:numId w:val="45"/>
        </w:numPr>
        <w:spacing w:before="200"/>
        <w:ind w:left="426" w:hanging="426"/>
        <w:contextualSpacing w:val="0"/>
        <w:rPr>
          <w:color w:val="000000" w:themeColor="text1"/>
          <w:sz w:val="20"/>
          <w:szCs w:val="20"/>
        </w:rPr>
      </w:pPr>
      <w:r w:rsidRPr="001B3DE8">
        <w:rPr>
          <w:color w:val="000000" w:themeColor="text1"/>
          <w:sz w:val="20"/>
          <w:szCs w:val="20"/>
        </w:rPr>
        <w:t xml:space="preserve">Add the </w:t>
      </w:r>
      <w:r w:rsidRPr="001B3DE8">
        <w:rPr>
          <w:b/>
          <w:color w:val="000000" w:themeColor="text1"/>
          <w:sz w:val="20"/>
          <w:szCs w:val="20"/>
        </w:rPr>
        <w:t>Setup Discount</w:t>
      </w:r>
      <w:r w:rsidRPr="001B3DE8">
        <w:rPr>
          <w:color w:val="000000" w:themeColor="text1"/>
          <w:sz w:val="20"/>
          <w:szCs w:val="20"/>
        </w:rPr>
        <w:t xml:space="preserve"> charge to the </w:t>
      </w:r>
      <w:r w:rsidRPr="001B3DE8">
        <w:rPr>
          <w:b/>
          <w:color w:val="000000" w:themeColor="text1"/>
          <w:sz w:val="20"/>
          <w:szCs w:val="20"/>
        </w:rPr>
        <w:t>Very High Speed Internet</w:t>
      </w:r>
      <w:r w:rsidRPr="001B3DE8">
        <w:rPr>
          <w:color w:val="000000" w:themeColor="text1"/>
          <w:sz w:val="20"/>
          <w:szCs w:val="20"/>
        </w:rPr>
        <w:t xml:space="preserve"> item.</w:t>
      </w:r>
    </w:p>
    <w:p w14:paraId="193C05F9" w14:textId="77777777" w:rsidR="000301E8" w:rsidRPr="001B3DE8" w:rsidRDefault="000301E8" w:rsidP="00917A5F">
      <w:pPr>
        <w:pStyle w:val="WOSSbulletlist"/>
        <w:numPr>
          <w:ilvl w:val="0"/>
          <w:numId w:val="45"/>
        </w:numPr>
        <w:spacing w:before="200"/>
        <w:ind w:left="426" w:hanging="426"/>
        <w:contextualSpacing w:val="0"/>
        <w:rPr>
          <w:color w:val="000000" w:themeColor="text1"/>
          <w:sz w:val="20"/>
          <w:szCs w:val="20"/>
        </w:rPr>
      </w:pPr>
      <w:r w:rsidRPr="001B3DE8">
        <w:rPr>
          <w:color w:val="000000" w:themeColor="text1"/>
          <w:sz w:val="20"/>
          <w:szCs w:val="20"/>
        </w:rPr>
        <w:t xml:space="preserve">Create a </w:t>
      </w:r>
      <w:r w:rsidRPr="001B3DE8">
        <w:rPr>
          <w:b/>
          <w:color w:val="000000" w:themeColor="text1"/>
          <w:sz w:val="20"/>
          <w:szCs w:val="20"/>
        </w:rPr>
        <w:t>Condition</w:t>
      </w:r>
      <w:r w:rsidRPr="001B3DE8">
        <w:rPr>
          <w:color w:val="000000" w:themeColor="text1"/>
          <w:sz w:val="20"/>
          <w:szCs w:val="20"/>
        </w:rPr>
        <w:t xml:space="preserve"> which associates the </w:t>
      </w:r>
      <w:r w:rsidR="0005605C" w:rsidRPr="001B3DE8">
        <w:rPr>
          <w:color w:val="000000" w:themeColor="text1"/>
          <w:sz w:val="20"/>
          <w:szCs w:val="20"/>
        </w:rPr>
        <w:t>‘</w:t>
      </w:r>
      <w:r w:rsidRPr="001B3DE8">
        <w:rPr>
          <w:b/>
          <w:color w:val="000000" w:themeColor="text1"/>
          <w:sz w:val="20"/>
          <w:szCs w:val="20"/>
        </w:rPr>
        <w:t>Is Residential</w:t>
      </w:r>
      <w:r w:rsidR="0005605C" w:rsidRPr="001B3DE8">
        <w:rPr>
          <w:color w:val="000000" w:themeColor="text1"/>
          <w:sz w:val="20"/>
          <w:szCs w:val="20"/>
        </w:rPr>
        <w:t>’</w:t>
      </w:r>
      <w:r w:rsidRPr="001B3DE8">
        <w:rPr>
          <w:color w:val="000000" w:themeColor="text1"/>
          <w:sz w:val="20"/>
          <w:szCs w:val="20"/>
        </w:rPr>
        <w:t xml:space="preserve"> rule created in Exercise 9 with this new charge type.</w:t>
      </w:r>
    </w:p>
    <w:p w14:paraId="193C05FA" w14:textId="77777777" w:rsidR="000301E8" w:rsidRPr="001B3DE8" w:rsidRDefault="000301E8" w:rsidP="00917A5F">
      <w:pPr>
        <w:pStyle w:val="WOSSbulletlist"/>
        <w:numPr>
          <w:ilvl w:val="0"/>
          <w:numId w:val="45"/>
        </w:numPr>
        <w:spacing w:before="200"/>
        <w:ind w:left="426" w:hanging="426"/>
        <w:contextualSpacing w:val="0"/>
        <w:rPr>
          <w:color w:val="000000" w:themeColor="text1"/>
          <w:sz w:val="20"/>
          <w:szCs w:val="20"/>
        </w:rPr>
      </w:pPr>
      <w:r w:rsidRPr="001B3DE8">
        <w:rPr>
          <w:color w:val="000000" w:themeColor="text1"/>
          <w:sz w:val="20"/>
          <w:szCs w:val="20"/>
        </w:rPr>
        <w:t>Set the context as ‘</w:t>
      </w:r>
      <w:r w:rsidRPr="001B3DE8">
        <w:rPr>
          <w:b/>
          <w:color w:val="000000" w:themeColor="text1"/>
          <w:sz w:val="20"/>
          <w:szCs w:val="20"/>
        </w:rPr>
        <w:t>Context 1</w:t>
      </w:r>
      <w:r w:rsidRPr="001B3DE8">
        <w:rPr>
          <w:color w:val="000000" w:themeColor="text1"/>
          <w:sz w:val="20"/>
          <w:szCs w:val="20"/>
        </w:rPr>
        <w:t>’</w:t>
      </w:r>
      <w:r w:rsidR="00DB5CF6" w:rsidRPr="001B3DE8">
        <w:rPr>
          <w:color w:val="000000" w:themeColor="text1"/>
          <w:sz w:val="20"/>
          <w:szCs w:val="20"/>
        </w:rPr>
        <w:t xml:space="preserve">, which was </w:t>
      </w:r>
      <w:r w:rsidRPr="001B3DE8">
        <w:rPr>
          <w:color w:val="000000" w:themeColor="text1"/>
          <w:sz w:val="20"/>
          <w:szCs w:val="20"/>
        </w:rPr>
        <w:t>created in Exercise 8</w:t>
      </w:r>
      <w:r w:rsidR="00DB5CF6" w:rsidRPr="001B3DE8">
        <w:rPr>
          <w:color w:val="000000" w:themeColor="text1"/>
          <w:sz w:val="20"/>
          <w:szCs w:val="20"/>
        </w:rPr>
        <w:t>. The way to do this is described at the very end of Exercise 9. Then s</w:t>
      </w:r>
      <w:r w:rsidR="0005605C" w:rsidRPr="001B3DE8">
        <w:rPr>
          <w:color w:val="000000" w:themeColor="text1"/>
          <w:sz w:val="20"/>
          <w:szCs w:val="20"/>
        </w:rPr>
        <w:t xml:space="preserve">et the </w:t>
      </w:r>
      <w:r w:rsidR="0005605C" w:rsidRPr="001B3DE8">
        <w:rPr>
          <w:b/>
          <w:color w:val="000000" w:themeColor="text1"/>
          <w:sz w:val="20"/>
          <w:szCs w:val="20"/>
        </w:rPr>
        <w:t>Market Segment</w:t>
      </w:r>
      <w:r w:rsidR="0005605C" w:rsidRPr="001B3DE8">
        <w:rPr>
          <w:color w:val="000000" w:themeColor="text1"/>
          <w:sz w:val="20"/>
          <w:szCs w:val="20"/>
        </w:rPr>
        <w:t xml:space="preserve"> context attribute to ‘</w:t>
      </w:r>
      <w:r w:rsidR="0005605C" w:rsidRPr="001B3DE8">
        <w:rPr>
          <w:b/>
          <w:color w:val="000000" w:themeColor="text1"/>
          <w:sz w:val="20"/>
          <w:szCs w:val="20"/>
        </w:rPr>
        <w:t>R</w:t>
      </w:r>
      <w:r w:rsidR="0005605C" w:rsidRPr="001B3DE8">
        <w:rPr>
          <w:color w:val="000000" w:themeColor="text1"/>
          <w:sz w:val="20"/>
          <w:szCs w:val="20"/>
        </w:rPr>
        <w:t>’.</w:t>
      </w:r>
    </w:p>
    <w:p w14:paraId="193C05FB" w14:textId="77777777" w:rsidR="000301E8" w:rsidRPr="001B3DE8" w:rsidRDefault="000301E8" w:rsidP="00917A5F">
      <w:pPr>
        <w:pStyle w:val="WOSSbulletlist"/>
        <w:numPr>
          <w:ilvl w:val="0"/>
          <w:numId w:val="45"/>
        </w:numPr>
        <w:spacing w:before="200"/>
        <w:ind w:left="426" w:hanging="426"/>
        <w:contextualSpacing w:val="0"/>
        <w:rPr>
          <w:color w:val="000000" w:themeColor="text1"/>
          <w:sz w:val="20"/>
          <w:szCs w:val="20"/>
        </w:rPr>
      </w:pPr>
      <w:r w:rsidRPr="001B3DE8">
        <w:rPr>
          <w:b/>
          <w:color w:val="000000" w:themeColor="text1"/>
          <w:sz w:val="20"/>
          <w:szCs w:val="20"/>
        </w:rPr>
        <w:t>Test</w:t>
      </w:r>
      <w:r w:rsidRPr="001B3DE8">
        <w:rPr>
          <w:color w:val="000000" w:themeColor="text1"/>
          <w:sz w:val="20"/>
          <w:szCs w:val="20"/>
        </w:rPr>
        <w:t xml:space="preserve"> </w:t>
      </w:r>
      <w:r w:rsidR="00662CA1" w:rsidRPr="001B3DE8">
        <w:rPr>
          <w:color w:val="000000" w:themeColor="text1"/>
          <w:sz w:val="20"/>
          <w:szCs w:val="20"/>
        </w:rPr>
        <w:t xml:space="preserve">that </w:t>
      </w:r>
      <w:r w:rsidRPr="001B3DE8">
        <w:rPr>
          <w:color w:val="000000" w:themeColor="text1"/>
          <w:sz w:val="20"/>
          <w:szCs w:val="20"/>
        </w:rPr>
        <w:t xml:space="preserve">the pricing of the basket </w:t>
      </w:r>
      <w:r w:rsidR="00662CA1" w:rsidRPr="001B3DE8">
        <w:rPr>
          <w:color w:val="000000" w:themeColor="text1"/>
          <w:sz w:val="20"/>
          <w:szCs w:val="20"/>
        </w:rPr>
        <w:t xml:space="preserve">shows 20% discount on the setup fee </w:t>
      </w:r>
      <w:r w:rsidRPr="001B3DE8">
        <w:rPr>
          <w:color w:val="000000" w:themeColor="text1"/>
          <w:sz w:val="20"/>
          <w:szCs w:val="20"/>
        </w:rPr>
        <w:t xml:space="preserve">after </w:t>
      </w:r>
      <w:r w:rsidR="00662CA1" w:rsidRPr="001B3DE8">
        <w:rPr>
          <w:color w:val="000000" w:themeColor="text1"/>
          <w:sz w:val="20"/>
          <w:szCs w:val="20"/>
        </w:rPr>
        <w:t xml:space="preserve">selecting one of the </w:t>
      </w:r>
      <w:r w:rsidR="00662CA1" w:rsidRPr="001B3DE8">
        <w:rPr>
          <w:b/>
          <w:color w:val="000000" w:themeColor="text1"/>
          <w:sz w:val="20"/>
          <w:szCs w:val="20"/>
        </w:rPr>
        <w:t xml:space="preserve">Very High Speed Internet </w:t>
      </w:r>
      <w:r w:rsidR="00662CA1" w:rsidRPr="001B3DE8">
        <w:rPr>
          <w:color w:val="000000" w:themeColor="text1"/>
          <w:sz w:val="20"/>
          <w:szCs w:val="20"/>
        </w:rPr>
        <w:t>services</w:t>
      </w:r>
      <w:r w:rsidRPr="001B3DE8">
        <w:rPr>
          <w:color w:val="000000" w:themeColor="text1"/>
          <w:sz w:val="20"/>
          <w:szCs w:val="20"/>
        </w:rPr>
        <w:t>.</w:t>
      </w:r>
    </w:p>
    <w:p w14:paraId="193C05FC" w14:textId="77777777" w:rsidR="00565941" w:rsidRPr="001B3DE8" w:rsidRDefault="00565941" w:rsidP="00565941">
      <w:pPr>
        <w:pStyle w:val="1NIMTrgMainText"/>
        <w:spacing w:before="200"/>
        <w:rPr>
          <w:color w:val="000000" w:themeColor="text1"/>
        </w:rPr>
      </w:pPr>
      <w:r w:rsidRPr="001B3DE8">
        <w:rPr>
          <w:color w:val="000000" w:themeColor="text1"/>
        </w:rPr>
        <w:t xml:space="preserve">If you attempt this exercise……good luck!  </w:t>
      </w:r>
      <w:r w:rsidRPr="001B3DE8">
        <w:rPr>
          <w:color w:val="000000" w:themeColor="text1"/>
        </w:rPr>
        <w:sym w:font="Wingdings" w:char="F04A"/>
      </w:r>
    </w:p>
    <w:p w14:paraId="193C05FD" w14:textId="77777777" w:rsidR="00AA22AD" w:rsidRPr="001B3DE8" w:rsidRDefault="00CC28D3" w:rsidP="00AA22AD">
      <w:pPr>
        <w:pStyle w:val="Heading2"/>
        <w:tabs>
          <w:tab w:val="clear" w:pos="1701"/>
        </w:tabs>
        <w:spacing w:line="276" w:lineRule="auto"/>
        <w:ind w:left="851" w:hanging="851"/>
        <w:rPr>
          <w:color w:val="000000" w:themeColor="text1"/>
        </w:rPr>
      </w:pPr>
      <w:bookmarkStart w:id="1303" w:name="_Toc409617031"/>
      <w:r w:rsidRPr="001B3DE8">
        <w:rPr>
          <w:color w:val="000000" w:themeColor="text1"/>
        </w:rPr>
        <w:t>Extension e</w:t>
      </w:r>
      <w:r w:rsidR="00AA22AD" w:rsidRPr="001B3DE8">
        <w:rPr>
          <w:color w:val="000000" w:themeColor="text1"/>
        </w:rPr>
        <w:t>xercise 12</w:t>
      </w:r>
      <w:r w:rsidRPr="001B3DE8">
        <w:rPr>
          <w:color w:val="000000" w:themeColor="text1"/>
        </w:rPr>
        <w:t xml:space="preserve"> (OPTIONAL)</w:t>
      </w:r>
      <w:r w:rsidR="00AA22AD" w:rsidRPr="001B3DE8">
        <w:rPr>
          <w:color w:val="000000" w:themeColor="text1"/>
        </w:rPr>
        <w:t>: Resolve subscription charge issue</w:t>
      </w:r>
      <w:bookmarkEnd w:id="1303"/>
    </w:p>
    <w:p w14:paraId="193C05FE" w14:textId="77777777" w:rsidR="00CC28D3" w:rsidRPr="001B3DE8" w:rsidRDefault="00CC28D3" w:rsidP="00CC28D3">
      <w:pPr>
        <w:pStyle w:val="1NIMTrgMainText"/>
        <w:spacing w:before="200"/>
        <w:rPr>
          <w:color w:val="000000" w:themeColor="text1"/>
        </w:rPr>
      </w:pPr>
      <w:r w:rsidRPr="001B3DE8">
        <w:rPr>
          <w:color w:val="000000" w:themeColor="text1"/>
        </w:rPr>
        <w:t xml:space="preserve">This is another optional extension exercise, where we ask you to perform some actions in the Catalog Designer, but this time with little or no support. Just how good is your knowledge of Catalog Manager after this training…..? </w:t>
      </w:r>
    </w:p>
    <w:p w14:paraId="193C05FF" w14:textId="77777777" w:rsidR="00CC28D3" w:rsidRPr="001B3DE8" w:rsidRDefault="00CC28D3" w:rsidP="00CC28D3">
      <w:pPr>
        <w:pStyle w:val="1NIMTrgMainText"/>
        <w:spacing w:before="200"/>
        <w:rPr>
          <w:color w:val="000000" w:themeColor="text1"/>
        </w:rPr>
      </w:pPr>
      <w:r w:rsidRPr="001B3DE8">
        <w:rPr>
          <w:color w:val="000000" w:themeColor="text1"/>
        </w:rPr>
        <w:t>As before, we provide a short introduction to the exercise scenario, and a review of the end objective.</w:t>
      </w:r>
    </w:p>
    <w:p w14:paraId="193C0600" w14:textId="77777777" w:rsidR="00AA22AD" w:rsidRPr="001B3DE8" w:rsidRDefault="00E953AC" w:rsidP="00AA22AD">
      <w:pPr>
        <w:spacing w:before="200" w:after="200" w:line="276" w:lineRule="auto"/>
        <w:rPr>
          <w:rFonts w:cs="Arial"/>
          <w:color w:val="000000" w:themeColor="text1"/>
          <w:sz w:val="20"/>
          <w:szCs w:val="20"/>
        </w:rPr>
      </w:pPr>
      <w:r w:rsidRPr="001B3DE8">
        <w:rPr>
          <w:rFonts w:cs="Arial"/>
          <w:color w:val="000000" w:themeColor="text1"/>
          <w:sz w:val="20"/>
          <w:szCs w:val="20"/>
        </w:rPr>
        <w:t xml:space="preserve">As a result of doing the exercises laid out in this document, you will have seen that when testing that the </w:t>
      </w:r>
      <w:r w:rsidRPr="001B3DE8">
        <w:rPr>
          <w:rFonts w:cs="Arial"/>
          <w:b/>
          <w:color w:val="000000" w:themeColor="text1"/>
          <w:sz w:val="20"/>
          <w:szCs w:val="20"/>
        </w:rPr>
        <w:t xml:space="preserve">Setup Fee </w:t>
      </w:r>
      <w:r w:rsidRPr="001B3DE8">
        <w:rPr>
          <w:rFonts w:cs="Arial"/>
          <w:color w:val="000000" w:themeColor="text1"/>
          <w:sz w:val="20"/>
          <w:szCs w:val="20"/>
        </w:rPr>
        <w:t xml:space="preserve">is only applied to the </w:t>
      </w:r>
      <w:r w:rsidRPr="001B3DE8">
        <w:rPr>
          <w:rFonts w:cs="Arial"/>
          <w:b/>
          <w:color w:val="000000" w:themeColor="text1"/>
          <w:sz w:val="20"/>
          <w:szCs w:val="20"/>
        </w:rPr>
        <w:t xml:space="preserve">Regular Internet Access </w:t>
      </w:r>
      <w:r w:rsidRPr="001B3DE8">
        <w:rPr>
          <w:rFonts w:cs="Arial"/>
          <w:color w:val="000000" w:themeColor="text1"/>
          <w:sz w:val="20"/>
          <w:szCs w:val="20"/>
        </w:rPr>
        <w:t xml:space="preserve">and </w:t>
      </w:r>
      <w:r w:rsidRPr="001B3DE8">
        <w:rPr>
          <w:rFonts w:cs="Arial"/>
          <w:b/>
          <w:color w:val="000000" w:themeColor="text1"/>
          <w:sz w:val="20"/>
          <w:szCs w:val="20"/>
        </w:rPr>
        <w:t xml:space="preserve">Light Internet Access </w:t>
      </w:r>
      <w:r w:rsidRPr="001B3DE8">
        <w:rPr>
          <w:rFonts w:cs="Arial"/>
          <w:color w:val="000000" w:themeColor="text1"/>
          <w:sz w:val="20"/>
          <w:szCs w:val="20"/>
        </w:rPr>
        <w:t xml:space="preserve">services, </w:t>
      </w:r>
      <w:r w:rsidRPr="001B3DE8">
        <w:rPr>
          <w:rFonts w:cs="Arial"/>
          <w:i/>
          <w:color w:val="000000" w:themeColor="text1"/>
          <w:sz w:val="20"/>
          <w:szCs w:val="20"/>
        </w:rPr>
        <w:t xml:space="preserve">both </w:t>
      </w:r>
      <w:r w:rsidRPr="001B3DE8">
        <w:rPr>
          <w:rFonts w:cs="Arial"/>
          <w:color w:val="000000" w:themeColor="text1"/>
          <w:sz w:val="20"/>
          <w:szCs w:val="20"/>
        </w:rPr>
        <w:t>subscription options were generated in the basket for each of the three service selections:</w:t>
      </w:r>
    </w:p>
    <w:p w14:paraId="193C0601" w14:textId="5585A968" w:rsidR="00E953AC" w:rsidRPr="00723805" w:rsidRDefault="00707069" w:rsidP="00E953AC">
      <w:pPr>
        <w:spacing w:before="300" w:after="300" w:line="276" w:lineRule="auto"/>
        <w:jc w:val="center"/>
        <w:rPr>
          <w:rFonts w:cs="Arial"/>
          <w:sz w:val="20"/>
          <w:szCs w:val="20"/>
        </w:rPr>
      </w:pPr>
      <w:ins w:id="1304" w:author="Claire Carbone" w:date="2015-01-21T15:19:00Z">
        <w:r>
          <w:rPr>
            <w:rFonts w:cs="Arial"/>
            <w:noProof/>
            <w:sz w:val="20"/>
            <w:szCs w:val="20"/>
            <w:lang w:eastAsia="en-US"/>
          </w:rPr>
          <w:drawing>
            <wp:inline distT="0" distB="0" distL="0" distR="0" wp14:anchorId="730C5B82" wp14:editId="0DFEA0EF">
              <wp:extent cx="5402219" cy="2944091"/>
              <wp:effectExtent l="19050" t="19050" r="27305" b="27940"/>
              <wp:docPr id="27654" name="Picture 2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02702" cy="2944354"/>
                      </a:xfrm>
                      <a:prstGeom prst="rect">
                        <a:avLst/>
                      </a:prstGeom>
                      <a:noFill/>
                      <a:ln>
                        <a:solidFill>
                          <a:schemeClr val="accent1"/>
                        </a:solidFill>
                      </a:ln>
                    </pic:spPr>
                  </pic:pic>
                </a:graphicData>
              </a:graphic>
            </wp:inline>
          </w:drawing>
        </w:r>
      </w:ins>
      <w:del w:id="1305" w:author="Claire Carbone" w:date="2015-01-21T15:18:00Z">
        <w:r w:rsidR="007F00B5" w:rsidDel="00707069">
          <w:rPr>
            <w:rFonts w:cs="Arial"/>
            <w:noProof/>
            <w:sz w:val="20"/>
            <w:szCs w:val="20"/>
            <w:lang w:eastAsia="en-US"/>
          </w:rPr>
          <w:drawing>
            <wp:inline distT="0" distB="0" distL="0" distR="0" wp14:anchorId="461FDE87" wp14:editId="24CC5420">
              <wp:extent cx="5548745" cy="3120687"/>
              <wp:effectExtent l="19050" t="19050" r="13970" b="22860"/>
              <wp:docPr id="28018" name="Picture 28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548691" cy="3120657"/>
                      </a:xfrm>
                      <a:prstGeom prst="rect">
                        <a:avLst/>
                      </a:prstGeom>
                      <a:noFill/>
                      <a:ln>
                        <a:solidFill>
                          <a:schemeClr val="accent1"/>
                        </a:solidFill>
                      </a:ln>
                    </pic:spPr>
                  </pic:pic>
                </a:graphicData>
              </a:graphic>
            </wp:inline>
          </w:drawing>
        </w:r>
      </w:del>
    </w:p>
    <w:p w14:paraId="193C0602" w14:textId="77777777" w:rsidR="00AA22AD" w:rsidRPr="001B3DE8" w:rsidRDefault="00415EFC" w:rsidP="00AA22AD">
      <w:pPr>
        <w:pStyle w:val="1NIMTrgMainText"/>
        <w:spacing w:before="200"/>
        <w:rPr>
          <w:color w:val="000000" w:themeColor="text1"/>
        </w:rPr>
      </w:pPr>
      <w:r w:rsidRPr="001B3DE8">
        <w:rPr>
          <w:color w:val="000000" w:themeColor="text1"/>
        </w:rPr>
        <w:t xml:space="preserve">Actually the end objective is to ensure that only </w:t>
      </w:r>
      <w:r w:rsidRPr="001B3DE8">
        <w:rPr>
          <w:i/>
          <w:color w:val="000000" w:themeColor="text1"/>
        </w:rPr>
        <w:t>one</w:t>
      </w:r>
      <w:r w:rsidRPr="001B3DE8">
        <w:rPr>
          <w:color w:val="000000" w:themeColor="text1"/>
        </w:rPr>
        <w:t xml:space="preserve"> subscription option is generated when the user selects the required bandwidth from the </w:t>
      </w:r>
      <w:r w:rsidR="00F632AD" w:rsidRPr="001B3DE8">
        <w:rPr>
          <w:color w:val="000000" w:themeColor="text1"/>
        </w:rPr>
        <w:t xml:space="preserve">pull-down lists for the required subscription </w:t>
      </w:r>
      <w:r w:rsidRPr="001B3DE8">
        <w:rPr>
          <w:color w:val="000000" w:themeColor="text1"/>
        </w:rPr>
        <w:t xml:space="preserve">(see Exercise </w:t>
      </w:r>
      <w:r w:rsidR="00F632AD" w:rsidRPr="001B3DE8">
        <w:rPr>
          <w:color w:val="000000" w:themeColor="text1"/>
        </w:rPr>
        <w:t>7</w:t>
      </w:r>
      <w:r w:rsidRPr="001B3DE8">
        <w:rPr>
          <w:color w:val="000000" w:themeColor="text1"/>
        </w:rPr>
        <w:t>).</w:t>
      </w:r>
    </w:p>
    <w:p w14:paraId="193C0603" w14:textId="77777777" w:rsidR="00F632AD" w:rsidRPr="001B3DE8" w:rsidRDefault="00F632AD" w:rsidP="00F632AD">
      <w:pPr>
        <w:pStyle w:val="1NIMTrgMainText"/>
        <w:spacing w:before="200"/>
        <w:rPr>
          <w:color w:val="000000" w:themeColor="text1"/>
        </w:rPr>
      </w:pPr>
      <w:r w:rsidRPr="001B3DE8">
        <w:rPr>
          <w:color w:val="000000" w:themeColor="text1"/>
        </w:rPr>
        <w:t xml:space="preserve">To achieve this you must make the six different subscription charge types you created in Exercise 8 </w:t>
      </w:r>
      <w:r w:rsidRPr="001B3DE8">
        <w:rPr>
          <w:i/>
          <w:color w:val="000000" w:themeColor="text1"/>
        </w:rPr>
        <w:t>conditional</w:t>
      </w:r>
      <w:r w:rsidRPr="001B3DE8">
        <w:rPr>
          <w:color w:val="000000" w:themeColor="text1"/>
        </w:rPr>
        <w:t xml:space="preserve"> on the specific bandwidth required. You must therefore modify the charge types by adding a rule for each one along the lines of ‘</w:t>
      </w:r>
      <w:r w:rsidRPr="001B3DE8">
        <w:rPr>
          <w:i/>
          <w:color w:val="000000" w:themeColor="text1"/>
        </w:rPr>
        <w:t>if….else….</w:t>
      </w:r>
      <w:proofErr w:type="gramStart"/>
      <w:r w:rsidRPr="001B3DE8">
        <w:rPr>
          <w:color w:val="000000" w:themeColor="text1"/>
        </w:rPr>
        <w:t>’.</w:t>
      </w:r>
      <w:proofErr w:type="gramEnd"/>
    </w:p>
    <w:p w14:paraId="193C0604" w14:textId="77777777" w:rsidR="00F632AD" w:rsidRPr="001B3DE8" w:rsidRDefault="00F632AD" w:rsidP="00AA22AD">
      <w:pPr>
        <w:pStyle w:val="1NIMTrgMainText"/>
        <w:spacing w:before="200"/>
        <w:rPr>
          <w:color w:val="000000" w:themeColor="text1"/>
        </w:rPr>
      </w:pPr>
      <w:r w:rsidRPr="001B3DE8">
        <w:rPr>
          <w:color w:val="000000" w:themeColor="text1"/>
        </w:rPr>
        <w:t>Don’t forget to test the new conditions via the ‘</w:t>
      </w:r>
      <w:r w:rsidRPr="001B3DE8">
        <w:rPr>
          <w:i/>
          <w:color w:val="000000" w:themeColor="text1"/>
        </w:rPr>
        <w:t xml:space="preserve">Browse’ </w:t>
      </w:r>
      <w:r w:rsidRPr="001B3DE8">
        <w:rPr>
          <w:color w:val="000000" w:themeColor="text1"/>
        </w:rPr>
        <w:t>and ‘</w:t>
      </w:r>
      <w:r w:rsidRPr="001B3DE8">
        <w:rPr>
          <w:i/>
          <w:color w:val="000000" w:themeColor="text1"/>
        </w:rPr>
        <w:t>Basket</w:t>
      </w:r>
      <w:r w:rsidRPr="001B3DE8">
        <w:rPr>
          <w:color w:val="000000" w:themeColor="text1"/>
        </w:rPr>
        <w:t xml:space="preserve">’ </w:t>
      </w:r>
      <w:r w:rsidRPr="001B3DE8">
        <w:rPr>
          <w:b/>
          <w:color w:val="000000" w:themeColor="text1"/>
        </w:rPr>
        <w:t>Test Mode</w:t>
      </w:r>
      <w:r w:rsidRPr="001B3DE8">
        <w:rPr>
          <w:color w:val="000000" w:themeColor="text1"/>
        </w:rPr>
        <w:t xml:space="preserve"> options</w:t>
      </w:r>
      <w:r w:rsidR="00565941" w:rsidRPr="001B3DE8">
        <w:rPr>
          <w:color w:val="000000" w:themeColor="text1"/>
        </w:rPr>
        <w:t xml:space="preserve">. </w:t>
      </w:r>
      <w:r w:rsidRPr="001B3DE8">
        <w:rPr>
          <w:color w:val="000000" w:themeColor="text1"/>
        </w:rPr>
        <w:t>This exercise</w:t>
      </w:r>
      <w:r w:rsidR="00565941" w:rsidRPr="001B3DE8">
        <w:rPr>
          <w:color w:val="000000" w:themeColor="text1"/>
        </w:rPr>
        <w:t xml:space="preserve"> provides no other help, and</w:t>
      </w:r>
      <w:r w:rsidRPr="001B3DE8">
        <w:rPr>
          <w:color w:val="000000" w:themeColor="text1"/>
        </w:rPr>
        <w:t xml:space="preserve"> presents the biggest challenge for you on this course.</w:t>
      </w:r>
    </w:p>
    <w:p w14:paraId="193C0605" w14:textId="77777777" w:rsidR="00AA22AD" w:rsidRPr="001B3DE8" w:rsidRDefault="00565941" w:rsidP="00AA22AD">
      <w:pPr>
        <w:pStyle w:val="1NIMTrgMainText"/>
        <w:spacing w:before="200"/>
        <w:rPr>
          <w:color w:val="000000" w:themeColor="text1"/>
        </w:rPr>
      </w:pPr>
      <w:r w:rsidRPr="001B3DE8">
        <w:rPr>
          <w:color w:val="000000" w:themeColor="text1"/>
        </w:rPr>
        <w:t>If you attempt this exercise……g</w:t>
      </w:r>
      <w:r w:rsidR="00AA22AD" w:rsidRPr="001B3DE8">
        <w:rPr>
          <w:color w:val="000000" w:themeColor="text1"/>
        </w:rPr>
        <w:t xml:space="preserve">ood luck!  </w:t>
      </w:r>
      <w:r w:rsidR="00AA22AD" w:rsidRPr="001B3DE8">
        <w:rPr>
          <w:color w:val="000000" w:themeColor="text1"/>
        </w:rPr>
        <w:sym w:font="Wingdings" w:char="F04A"/>
      </w:r>
    </w:p>
    <w:p w14:paraId="193C0606" w14:textId="77777777" w:rsidR="000452F5" w:rsidRPr="00723805" w:rsidRDefault="000452F5" w:rsidP="00E8757E">
      <w:pPr>
        <w:pStyle w:val="1NIMTrgMainText"/>
        <w:spacing w:before="200" w:after="100"/>
      </w:pPr>
      <w:r w:rsidRPr="00723805">
        <w:t xml:space="preserve">THAT COMPLETES THE EXERCISES FOR </w:t>
      </w:r>
      <w:r w:rsidR="00E8757E" w:rsidRPr="00723805">
        <w:rPr>
          <w:b/>
        </w:rPr>
        <w:t xml:space="preserve">ERICSSON CATALOG </w:t>
      </w:r>
      <w:proofErr w:type="gramStart"/>
      <w:r w:rsidR="00E8757E" w:rsidRPr="00723805">
        <w:rPr>
          <w:b/>
        </w:rPr>
        <w:t>MANAGER</w:t>
      </w:r>
      <w:r w:rsidR="00E8757E" w:rsidRPr="00723805">
        <w:t>,</w:t>
      </w:r>
      <w:proofErr w:type="gramEnd"/>
      <w:r w:rsidR="00E8757E" w:rsidRPr="00723805">
        <w:t xml:space="preserve"> AND IN PARTICULAR </w:t>
      </w:r>
      <w:r w:rsidR="00565941" w:rsidRPr="00723805">
        <w:t xml:space="preserve">FOR </w:t>
      </w:r>
      <w:r w:rsidR="00E8757E" w:rsidRPr="00723805">
        <w:t xml:space="preserve">THE </w:t>
      </w:r>
      <w:r w:rsidR="00E8757E" w:rsidRPr="00723805">
        <w:rPr>
          <w:b/>
        </w:rPr>
        <w:t>CATALOG DESIGNER</w:t>
      </w:r>
      <w:r w:rsidR="00E8757E" w:rsidRPr="00723805">
        <w:t xml:space="preserve"> APPLICATION.</w:t>
      </w:r>
    </w:p>
    <w:p w14:paraId="193C0607" w14:textId="77777777" w:rsidR="00751529" w:rsidRPr="00723805" w:rsidRDefault="00751529" w:rsidP="00751529">
      <w:pPr>
        <w:pStyle w:val="1NIMTrgMainText"/>
        <w:spacing w:before="200" w:after="100"/>
      </w:pPr>
    </w:p>
    <w:p w14:paraId="193C0608" w14:textId="77777777" w:rsidR="00751529" w:rsidRPr="00723805" w:rsidRDefault="00751529" w:rsidP="00751529">
      <w:pPr>
        <w:pStyle w:val="1NIMTrgMainText"/>
        <w:spacing w:before="200" w:after="100"/>
      </w:pPr>
    </w:p>
    <w:p w14:paraId="193C0609" w14:textId="77777777" w:rsidR="00E640F6" w:rsidRPr="00723805" w:rsidRDefault="00E640F6" w:rsidP="00751529">
      <w:pPr>
        <w:pStyle w:val="1NIMTrgMainText"/>
        <w:spacing w:before="200" w:after="100"/>
      </w:pPr>
    </w:p>
    <w:p w14:paraId="193C060A" w14:textId="77777777" w:rsidR="00E640F6" w:rsidRPr="00723805" w:rsidRDefault="00E640F6" w:rsidP="00751529">
      <w:pPr>
        <w:pStyle w:val="1NIMTrgMainText"/>
        <w:spacing w:before="200" w:after="100"/>
      </w:pPr>
    </w:p>
    <w:p w14:paraId="193C060B" w14:textId="77777777" w:rsidR="00E640F6" w:rsidRPr="00723805" w:rsidRDefault="00E640F6" w:rsidP="00751529">
      <w:pPr>
        <w:pStyle w:val="1NIMTrgMainText"/>
        <w:spacing w:before="200" w:after="100"/>
      </w:pPr>
    </w:p>
    <w:p w14:paraId="193C060C" w14:textId="77777777" w:rsidR="00F10255" w:rsidRPr="00723805" w:rsidRDefault="00F10255" w:rsidP="00C23F51">
      <w:pPr>
        <w:pStyle w:val="1NIMTrgMainText"/>
        <w:rPr>
          <w:i/>
          <w:szCs w:val="22"/>
        </w:rPr>
      </w:pPr>
    </w:p>
    <w:p w14:paraId="193C060D" w14:textId="77777777" w:rsidR="00F10255" w:rsidRPr="00723805" w:rsidRDefault="00F10255" w:rsidP="00C23F51">
      <w:pPr>
        <w:pStyle w:val="1NIMTrgMainText"/>
        <w:rPr>
          <w:i/>
          <w:szCs w:val="22"/>
        </w:rPr>
      </w:pPr>
    </w:p>
    <w:p w14:paraId="193C060E" w14:textId="77777777" w:rsidR="00F10255" w:rsidRPr="00723805" w:rsidRDefault="00F10255" w:rsidP="00C23F51">
      <w:pPr>
        <w:pStyle w:val="1NIMTrgMainText"/>
        <w:rPr>
          <w:i/>
          <w:szCs w:val="22"/>
        </w:rPr>
      </w:pPr>
    </w:p>
    <w:p w14:paraId="193C060F" w14:textId="77777777" w:rsidR="00F10255" w:rsidRPr="00723805" w:rsidRDefault="00F10255" w:rsidP="00C23F51">
      <w:pPr>
        <w:pStyle w:val="1NIMTrgMainText"/>
        <w:rPr>
          <w:i/>
          <w:szCs w:val="22"/>
        </w:rPr>
      </w:pPr>
    </w:p>
    <w:p w14:paraId="193C0610" w14:textId="77777777" w:rsidR="006511FB" w:rsidRPr="00723805" w:rsidRDefault="006511FB" w:rsidP="00C23F51">
      <w:pPr>
        <w:pStyle w:val="1NIMTrgMainText"/>
        <w:rPr>
          <w:i/>
          <w:szCs w:val="22"/>
        </w:rPr>
      </w:pPr>
    </w:p>
    <w:p w14:paraId="193C0611" w14:textId="77777777" w:rsidR="00FC0A9B" w:rsidRPr="00723805" w:rsidRDefault="00FC0A9B" w:rsidP="00C23F51">
      <w:pPr>
        <w:pStyle w:val="1NIMTrgMainText"/>
        <w:rPr>
          <w:i/>
          <w:szCs w:val="22"/>
        </w:rPr>
      </w:pPr>
    </w:p>
    <w:p w14:paraId="193C0612" w14:textId="77777777" w:rsidR="00FC0A9B" w:rsidRPr="00723805" w:rsidRDefault="00FC0A9B" w:rsidP="00C23F51">
      <w:pPr>
        <w:pStyle w:val="1NIMTrgMainText"/>
        <w:rPr>
          <w:i/>
          <w:szCs w:val="22"/>
        </w:rPr>
      </w:pPr>
    </w:p>
    <w:p w14:paraId="193C0613" w14:textId="77777777" w:rsidR="00FC0A9B" w:rsidRPr="00723805" w:rsidRDefault="00FC0A9B" w:rsidP="00C23F51">
      <w:pPr>
        <w:pStyle w:val="1NIMTrgMainText"/>
        <w:rPr>
          <w:i/>
          <w:szCs w:val="22"/>
        </w:rPr>
      </w:pPr>
    </w:p>
    <w:p w14:paraId="193C0614" w14:textId="77777777" w:rsidR="00FC0A9B" w:rsidRPr="00723805" w:rsidRDefault="00FC0A9B" w:rsidP="00C23F51">
      <w:pPr>
        <w:pStyle w:val="1NIMTrgMainText"/>
        <w:rPr>
          <w:i/>
          <w:szCs w:val="22"/>
        </w:rPr>
      </w:pPr>
    </w:p>
    <w:p w14:paraId="193C0615" w14:textId="77777777" w:rsidR="00FC0A9B" w:rsidRPr="00723805" w:rsidRDefault="00FC0A9B" w:rsidP="00C23F51">
      <w:pPr>
        <w:pStyle w:val="1NIMTrgMainText"/>
        <w:rPr>
          <w:i/>
          <w:szCs w:val="22"/>
        </w:rPr>
      </w:pPr>
    </w:p>
    <w:p w14:paraId="193C0616" w14:textId="77777777" w:rsidR="00FC0A9B" w:rsidRPr="00723805" w:rsidRDefault="00FC0A9B" w:rsidP="00C23F51">
      <w:pPr>
        <w:pStyle w:val="1NIMTrgMainText"/>
        <w:rPr>
          <w:i/>
          <w:szCs w:val="22"/>
        </w:rPr>
      </w:pPr>
    </w:p>
    <w:p w14:paraId="193C0617" w14:textId="77777777" w:rsidR="00FC0A9B" w:rsidRPr="00723805" w:rsidRDefault="00FC0A9B" w:rsidP="00C23F51">
      <w:pPr>
        <w:pStyle w:val="1NIMTrgMainText"/>
        <w:rPr>
          <w:i/>
          <w:szCs w:val="22"/>
        </w:rPr>
      </w:pPr>
    </w:p>
    <w:p w14:paraId="193C0618" w14:textId="77777777" w:rsidR="00E8757E" w:rsidRPr="00723805" w:rsidRDefault="00E8757E" w:rsidP="00C23F51">
      <w:pPr>
        <w:pStyle w:val="1NIMTrgMainText"/>
        <w:rPr>
          <w:i/>
          <w:szCs w:val="22"/>
        </w:rPr>
      </w:pPr>
    </w:p>
    <w:p w14:paraId="193C0619" w14:textId="77777777" w:rsidR="002B56A4" w:rsidRPr="001B3DE8" w:rsidRDefault="009E7722" w:rsidP="00CC19B3">
      <w:pPr>
        <w:autoSpaceDE w:val="0"/>
        <w:autoSpaceDN w:val="0"/>
        <w:adjustRightInd w:val="0"/>
        <w:jc w:val="center"/>
        <w:rPr>
          <w:rFonts w:eastAsia="SimSun" w:cs="Arial"/>
          <w:b/>
          <w:sz w:val="24"/>
          <w:lang w:eastAsia="zh-CN"/>
        </w:rPr>
      </w:pPr>
      <w:r w:rsidRPr="001B3DE8">
        <w:rPr>
          <w:rFonts w:cs="Arial"/>
          <w:noProof/>
          <w:color w:val="0000FF"/>
          <w:sz w:val="27"/>
          <w:szCs w:val="27"/>
          <w:shd w:val="clear" w:color="auto" w:fill="CCCCCC"/>
          <w:lang w:eastAsia="en-US"/>
        </w:rPr>
        <w:drawing>
          <wp:inline distT="0" distB="0" distL="0" distR="0" wp14:anchorId="193C0844" wp14:editId="193C0845">
            <wp:extent cx="2141220" cy="2141220"/>
            <wp:effectExtent l="0" t="0" r="0" b="0"/>
            <wp:docPr id="33" name="Picture 33" descr="http://t3.gstatic.com/images?q=tbn:ANd9GcT9ZBPV-F0p8QCk91-0lNQt-dqHEGScB5gLOOVtEMB17SNC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t3.gstatic.com/images?q=tbn:ANd9GcT9ZBPV-F0p8QCk91-0lNQt-dqHEGScB5gLOOVtEMB17SNC7--U"/>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sectPr w:rsidR="002B56A4" w:rsidRPr="001B3DE8" w:rsidSect="00C5597A">
      <w:type w:val="continuous"/>
      <w:pgSz w:w="11906" w:h="16838" w:code="9"/>
      <w:pgMar w:top="567" w:right="1134" w:bottom="1928" w:left="1418" w:header="567" w:footer="45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BB4D13" w14:textId="77777777" w:rsidR="00D94F62" w:rsidRDefault="00D94F62" w:rsidP="001445DB">
      <w:r>
        <w:separator/>
      </w:r>
    </w:p>
  </w:endnote>
  <w:endnote w:type="continuationSeparator" w:id="0">
    <w:p w14:paraId="1B5DB854" w14:textId="77777777" w:rsidR="00D94F62" w:rsidRDefault="00D94F62" w:rsidP="001445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80"/>
    <w:family w:val="auto"/>
    <w:pitch w:val="default"/>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auto"/>
    <w:notTrueType/>
    <w:pitch w:val="variable"/>
    <w:sig w:usb0="00000001" w:usb1="08080000" w:usb2="00000010" w:usb3="00000000" w:csb0="00100000"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Helvetica-Bold">
    <w:altName w:val="Arial"/>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Lucida Sans Unicode">
    <w:panose1 w:val="020B0602030504020204"/>
    <w:charset w:val="00"/>
    <w:family w:val="swiss"/>
    <w:pitch w:val="variable"/>
    <w:sig w:usb0="80000AFF" w:usb1="0000396B" w:usb2="00000000" w:usb3="00000000" w:csb0="000000BF" w:csb1="00000000"/>
  </w:font>
  <w:font w:name="Ericsson Sans Light">
    <w:altName w:val="Century Gothic"/>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3C0873" w14:textId="77777777" w:rsidR="004D2AFD" w:rsidRPr="00B02819" w:rsidRDefault="004D2AFD" w:rsidP="00053941">
    <w:pPr>
      <w:rPr>
        <w:color w:val="666666"/>
        <w:sz w:val="12"/>
        <w:szCs w:val="12"/>
      </w:rPr>
    </w:pPr>
  </w:p>
  <w:p w14:paraId="193C0874" w14:textId="77777777" w:rsidR="004D2AFD" w:rsidRDefault="004D2AFD" w:rsidP="00053941">
    <w:pPr>
      <w:rPr>
        <w:color w:val="666666"/>
        <w:sz w:val="12"/>
        <w:szCs w:val="12"/>
      </w:rPr>
    </w:pPr>
  </w:p>
  <w:p w14:paraId="193C0875" w14:textId="77777777" w:rsidR="004D2AFD" w:rsidRPr="00051467" w:rsidRDefault="004D2AFD" w:rsidP="00053941">
    <w:pPr>
      <w:rPr>
        <w:color w:val="666666"/>
        <w:sz w:val="12"/>
        <w:szCs w:val="1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076" w:type="dxa"/>
      <w:tblLook w:val="0000" w:firstRow="0" w:lastRow="0" w:firstColumn="0" w:lastColumn="0" w:noHBand="0" w:noVBand="0"/>
    </w:tblPr>
    <w:tblGrid>
      <w:gridCol w:w="3652"/>
      <w:gridCol w:w="4394"/>
      <w:gridCol w:w="1030"/>
    </w:tblGrid>
    <w:tr w:rsidR="004D2AFD" w:rsidRPr="00B02819" w14:paraId="193C087D" w14:textId="77777777" w:rsidTr="00793FC6">
      <w:trPr>
        <w:cantSplit/>
      </w:trPr>
      <w:tc>
        <w:tcPr>
          <w:tcW w:w="3652" w:type="dxa"/>
        </w:tcPr>
        <w:p w14:paraId="193C087A" w14:textId="7B77F61F" w:rsidR="004D2AFD" w:rsidRPr="00B02819" w:rsidRDefault="004D2AFD">
          <w:pPr>
            <w:pStyle w:val="FooterText"/>
            <w:rPr>
              <w:lang w:val="en-GB"/>
            </w:rPr>
          </w:pPr>
          <w:r w:rsidRPr="00B02819">
            <w:fldChar w:fldCharType="begin"/>
          </w:r>
          <w:r w:rsidRPr="00B02819">
            <w:instrText xml:space="preserve"> DOCPROPERTY "DocNo"  "LangCode" \* MERGEFORMAT </w:instrText>
          </w:r>
          <w:r w:rsidRPr="00B02819">
            <w:fldChar w:fldCharType="end"/>
          </w:r>
          <w:r w:rsidRPr="00B02819">
            <w:t xml:space="preserve">  2014-12-9</w:t>
          </w:r>
        </w:p>
      </w:tc>
      <w:tc>
        <w:tcPr>
          <w:tcW w:w="4394" w:type="dxa"/>
        </w:tcPr>
        <w:p w14:paraId="193C087B" w14:textId="77777777" w:rsidR="004D2AFD" w:rsidRPr="00B02819" w:rsidRDefault="004D2AFD" w:rsidP="003D1200">
          <w:pPr>
            <w:pStyle w:val="FooterText"/>
            <w:rPr>
              <w:lang w:val="en-GB"/>
            </w:rPr>
          </w:pPr>
          <w:r w:rsidRPr="00B02819">
            <w:sym w:font="Symbol" w:char="F0D3"/>
          </w:r>
          <w:r w:rsidRPr="00B02819">
            <w:t xml:space="preserve"> </w:t>
          </w:r>
          <w:r w:rsidR="000F7F63">
            <w:fldChar w:fldCharType="begin"/>
          </w:r>
          <w:r w:rsidR="000F7F63">
            <w:instrText xml:space="preserve"> DOCPROPERTY "Copyright"  \* MERGEFORMAT </w:instrText>
          </w:r>
          <w:r w:rsidR="000F7F63">
            <w:fldChar w:fldCharType="separate"/>
          </w:r>
          <w:r>
            <w:t>Ericsson AB 2014</w:t>
          </w:r>
          <w:r w:rsidR="000F7F63">
            <w:fldChar w:fldCharType="end"/>
          </w:r>
        </w:p>
      </w:tc>
      <w:tc>
        <w:tcPr>
          <w:tcW w:w="1030" w:type="dxa"/>
          <w:vMerge w:val="restart"/>
        </w:tcPr>
        <w:p w14:paraId="193C087C" w14:textId="77777777" w:rsidR="004D2AFD" w:rsidRPr="00B02819" w:rsidRDefault="004D2AFD" w:rsidP="007054E8">
          <w:pPr>
            <w:pStyle w:val="PageNo"/>
            <w:ind w:right="-108"/>
            <w:rPr>
              <w:color w:val="666666"/>
              <w:sz w:val="20"/>
            </w:rPr>
          </w:pPr>
          <w:r w:rsidRPr="00B02819">
            <w:rPr>
              <w:color w:val="666666"/>
              <w:sz w:val="20"/>
            </w:rPr>
            <w:fldChar w:fldCharType="begin"/>
          </w:r>
          <w:r w:rsidRPr="00B02819">
            <w:rPr>
              <w:color w:val="666666"/>
              <w:sz w:val="20"/>
            </w:rPr>
            <w:instrText xml:space="preserve"> PAGE </w:instrText>
          </w:r>
          <w:r w:rsidRPr="00B02819">
            <w:rPr>
              <w:color w:val="666666"/>
              <w:sz w:val="20"/>
            </w:rPr>
            <w:fldChar w:fldCharType="separate"/>
          </w:r>
          <w:r w:rsidR="000F7F63">
            <w:rPr>
              <w:noProof/>
              <w:color w:val="666666"/>
              <w:sz w:val="20"/>
            </w:rPr>
            <w:t>152</w:t>
          </w:r>
          <w:r w:rsidRPr="00B02819">
            <w:rPr>
              <w:color w:val="666666"/>
              <w:sz w:val="20"/>
            </w:rPr>
            <w:fldChar w:fldCharType="end"/>
          </w:r>
          <w:r w:rsidRPr="00B02819">
            <w:rPr>
              <w:color w:val="666666"/>
              <w:sz w:val="20"/>
            </w:rPr>
            <w:t xml:space="preserve"> (</w:t>
          </w:r>
          <w:r w:rsidRPr="00B02819">
            <w:rPr>
              <w:color w:val="666666"/>
              <w:sz w:val="20"/>
            </w:rPr>
            <w:fldChar w:fldCharType="begin"/>
          </w:r>
          <w:r w:rsidRPr="00B02819">
            <w:rPr>
              <w:color w:val="666666"/>
              <w:sz w:val="20"/>
            </w:rPr>
            <w:instrText xml:space="preserve"> NUMPAGES  \* MERGEFORMAT </w:instrText>
          </w:r>
          <w:r w:rsidRPr="00B02819">
            <w:rPr>
              <w:color w:val="666666"/>
              <w:sz w:val="20"/>
            </w:rPr>
            <w:fldChar w:fldCharType="separate"/>
          </w:r>
          <w:r w:rsidR="000F7F63" w:rsidRPr="000F7F63">
            <w:rPr>
              <w:noProof/>
              <w:color w:val="666666"/>
              <w:sz w:val="20"/>
              <w:lang w:val="en-GB"/>
            </w:rPr>
            <w:t>152</w:t>
          </w:r>
          <w:r w:rsidRPr="00B02819">
            <w:rPr>
              <w:color w:val="666666"/>
              <w:sz w:val="20"/>
            </w:rPr>
            <w:fldChar w:fldCharType="end"/>
          </w:r>
          <w:r w:rsidRPr="00B02819">
            <w:rPr>
              <w:color w:val="666666"/>
              <w:sz w:val="20"/>
            </w:rPr>
            <w:t>)</w:t>
          </w:r>
        </w:p>
      </w:tc>
    </w:tr>
    <w:tr w:rsidR="004D2AFD" w:rsidRPr="00B02819" w14:paraId="193C0881" w14:textId="77777777" w:rsidTr="00793FC6">
      <w:trPr>
        <w:cantSplit/>
      </w:trPr>
      <w:tc>
        <w:tcPr>
          <w:tcW w:w="3652" w:type="dxa"/>
        </w:tcPr>
        <w:p w14:paraId="193C087E" w14:textId="77777777" w:rsidR="004D2AFD" w:rsidRPr="00B02819" w:rsidRDefault="004D2AFD" w:rsidP="005322DA">
          <w:pPr>
            <w:pStyle w:val="FooterText"/>
            <w:rPr>
              <w:szCs w:val="24"/>
              <w:lang w:eastAsia="sv-SE"/>
            </w:rPr>
          </w:pPr>
          <w:r w:rsidRPr="00B02819">
            <w:fldChar w:fldCharType="begin"/>
          </w:r>
          <w:r w:rsidRPr="00B02819">
            <w:instrText xml:space="preserve"> DOCPROPERTY "Contact" \* MERGEFORMAT </w:instrText>
          </w:r>
          <w:r w:rsidRPr="00B02819">
            <w:fldChar w:fldCharType="end"/>
          </w:r>
        </w:p>
      </w:tc>
      <w:tc>
        <w:tcPr>
          <w:tcW w:w="4394" w:type="dxa"/>
        </w:tcPr>
        <w:p w14:paraId="193C087F" w14:textId="77777777" w:rsidR="004D2AFD" w:rsidRPr="00B02819" w:rsidRDefault="000F7F63" w:rsidP="007054E8">
          <w:pPr>
            <w:pStyle w:val="FooterText"/>
          </w:pPr>
          <w:r>
            <w:fldChar w:fldCharType="begin"/>
          </w:r>
          <w:r>
            <w:instrText xml:space="preserve"> DOCPROPERTY "Conf"  \* MERGEFORMAT </w:instrText>
          </w:r>
          <w:r>
            <w:fldChar w:fldCharType="separate"/>
          </w:r>
          <w:r w:rsidR="004D2AFD">
            <w:t>Commercial in confidence</w:t>
          </w:r>
          <w:r>
            <w:fldChar w:fldCharType="end"/>
          </w:r>
        </w:p>
      </w:tc>
      <w:tc>
        <w:tcPr>
          <w:tcW w:w="1030" w:type="dxa"/>
          <w:vMerge/>
        </w:tcPr>
        <w:p w14:paraId="193C0880" w14:textId="77777777" w:rsidR="004D2AFD" w:rsidRPr="00B02819" w:rsidRDefault="004D2AFD">
          <w:pPr>
            <w:pStyle w:val="PageNo"/>
            <w:rPr>
              <w:sz w:val="12"/>
            </w:rPr>
          </w:pPr>
        </w:p>
      </w:tc>
    </w:tr>
  </w:tbl>
  <w:p w14:paraId="193C0882" w14:textId="77777777" w:rsidR="004D2AFD" w:rsidRPr="00B02819" w:rsidRDefault="004D2AFD" w:rsidP="00051467">
    <w:pPr>
      <w:pStyle w:val="FooterText"/>
      <w:rPr>
        <w:sz w:val="12"/>
        <w:szCs w:val="24"/>
        <w:lang w:eastAsia="sv-SE"/>
      </w:rPr>
    </w:pPr>
  </w:p>
  <w:p w14:paraId="193C0883" w14:textId="77777777" w:rsidR="004D2AFD" w:rsidRPr="00B02819" w:rsidRDefault="004D2AFD" w:rsidP="00051467">
    <w:pPr>
      <w:pStyle w:val="FooterText"/>
      <w:rPr>
        <w:sz w:val="12"/>
        <w:szCs w:val="24"/>
        <w:lang w:eastAsia="sv-S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FCD2CC" w14:textId="77777777" w:rsidR="00D94F62" w:rsidRDefault="00D94F62" w:rsidP="001445DB">
      <w:r>
        <w:separator/>
      </w:r>
    </w:p>
  </w:footnote>
  <w:footnote w:type="continuationSeparator" w:id="0">
    <w:p w14:paraId="124489E3" w14:textId="77777777" w:rsidR="00D94F62" w:rsidRDefault="00D94F62" w:rsidP="001445D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CellMar>
        <w:left w:w="70" w:type="dxa"/>
        <w:right w:w="70" w:type="dxa"/>
      </w:tblCellMar>
      <w:tblLook w:val="0000" w:firstRow="0" w:lastRow="0" w:firstColumn="0" w:lastColumn="0" w:noHBand="0" w:noVBand="0"/>
    </w:tblPr>
    <w:tblGrid>
      <w:gridCol w:w="4748"/>
      <w:gridCol w:w="4748"/>
    </w:tblGrid>
    <w:tr w:rsidR="004D2AFD" w:rsidRPr="002A5097" w14:paraId="193C084C" w14:textId="77777777">
      <w:tc>
        <w:tcPr>
          <w:tcW w:w="4761" w:type="dxa"/>
        </w:tcPr>
        <w:p w14:paraId="193C084A" w14:textId="77777777" w:rsidR="004D2AFD" w:rsidRPr="002A5097" w:rsidRDefault="004D2AFD">
          <w:pPr>
            <w:tabs>
              <w:tab w:val="left" w:pos="5630"/>
              <w:tab w:val="right" w:pos="9359"/>
            </w:tabs>
            <w:ind w:right="23"/>
            <w:rPr>
              <w:rFonts w:ascii="Ericsson Sans Light" w:hAnsi="Ericsson Sans Light"/>
              <w:sz w:val="12"/>
              <w:lang w:val="en-GB"/>
            </w:rPr>
          </w:pPr>
        </w:p>
      </w:tc>
      <w:tc>
        <w:tcPr>
          <w:tcW w:w="4761" w:type="dxa"/>
        </w:tcPr>
        <w:p w14:paraId="193C084B" w14:textId="77777777" w:rsidR="004D2AFD" w:rsidRPr="002A5097" w:rsidRDefault="004D2AFD">
          <w:pPr>
            <w:jc w:val="right"/>
            <w:rPr>
              <w:sz w:val="16"/>
              <w:lang w:val="sv-SE"/>
            </w:rPr>
          </w:pPr>
        </w:p>
      </w:tc>
    </w:tr>
  </w:tbl>
  <w:p w14:paraId="193C084D" w14:textId="77777777" w:rsidR="004D2AFD" w:rsidRPr="002A5097" w:rsidRDefault="004D2AFD">
    <w:pPr>
      <w:tabs>
        <w:tab w:val="left" w:pos="5630"/>
        <w:tab w:val="right" w:pos="9359"/>
      </w:tabs>
      <w:ind w:right="23"/>
      <w:rPr>
        <w:rFonts w:ascii="Ericsson Sans Light" w:hAnsi="Ericsson Sans Light"/>
        <w:sz w:val="12"/>
        <w:lang w:val="sv-SE"/>
      </w:rPr>
    </w:pPr>
    <w:r w:rsidRPr="002A5097">
      <w:rPr>
        <w:rFonts w:ascii="Ericsson Sans Light" w:hAnsi="Ericsson Sans Light"/>
        <w:sz w:val="12"/>
        <w:lang w:val="sv-SE"/>
      </w:rPr>
      <w:tab/>
    </w:r>
    <w:r w:rsidRPr="002A5097">
      <w:rPr>
        <w:rFonts w:ascii="Ericsson Sans Light" w:hAnsi="Ericsson Sans Light"/>
        <w:sz w:val="12"/>
        <w:lang w:val="sv-SE"/>
      </w:rPr>
      <w:tab/>
    </w:r>
    <w:r w:rsidRPr="002A5097">
      <w:rPr>
        <w:rFonts w:ascii="Ericsson Sans Light" w:hAnsi="Ericsson Sans Light"/>
        <w:sz w:val="12"/>
        <w:lang w:val="sv-SE"/>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509" w:type="dxa"/>
      <w:tblInd w:w="-8" w:type="dxa"/>
      <w:tblCellMar>
        <w:left w:w="0" w:type="dxa"/>
        <w:right w:w="0" w:type="dxa"/>
      </w:tblCellMar>
      <w:tblLook w:val="0000" w:firstRow="0" w:lastRow="0" w:firstColumn="0" w:lastColumn="0" w:noHBand="0" w:noVBand="0"/>
    </w:tblPr>
    <w:tblGrid>
      <w:gridCol w:w="9509"/>
    </w:tblGrid>
    <w:tr w:rsidR="004D2AFD" w:rsidRPr="00B02819" w14:paraId="193C0859" w14:textId="77777777" w:rsidTr="00442FC3">
      <w:tc>
        <w:tcPr>
          <w:tcW w:w="9509" w:type="dxa"/>
        </w:tcPr>
        <w:tbl>
          <w:tblPr>
            <w:tblW w:w="9509" w:type="dxa"/>
            <w:tblCellMar>
              <w:left w:w="0" w:type="dxa"/>
              <w:right w:w="0" w:type="dxa"/>
            </w:tblCellMar>
            <w:tblLook w:val="0000" w:firstRow="0" w:lastRow="0" w:firstColumn="0" w:lastColumn="0" w:noHBand="0" w:noVBand="0"/>
          </w:tblPr>
          <w:tblGrid>
            <w:gridCol w:w="9509"/>
          </w:tblGrid>
          <w:tr w:rsidR="004D2AFD" w:rsidRPr="00B02819" w14:paraId="193C0850" w14:textId="77777777" w:rsidTr="00884622">
            <w:tc>
              <w:tcPr>
                <w:tcW w:w="9509" w:type="dxa"/>
              </w:tcPr>
              <w:p w14:paraId="193C084E" w14:textId="77777777" w:rsidR="004D2AFD" w:rsidRPr="00B02819" w:rsidRDefault="004D2AFD" w:rsidP="00884622">
                <w:pPr>
                  <w:tabs>
                    <w:tab w:val="left" w:pos="3969"/>
                    <w:tab w:val="right" w:pos="9364"/>
                  </w:tabs>
                </w:pPr>
                <w:r w:rsidRPr="00B02819">
                  <w:tab/>
                </w:r>
                <w:r w:rsidRPr="00B02819">
                  <w:tab/>
                </w:r>
                <w:r w:rsidRPr="00B02819">
                  <w:rPr>
                    <w:noProof/>
                    <w:lang w:eastAsia="en-US"/>
                  </w:rPr>
                  <w:drawing>
                    <wp:inline distT="0" distB="0" distL="0" distR="0" wp14:anchorId="193C0884" wp14:editId="193C0885">
                      <wp:extent cx="742950" cy="628650"/>
                      <wp:effectExtent l="0" t="0" r="0" b="0"/>
                      <wp:docPr id="27805" name="Picture 27805" descr="ERI_UF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RI_UF_rgb"/>
                              <pic:cNvPicPr preferRelativeResize="0">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2950" cy="628650"/>
                              </a:xfrm>
                              <a:prstGeom prst="rect">
                                <a:avLst/>
                              </a:prstGeom>
                              <a:noFill/>
                              <a:ln>
                                <a:noFill/>
                              </a:ln>
                            </pic:spPr>
                          </pic:pic>
                        </a:graphicData>
                      </a:graphic>
                    </wp:inline>
                  </w:drawing>
                </w:r>
              </w:p>
              <w:p w14:paraId="193C084F" w14:textId="77777777" w:rsidR="004D2AFD" w:rsidRPr="00B02819" w:rsidRDefault="000F7F63" w:rsidP="00884622">
                <w:pPr>
                  <w:pStyle w:val="Title"/>
                </w:pPr>
                <w:r>
                  <w:fldChar w:fldCharType="begin"/>
                </w:r>
                <w:r>
                  <w:instrText xml:space="preserve"> DOCPROPERTY  Title  \* MERGEFORMAT </w:instrText>
                </w:r>
                <w:r>
                  <w:fldChar w:fldCharType="separate"/>
                </w:r>
                <w:r>
                  <w:t xml:space="preserve">Ericsson </w:t>
                </w:r>
                <w:proofErr w:type="spellStart"/>
                <w:r>
                  <w:t>Catalog</w:t>
                </w:r>
                <w:proofErr w:type="spellEnd"/>
                <w:r>
                  <w:t xml:space="preserve"> Manager 14.1</w:t>
                </w:r>
                <w:r>
                  <w:fldChar w:fldCharType="end"/>
                </w:r>
              </w:p>
            </w:tc>
          </w:tr>
          <w:tr w:rsidR="004D2AFD" w:rsidRPr="00B02819" w14:paraId="193C0852" w14:textId="77777777" w:rsidTr="00884622">
            <w:tc>
              <w:tcPr>
                <w:tcW w:w="9509" w:type="dxa"/>
              </w:tcPr>
              <w:p w14:paraId="193C0851" w14:textId="77777777" w:rsidR="004D2AFD" w:rsidRPr="00B02819" w:rsidRDefault="000F7F63" w:rsidP="00884622">
                <w:pPr>
                  <w:pStyle w:val="Subtitle1"/>
                </w:pPr>
                <w:r>
                  <w:fldChar w:fldCharType="begin"/>
                </w:r>
                <w:r>
                  <w:instrText xml:space="preserve"> DOCPROPERTY  SubTitle  \* MERGEFORMAT </w:instrText>
                </w:r>
                <w:r>
                  <w:fldChar w:fldCharType="separate"/>
                </w:r>
                <w:r>
                  <w:t>ECM 100</w:t>
                </w:r>
                <w:r>
                  <w:fldChar w:fldCharType="end"/>
                </w:r>
              </w:p>
            </w:tc>
          </w:tr>
          <w:tr w:rsidR="004D2AFD" w:rsidRPr="00B02819" w14:paraId="193C0857" w14:textId="77777777" w:rsidTr="00884622">
            <w:tc>
              <w:tcPr>
                <w:tcW w:w="9509" w:type="dxa"/>
              </w:tcPr>
              <w:p w14:paraId="193C0853" w14:textId="77777777" w:rsidR="004D2AFD" w:rsidRPr="00B02819" w:rsidRDefault="004D2AFD" w:rsidP="00884622"/>
              <w:p w14:paraId="193C0854" w14:textId="77777777" w:rsidR="004D2AFD" w:rsidRPr="00B02819" w:rsidRDefault="004D2AFD" w:rsidP="00884622">
                <w:pPr>
                  <w:rPr>
                    <w:sz w:val="18"/>
                    <w:szCs w:val="18"/>
                  </w:rPr>
                </w:pPr>
              </w:p>
              <w:p w14:paraId="193C0855" w14:textId="77777777" w:rsidR="004D2AFD" w:rsidRPr="00B02819" w:rsidRDefault="004D2AFD" w:rsidP="00884622">
                <w:r w:rsidRPr="00B02819">
                  <w:rPr>
                    <w:noProof/>
                    <w:lang w:eastAsia="en-US"/>
                  </w:rPr>
                  <w:drawing>
                    <wp:anchor distT="0" distB="0" distL="114300" distR="114300" simplePos="0" relativeHeight="251663360" behindDoc="1" locked="0" layoutInCell="1" allowOverlap="1" wp14:anchorId="193C0886" wp14:editId="193C0887">
                      <wp:simplePos x="0" y="0"/>
                      <wp:positionH relativeFrom="column">
                        <wp:posOffset>9525</wp:posOffset>
                      </wp:positionH>
                      <wp:positionV relativeFrom="paragraph">
                        <wp:posOffset>18415</wp:posOffset>
                      </wp:positionV>
                      <wp:extent cx="5904230" cy="34290"/>
                      <wp:effectExtent l="0" t="0" r="1270" b="3810"/>
                      <wp:wrapNone/>
                      <wp:docPr id="27864" name="Picture 28" descr="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ine.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904230" cy="34290"/>
                              </a:xfrm>
                              <a:prstGeom prst="rect">
                                <a:avLst/>
                              </a:prstGeom>
                              <a:noFill/>
                            </pic:spPr>
                          </pic:pic>
                        </a:graphicData>
                      </a:graphic>
                      <wp14:sizeRelH relativeFrom="page">
                        <wp14:pctWidth>0</wp14:pctWidth>
                      </wp14:sizeRelH>
                      <wp14:sizeRelV relativeFrom="page">
                        <wp14:pctHeight>0</wp14:pctHeight>
                      </wp14:sizeRelV>
                    </wp:anchor>
                  </w:drawing>
                </w:r>
              </w:p>
              <w:p w14:paraId="193C0856" w14:textId="77777777" w:rsidR="004D2AFD" w:rsidRPr="00B02819" w:rsidRDefault="000F7F63" w:rsidP="00884622">
                <w:pPr>
                  <w:pStyle w:val="DocName"/>
                  <w:jc w:val="left"/>
                </w:pPr>
                <w:r>
                  <w:fldChar w:fldCharType="begin"/>
                </w:r>
                <w:r>
                  <w:instrText xml:space="preserve"> DOCPROPERTY  DocName  \* MERGEFORMAT </w:instrText>
                </w:r>
                <w:r>
                  <w:fldChar w:fldCharType="separate"/>
                </w:r>
                <w:r>
                  <w:t>Student Exercise Guide</w:t>
                </w:r>
                <w:r>
                  <w:fldChar w:fldCharType="end"/>
                </w:r>
              </w:p>
            </w:tc>
          </w:tr>
        </w:tbl>
        <w:p w14:paraId="193C0858" w14:textId="77777777" w:rsidR="004D2AFD" w:rsidRPr="00B02819" w:rsidRDefault="004D2AFD"/>
      </w:tc>
    </w:tr>
    <w:tr w:rsidR="004D2AFD" w:rsidRPr="00B02819" w14:paraId="193C0865" w14:textId="77777777" w:rsidTr="00442FC3">
      <w:tc>
        <w:tcPr>
          <w:tcW w:w="9509" w:type="dxa"/>
        </w:tcPr>
        <w:tbl>
          <w:tblPr>
            <w:tblW w:w="9509" w:type="dxa"/>
            <w:tblCellMar>
              <w:left w:w="0" w:type="dxa"/>
              <w:right w:w="0" w:type="dxa"/>
            </w:tblCellMar>
            <w:tblLook w:val="0000" w:firstRow="0" w:lastRow="0" w:firstColumn="0" w:lastColumn="0" w:noHBand="0" w:noVBand="0"/>
          </w:tblPr>
          <w:tblGrid>
            <w:gridCol w:w="9509"/>
          </w:tblGrid>
          <w:tr w:rsidR="004D2AFD" w:rsidRPr="00B02819" w14:paraId="193C085C" w14:textId="77777777" w:rsidTr="00884622">
            <w:tc>
              <w:tcPr>
                <w:tcW w:w="9509" w:type="dxa"/>
              </w:tcPr>
              <w:p w14:paraId="193C085A" w14:textId="77777777" w:rsidR="004D2AFD" w:rsidRPr="00B02819" w:rsidRDefault="004D2AFD" w:rsidP="00884622">
                <w:pPr>
                  <w:tabs>
                    <w:tab w:val="left" w:pos="3969"/>
                    <w:tab w:val="right" w:pos="9364"/>
                  </w:tabs>
                </w:pPr>
                <w:r w:rsidRPr="00B02819">
                  <w:tab/>
                </w:r>
                <w:r w:rsidRPr="00B02819">
                  <w:tab/>
                </w:r>
                <w:r w:rsidRPr="00B02819">
                  <w:rPr>
                    <w:noProof/>
                    <w:lang w:eastAsia="en-US"/>
                  </w:rPr>
                  <w:drawing>
                    <wp:inline distT="0" distB="0" distL="0" distR="0" wp14:anchorId="193C0888" wp14:editId="193C0889">
                      <wp:extent cx="742950" cy="628650"/>
                      <wp:effectExtent l="0" t="0" r="0" b="0"/>
                      <wp:docPr id="27866" name="Picture 27866" descr="ERI_UF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RI_UF_rgb"/>
                              <pic:cNvPicPr preferRelativeResize="0">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2950" cy="628650"/>
                              </a:xfrm>
                              <a:prstGeom prst="rect">
                                <a:avLst/>
                              </a:prstGeom>
                              <a:noFill/>
                              <a:ln>
                                <a:noFill/>
                              </a:ln>
                            </pic:spPr>
                          </pic:pic>
                        </a:graphicData>
                      </a:graphic>
                    </wp:inline>
                  </w:drawing>
                </w:r>
              </w:p>
              <w:p w14:paraId="193C085B" w14:textId="77777777" w:rsidR="004D2AFD" w:rsidRPr="00B02819" w:rsidRDefault="000F7F63" w:rsidP="00884622">
                <w:pPr>
                  <w:pStyle w:val="Title"/>
                </w:pPr>
                <w:r>
                  <w:fldChar w:fldCharType="begin"/>
                </w:r>
                <w:r>
                  <w:instrText xml:space="preserve"> DOCPROPERTY  Title  \* MERGEFORMAT </w:instrText>
                </w:r>
                <w:r>
                  <w:fldChar w:fldCharType="separate"/>
                </w:r>
                <w:r>
                  <w:t xml:space="preserve">Ericsson </w:t>
                </w:r>
                <w:proofErr w:type="spellStart"/>
                <w:r>
                  <w:t>Catalog</w:t>
                </w:r>
                <w:proofErr w:type="spellEnd"/>
                <w:r>
                  <w:t xml:space="preserve"> Manager 14.1</w:t>
                </w:r>
                <w:r>
                  <w:fldChar w:fldCharType="end"/>
                </w:r>
              </w:p>
            </w:tc>
          </w:tr>
          <w:tr w:rsidR="004D2AFD" w:rsidRPr="00B02819" w14:paraId="193C085E" w14:textId="77777777" w:rsidTr="00884622">
            <w:tc>
              <w:tcPr>
                <w:tcW w:w="9509" w:type="dxa"/>
              </w:tcPr>
              <w:p w14:paraId="193C085D" w14:textId="77777777" w:rsidR="004D2AFD" w:rsidRPr="00B02819" w:rsidRDefault="000F7F63" w:rsidP="00884622">
                <w:pPr>
                  <w:pStyle w:val="Subtitle1"/>
                </w:pPr>
                <w:r>
                  <w:fldChar w:fldCharType="begin"/>
                </w:r>
                <w:r>
                  <w:instrText xml:space="preserve"> DOCPROPERTY  SubTitle  \* MERGEFORMAT </w:instrText>
                </w:r>
                <w:r>
                  <w:fldChar w:fldCharType="separate"/>
                </w:r>
                <w:r>
                  <w:t>ECM 100</w:t>
                </w:r>
                <w:r>
                  <w:fldChar w:fldCharType="end"/>
                </w:r>
              </w:p>
            </w:tc>
          </w:tr>
          <w:tr w:rsidR="004D2AFD" w:rsidRPr="00B02819" w14:paraId="193C0863" w14:textId="77777777" w:rsidTr="00884622">
            <w:tc>
              <w:tcPr>
                <w:tcW w:w="9509" w:type="dxa"/>
              </w:tcPr>
              <w:p w14:paraId="193C085F" w14:textId="77777777" w:rsidR="004D2AFD" w:rsidRPr="00B02819" w:rsidRDefault="004D2AFD" w:rsidP="00884622"/>
              <w:p w14:paraId="193C0860" w14:textId="77777777" w:rsidR="004D2AFD" w:rsidRPr="00B02819" w:rsidRDefault="004D2AFD" w:rsidP="00884622">
                <w:pPr>
                  <w:rPr>
                    <w:sz w:val="18"/>
                    <w:szCs w:val="18"/>
                  </w:rPr>
                </w:pPr>
              </w:p>
              <w:p w14:paraId="193C0861" w14:textId="77777777" w:rsidR="004D2AFD" w:rsidRPr="00B02819" w:rsidRDefault="004D2AFD" w:rsidP="00884622">
                <w:r w:rsidRPr="00B02819">
                  <w:rPr>
                    <w:noProof/>
                    <w:lang w:eastAsia="en-US"/>
                  </w:rPr>
                  <w:drawing>
                    <wp:anchor distT="0" distB="0" distL="114300" distR="114300" simplePos="0" relativeHeight="251664384" behindDoc="1" locked="0" layoutInCell="1" allowOverlap="1" wp14:anchorId="193C088A" wp14:editId="193C088B">
                      <wp:simplePos x="0" y="0"/>
                      <wp:positionH relativeFrom="column">
                        <wp:posOffset>9525</wp:posOffset>
                      </wp:positionH>
                      <wp:positionV relativeFrom="paragraph">
                        <wp:posOffset>18415</wp:posOffset>
                      </wp:positionV>
                      <wp:extent cx="5904230" cy="34290"/>
                      <wp:effectExtent l="0" t="0" r="1270" b="3810"/>
                      <wp:wrapNone/>
                      <wp:docPr id="27870" name="Picture 28" descr="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ine.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904230" cy="34290"/>
                              </a:xfrm>
                              <a:prstGeom prst="rect">
                                <a:avLst/>
                              </a:prstGeom>
                              <a:noFill/>
                            </pic:spPr>
                          </pic:pic>
                        </a:graphicData>
                      </a:graphic>
                      <wp14:sizeRelH relativeFrom="page">
                        <wp14:pctWidth>0</wp14:pctWidth>
                      </wp14:sizeRelH>
                      <wp14:sizeRelV relativeFrom="page">
                        <wp14:pctHeight>0</wp14:pctHeight>
                      </wp14:sizeRelV>
                    </wp:anchor>
                  </w:drawing>
                </w:r>
              </w:p>
              <w:p w14:paraId="193C0862" w14:textId="77777777" w:rsidR="004D2AFD" w:rsidRPr="00B02819" w:rsidRDefault="000F7F63" w:rsidP="00884622">
                <w:pPr>
                  <w:pStyle w:val="DocName"/>
                  <w:jc w:val="left"/>
                </w:pPr>
                <w:r>
                  <w:fldChar w:fldCharType="begin"/>
                </w:r>
                <w:r>
                  <w:instrText xml:space="preserve"> DOCPROPERTY  DocName  \* MERGEFORMAT </w:instrText>
                </w:r>
                <w:r>
                  <w:fldChar w:fldCharType="separate"/>
                </w:r>
                <w:r>
                  <w:t>Student Exercise Guide</w:t>
                </w:r>
                <w:r>
                  <w:fldChar w:fldCharType="end"/>
                </w:r>
              </w:p>
            </w:tc>
          </w:tr>
        </w:tbl>
        <w:p w14:paraId="193C0864" w14:textId="77777777" w:rsidR="004D2AFD" w:rsidRPr="00B02819" w:rsidRDefault="004D2AFD"/>
      </w:tc>
    </w:tr>
    <w:tr w:rsidR="004D2AFD" w:rsidRPr="00B02819" w14:paraId="193C0871" w14:textId="77777777" w:rsidTr="00442FC3">
      <w:tc>
        <w:tcPr>
          <w:tcW w:w="9509" w:type="dxa"/>
        </w:tcPr>
        <w:tbl>
          <w:tblPr>
            <w:tblW w:w="9509" w:type="dxa"/>
            <w:tblCellMar>
              <w:left w:w="0" w:type="dxa"/>
              <w:right w:w="0" w:type="dxa"/>
            </w:tblCellMar>
            <w:tblLook w:val="0000" w:firstRow="0" w:lastRow="0" w:firstColumn="0" w:lastColumn="0" w:noHBand="0" w:noVBand="0"/>
          </w:tblPr>
          <w:tblGrid>
            <w:gridCol w:w="9509"/>
          </w:tblGrid>
          <w:tr w:rsidR="004D2AFD" w:rsidRPr="00B02819" w14:paraId="193C0868" w14:textId="77777777" w:rsidTr="00884622">
            <w:tc>
              <w:tcPr>
                <w:tcW w:w="9509" w:type="dxa"/>
              </w:tcPr>
              <w:p w14:paraId="193C0866" w14:textId="77777777" w:rsidR="004D2AFD" w:rsidRPr="00B02819" w:rsidRDefault="004D2AFD" w:rsidP="00884622">
                <w:pPr>
                  <w:tabs>
                    <w:tab w:val="left" w:pos="3969"/>
                    <w:tab w:val="right" w:pos="9364"/>
                  </w:tabs>
                </w:pPr>
                <w:r w:rsidRPr="00B02819">
                  <w:tab/>
                </w:r>
                <w:r w:rsidRPr="00B02819">
                  <w:tab/>
                </w:r>
                <w:r w:rsidRPr="00B02819">
                  <w:rPr>
                    <w:noProof/>
                    <w:lang w:eastAsia="en-US"/>
                  </w:rPr>
                  <w:drawing>
                    <wp:inline distT="0" distB="0" distL="0" distR="0" wp14:anchorId="193C088C" wp14:editId="193C088D">
                      <wp:extent cx="742950" cy="628650"/>
                      <wp:effectExtent l="0" t="0" r="0" b="0"/>
                      <wp:docPr id="27871" name="Picture 27871" descr="ERI_UF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RI_UF_rgb"/>
                              <pic:cNvPicPr preferRelativeResize="0">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2950" cy="628650"/>
                              </a:xfrm>
                              <a:prstGeom prst="rect">
                                <a:avLst/>
                              </a:prstGeom>
                              <a:noFill/>
                              <a:ln>
                                <a:noFill/>
                              </a:ln>
                            </pic:spPr>
                          </pic:pic>
                        </a:graphicData>
                      </a:graphic>
                    </wp:inline>
                  </w:drawing>
                </w:r>
              </w:p>
              <w:p w14:paraId="193C0867" w14:textId="77777777" w:rsidR="004D2AFD" w:rsidRPr="00B02819" w:rsidRDefault="000F7F63" w:rsidP="00884622">
                <w:pPr>
                  <w:pStyle w:val="Title"/>
                </w:pPr>
                <w:r>
                  <w:fldChar w:fldCharType="begin"/>
                </w:r>
                <w:r>
                  <w:instrText xml:space="preserve"> DOCPROPERTY  Title  \* MERGEFORMAT </w:instrText>
                </w:r>
                <w:r>
                  <w:fldChar w:fldCharType="separate"/>
                </w:r>
                <w:r>
                  <w:t xml:space="preserve">Ericsson </w:t>
                </w:r>
                <w:proofErr w:type="spellStart"/>
                <w:r>
                  <w:t>Catalog</w:t>
                </w:r>
                <w:proofErr w:type="spellEnd"/>
                <w:r>
                  <w:t xml:space="preserve"> Manager 14.1</w:t>
                </w:r>
                <w:r>
                  <w:fldChar w:fldCharType="end"/>
                </w:r>
              </w:p>
            </w:tc>
          </w:tr>
          <w:tr w:rsidR="004D2AFD" w:rsidRPr="00B02819" w14:paraId="193C086A" w14:textId="77777777" w:rsidTr="00884622">
            <w:tc>
              <w:tcPr>
                <w:tcW w:w="9509" w:type="dxa"/>
              </w:tcPr>
              <w:p w14:paraId="193C0869" w14:textId="77777777" w:rsidR="004D2AFD" w:rsidRPr="00B02819" w:rsidRDefault="000F7F63" w:rsidP="00884622">
                <w:pPr>
                  <w:pStyle w:val="Subtitle1"/>
                </w:pPr>
                <w:r>
                  <w:fldChar w:fldCharType="begin"/>
                </w:r>
                <w:r>
                  <w:instrText xml:space="preserve"> DOCPROPERTY  SubTitle  \* MERGEFORMAT </w:instrText>
                </w:r>
                <w:r>
                  <w:fldChar w:fldCharType="separate"/>
                </w:r>
                <w:r>
                  <w:t>ECM 100</w:t>
                </w:r>
                <w:r>
                  <w:fldChar w:fldCharType="end"/>
                </w:r>
              </w:p>
            </w:tc>
          </w:tr>
          <w:tr w:rsidR="004D2AFD" w:rsidRPr="00B02819" w14:paraId="193C086F" w14:textId="77777777" w:rsidTr="00884622">
            <w:tc>
              <w:tcPr>
                <w:tcW w:w="9509" w:type="dxa"/>
              </w:tcPr>
              <w:p w14:paraId="193C086B" w14:textId="77777777" w:rsidR="004D2AFD" w:rsidRPr="00B02819" w:rsidRDefault="004D2AFD" w:rsidP="00884622"/>
              <w:p w14:paraId="193C086C" w14:textId="77777777" w:rsidR="004D2AFD" w:rsidRPr="00B02819" w:rsidRDefault="004D2AFD" w:rsidP="00884622">
                <w:pPr>
                  <w:rPr>
                    <w:sz w:val="18"/>
                    <w:szCs w:val="18"/>
                  </w:rPr>
                </w:pPr>
              </w:p>
              <w:p w14:paraId="193C086D" w14:textId="77777777" w:rsidR="004D2AFD" w:rsidRPr="00B02819" w:rsidRDefault="004D2AFD" w:rsidP="00884622">
                <w:r w:rsidRPr="00B02819">
                  <w:rPr>
                    <w:noProof/>
                    <w:lang w:eastAsia="en-US"/>
                  </w:rPr>
                  <w:drawing>
                    <wp:anchor distT="0" distB="0" distL="114300" distR="114300" simplePos="0" relativeHeight="251665408" behindDoc="1" locked="0" layoutInCell="1" allowOverlap="1" wp14:anchorId="193C088E" wp14:editId="193C088F">
                      <wp:simplePos x="0" y="0"/>
                      <wp:positionH relativeFrom="column">
                        <wp:posOffset>9525</wp:posOffset>
                      </wp:positionH>
                      <wp:positionV relativeFrom="paragraph">
                        <wp:posOffset>18415</wp:posOffset>
                      </wp:positionV>
                      <wp:extent cx="5904230" cy="34290"/>
                      <wp:effectExtent l="0" t="0" r="1270" b="3810"/>
                      <wp:wrapNone/>
                      <wp:docPr id="27664" name="Picture 28" descr="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ine.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904230" cy="34290"/>
                              </a:xfrm>
                              <a:prstGeom prst="rect">
                                <a:avLst/>
                              </a:prstGeom>
                              <a:noFill/>
                            </pic:spPr>
                          </pic:pic>
                        </a:graphicData>
                      </a:graphic>
                      <wp14:sizeRelH relativeFrom="page">
                        <wp14:pctWidth>0</wp14:pctWidth>
                      </wp14:sizeRelH>
                      <wp14:sizeRelV relativeFrom="page">
                        <wp14:pctHeight>0</wp14:pctHeight>
                      </wp14:sizeRelV>
                    </wp:anchor>
                  </w:drawing>
                </w:r>
              </w:p>
              <w:p w14:paraId="193C086E" w14:textId="77777777" w:rsidR="004D2AFD" w:rsidRPr="00B02819" w:rsidRDefault="000F7F63" w:rsidP="00884622">
                <w:pPr>
                  <w:pStyle w:val="DocName"/>
                  <w:jc w:val="left"/>
                </w:pPr>
                <w:r>
                  <w:fldChar w:fldCharType="begin"/>
                </w:r>
                <w:r>
                  <w:instrText xml:space="preserve"> DOCPROPERTY  DocName  \* MERGEFORMAT </w:instrText>
                </w:r>
                <w:r>
                  <w:fldChar w:fldCharType="separate"/>
                </w:r>
                <w:r>
                  <w:t>Student Exercise Guide</w:t>
                </w:r>
                <w:r>
                  <w:fldChar w:fldCharType="end"/>
                </w:r>
              </w:p>
            </w:tc>
          </w:tr>
        </w:tbl>
        <w:p w14:paraId="193C0870" w14:textId="77777777" w:rsidR="004D2AFD" w:rsidRPr="00B02819" w:rsidRDefault="004D2AFD"/>
      </w:tc>
    </w:tr>
  </w:tbl>
  <w:p w14:paraId="193C0872" w14:textId="77777777" w:rsidR="004D2AFD" w:rsidRPr="00B02819" w:rsidRDefault="004D2AFD" w:rsidP="006C20AD">
    <w:pPr>
      <w:spacing w:before="540"/>
      <w:rPr>
        <w:sz w:val="18"/>
        <w:szCs w:val="1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498" w:type="dxa"/>
      <w:tblInd w:w="70" w:type="dxa"/>
      <w:tblCellMar>
        <w:left w:w="70" w:type="dxa"/>
        <w:right w:w="70" w:type="dxa"/>
      </w:tblCellMar>
      <w:tblLook w:val="0000" w:firstRow="0" w:lastRow="0" w:firstColumn="0" w:lastColumn="0" w:noHBand="0" w:noVBand="0"/>
    </w:tblPr>
    <w:tblGrid>
      <w:gridCol w:w="8647"/>
      <w:gridCol w:w="851"/>
    </w:tblGrid>
    <w:tr w:rsidR="004D2AFD" w:rsidRPr="00B02819" w14:paraId="193C0878" w14:textId="77777777" w:rsidTr="00A032EF">
      <w:trPr>
        <w:trHeight w:val="573"/>
      </w:trPr>
      <w:tc>
        <w:tcPr>
          <w:tcW w:w="8647" w:type="dxa"/>
        </w:tcPr>
        <w:p w14:paraId="193C0876" w14:textId="06186BC9" w:rsidR="004D2AFD" w:rsidRPr="00B02819" w:rsidRDefault="004D2AFD" w:rsidP="00664DDA">
          <w:pPr>
            <w:pStyle w:val="Header"/>
            <w:tabs>
              <w:tab w:val="clear" w:pos="4536"/>
            </w:tabs>
            <w:jc w:val="left"/>
          </w:pPr>
          <w:r w:rsidRPr="00B02819">
            <w:t>Ericsson Catalog Manager 14.0 (ECM100) Student Guide</w:t>
          </w:r>
        </w:p>
      </w:tc>
      <w:tc>
        <w:tcPr>
          <w:tcW w:w="851" w:type="dxa"/>
        </w:tcPr>
        <w:p w14:paraId="193C0877" w14:textId="77777777" w:rsidR="004D2AFD" w:rsidRPr="00B02819" w:rsidRDefault="004D2AFD" w:rsidP="005D6B84">
          <w:pPr>
            <w:pStyle w:val="Header"/>
            <w:tabs>
              <w:tab w:val="clear" w:pos="9072"/>
              <w:tab w:val="right" w:pos="9044"/>
            </w:tabs>
            <w:spacing w:before="0"/>
            <w:ind w:right="113"/>
          </w:pPr>
          <w:r w:rsidRPr="00B02819">
            <w:rPr>
              <w:noProof/>
            </w:rPr>
            <w:drawing>
              <wp:inline distT="0" distB="0" distL="0" distR="0" wp14:anchorId="193C0890" wp14:editId="193C0891">
                <wp:extent cx="190500" cy="251460"/>
                <wp:effectExtent l="0" t="0" r="0" b="0"/>
                <wp:docPr id="27865" name="Picture 27865" descr="ECON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ON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0500" cy="251460"/>
                        </a:xfrm>
                        <a:prstGeom prst="rect">
                          <a:avLst/>
                        </a:prstGeom>
                        <a:noFill/>
                        <a:ln>
                          <a:noFill/>
                        </a:ln>
                      </pic:spPr>
                    </pic:pic>
                  </a:graphicData>
                </a:graphic>
              </wp:inline>
            </w:drawing>
          </w:r>
        </w:p>
      </w:tc>
    </w:tr>
  </w:tbl>
  <w:p w14:paraId="193C0879" w14:textId="77777777" w:rsidR="004D2AFD" w:rsidRPr="00B02819" w:rsidRDefault="004D2AFD" w:rsidP="00700C12">
    <w:pPr>
      <w:pStyle w:val="Header"/>
      <w:jc w:val="left"/>
      <w:rPr>
        <w:sz w:val="12"/>
        <w:szCs w:val="1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D"/>
    <w:multiLevelType w:val="singleLevel"/>
    <w:tmpl w:val="C2D6FDA0"/>
    <w:lvl w:ilvl="0">
      <w:start w:val="1"/>
      <w:numFmt w:val="decimal"/>
      <w:pStyle w:val="ListNumber4"/>
      <w:lvlText w:val="%1."/>
      <w:lvlJc w:val="left"/>
      <w:pPr>
        <w:tabs>
          <w:tab w:val="num" w:pos="1209"/>
        </w:tabs>
        <w:ind w:left="1209" w:hanging="360"/>
      </w:pPr>
    </w:lvl>
  </w:abstractNum>
  <w:abstractNum w:abstractNumId="1">
    <w:nsid w:val="FFFFFF7F"/>
    <w:multiLevelType w:val="singleLevel"/>
    <w:tmpl w:val="4A98F744"/>
    <w:lvl w:ilvl="0">
      <w:start w:val="1"/>
      <w:numFmt w:val="decimal"/>
      <w:pStyle w:val="ListNumber2"/>
      <w:lvlText w:val="%1."/>
      <w:lvlJc w:val="left"/>
      <w:pPr>
        <w:tabs>
          <w:tab w:val="num" w:pos="643"/>
        </w:tabs>
        <w:ind w:left="643" w:hanging="360"/>
      </w:pPr>
    </w:lvl>
  </w:abstractNum>
  <w:abstractNum w:abstractNumId="2">
    <w:nsid w:val="FFFFFFFB"/>
    <w:multiLevelType w:val="multilevel"/>
    <w:tmpl w:val="66E61964"/>
    <w:lvl w:ilvl="0">
      <w:numFmt w:val="decimal"/>
      <w:pStyle w:val="Heading1"/>
      <w:lvlText w:val="%1"/>
      <w:lvlJc w:val="left"/>
      <w:pPr>
        <w:tabs>
          <w:tab w:val="num" w:pos="1701"/>
        </w:tabs>
        <w:ind w:left="1701" w:hanging="1701"/>
      </w:pPr>
      <w:rPr>
        <w:rFonts w:hint="default"/>
        <w:u w:val="none"/>
      </w:rPr>
    </w:lvl>
    <w:lvl w:ilvl="1">
      <w:start w:val="1"/>
      <w:numFmt w:val="decimal"/>
      <w:pStyle w:val="Heading2"/>
      <w:lvlText w:val="%1.%2"/>
      <w:lvlJc w:val="left"/>
      <w:pPr>
        <w:tabs>
          <w:tab w:val="num" w:pos="1701"/>
        </w:tabs>
        <w:ind w:left="1701" w:hanging="1701"/>
      </w:pPr>
      <w:rPr>
        <w:rFonts w:hint="default"/>
        <w:u w:val="none"/>
      </w:rPr>
    </w:lvl>
    <w:lvl w:ilvl="2">
      <w:start w:val="1"/>
      <w:numFmt w:val="decimal"/>
      <w:pStyle w:val="Heading3"/>
      <w:lvlText w:val="%1.%2.%3"/>
      <w:lvlJc w:val="left"/>
      <w:pPr>
        <w:tabs>
          <w:tab w:val="num" w:pos="1701"/>
        </w:tabs>
        <w:ind w:left="1701" w:hanging="1701"/>
      </w:pPr>
      <w:rPr>
        <w:rFonts w:ascii="Arial" w:hAnsi="Arial" w:cs="Arial" w:hint="default"/>
        <w:b w:val="0"/>
        <w:i w:val="0"/>
        <w:sz w:val="24"/>
        <w:szCs w:val="24"/>
        <w:u w:val="none"/>
      </w:rPr>
    </w:lvl>
    <w:lvl w:ilvl="3">
      <w:start w:val="1"/>
      <w:numFmt w:val="decimal"/>
      <w:pStyle w:val="Heading4"/>
      <w:lvlText w:val="%1.%2.%3.%4"/>
      <w:lvlJc w:val="left"/>
      <w:pPr>
        <w:tabs>
          <w:tab w:val="num" w:pos="1701"/>
        </w:tabs>
        <w:ind w:left="1701" w:hanging="1701"/>
      </w:pPr>
      <w:rPr>
        <w:rFonts w:hint="default"/>
        <w:u w:val="none"/>
      </w:rPr>
    </w:lvl>
    <w:lvl w:ilvl="4">
      <w:start w:val="1"/>
      <w:numFmt w:val="decimal"/>
      <w:pStyle w:val="Heading5"/>
      <w:lvlText w:val="%1.%2.%3.%4.%5"/>
      <w:lvlJc w:val="left"/>
      <w:pPr>
        <w:tabs>
          <w:tab w:val="num" w:pos="1701"/>
        </w:tabs>
        <w:ind w:left="1701" w:hanging="1701"/>
      </w:pPr>
      <w:rPr>
        <w:rFonts w:hint="default"/>
      </w:rPr>
    </w:lvl>
    <w:lvl w:ilvl="5">
      <w:start w:val="1"/>
      <w:numFmt w:val="decimal"/>
      <w:pStyle w:val="Heading6"/>
      <w:lvlText w:val="%1.%2.%3.%4.%5.%6"/>
      <w:lvlJc w:val="left"/>
      <w:pPr>
        <w:tabs>
          <w:tab w:val="num" w:pos="1701"/>
        </w:tabs>
        <w:ind w:left="1701" w:hanging="1701"/>
      </w:pPr>
      <w:rPr>
        <w:rFonts w:hint="default"/>
      </w:rPr>
    </w:lvl>
    <w:lvl w:ilvl="6">
      <w:start w:val="1"/>
      <w:numFmt w:val="decimal"/>
      <w:pStyle w:val="Heading7"/>
      <w:lvlText w:val="%1.%2.%3.%4.%5.%6.%7"/>
      <w:lvlJc w:val="left"/>
      <w:pPr>
        <w:tabs>
          <w:tab w:val="num" w:pos="1701"/>
        </w:tabs>
        <w:ind w:left="1701" w:hanging="1701"/>
      </w:pPr>
      <w:rPr>
        <w:rFonts w:hint="default"/>
      </w:rPr>
    </w:lvl>
    <w:lvl w:ilvl="7">
      <w:start w:val="1"/>
      <w:numFmt w:val="decimal"/>
      <w:lvlText w:val="%1.%2.%3.%4.%5.%6.%7.%8"/>
      <w:lvlJc w:val="left"/>
      <w:pPr>
        <w:tabs>
          <w:tab w:val="num" w:pos="1247"/>
        </w:tabs>
        <w:ind w:left="1247" w:firstLine="0"/>
      </w:pPr>
      <w:rPr>
        <w:rFonts w:hint="default"/>
      </w:rPr>
    </w:lvl>
    <w:lvl w:ilvl="8">
      <w:start w:val="1"/>
      <w:numFmt w:val="decimal"/>
      <w:lvlText w:val="%1.%2.%3.%4.%5.%6.%7.%8.%9"/>
      <w:lvlJc w:val="left"/>
      <w:pPr>
        <w:tabs>
          <w:tab w:val="num" w:pos="1247"/>
        </w:tabs>
        <w:ind w:left="1247" w:firstLine="0"/>
      </w:pPr>
      <w:rPr>
        <w:rFonts w:hint="default"/>
      </w:rPr>
    </w:lvl>
  </w:abstractNum>
  <w:abstractNum w:abstractNumId="3">
    <w:nsid w:val="00000001"/>
    <w:multiLevelType w:val="multilevel"/>
    <w:tmpl w:val="B948A0AE"/>
    <w:lvl w:ilvl="0">
      <w:start w:val="1"/>
      <w:numFmt w:val="bullet"/>
      <w:lvlText w:val="o"/>
      <w:lvlJc w:val="left"/>
      <w:pPr>
        <w:tabs>
          <w:tab w:val="num" w:pos="707"/>
        </w:tabs>
        <w:ind w:left="707" w:hanging="283"/>
      </w:pPr>
      <w:rPr>
        <w:rFonts w:ascii="Courier New" w:hAnsi="Courier New" w:cs="Courier New" w:hint="default"/>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nsid w:val="02C91994"/>
    <w:multiLevelType w:val="hybridMultilevel"/>
    <w:tmpl w:val="04860884"/>
    <w:lvl w:ilvl="0" w:tplc="8370CDAE">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2DD7C11"/>
    <w:multiLevelType w:val="hybridMultilevel"/>
    <w:tmpl w:val="2BF240D8"/>
    <w:lvl w:ilvl="0" w:tplc="3B3CEF5E">
      <w:start w:val="1"/>
      <w:numFmt w:val="lowerLetter"/>
      <w:lvlRestart w:val="0"/>
      <w:pStyle w:val="Listabcdoubleline"/>
      <w:lvlText w:val="%1"/>
      <w:lvlJc w:val="left"/>
      <w:pPr>
        <w:tabs>
          <w:tab w:val="num" w:pos="2069"/>
        </w:tabs>
        <w:ind w:left="2069" w:hanging="368"/>
      </w:pPr>
      <w:rPr>
        <w:rFonts w:ascii="Arial" w:hAnsi="Arial" w:hint="default"/>
        <w:b w:val="0"/>
        <w:i w:val="0"/>
        <w:sz w:val="22"/>
      </w:rPr>
    </w:lvl>
    <w:lvl w:ilvl="1" w:tplc="884EAB10" w:tentative="1">
      <w:start w:val="1"/>
      <w:numFmt w:val="lowerLetter"/>
      <w:lvlText w:val="%2."/>
      <w:lvlJc w:val="left"/>
      <w:pPr>
        <w:tabs>
          <w:tab w:val="num" w:pos="1440"/>
        </w:tabs>
        <w:ind w:left="1440" w:hanging="360"/>
      </w:pPr>
    </w:lvl>
    <w:lvl w:ilvl="2" w:tplc="F03CEB22" w:tentative="1">
      <w:start w:val="1"/>
      <w:numFmt w:val="lowerRoman"/>
      <w:lvlText w:val="%3."/>
      <w:lvlJc w:val="right"/>
      <w:pPr>
        <w:tabs>
          <w:tab w:val="num" w:pos="2160"/>
        </w:tabs>
        <w:ind w:left="2160" w:hanging="180"/>
      </w:pPr>
    </w:lvl>
    <w:lvl w:ilvl="3" w:tplc="FC48F4A8" w:tentative="1">
      <w:start w:val="1"/>
      <w:numFmt w:val="decimal"/>
      <w:lvlText w:val="%4."/>
      <w:lvlJc w:val="left"/>
      <w:pPr>
        <w:tabs>
          <w:tab w:val="num" w:pos="2880"/>
        </w:tabs>
        <w:ind w:left="2880" w:hanging="360"/>
      </w:pPr>
    </w:lvl>
    <w:lvl w:ilvl="4" w:tplc="51B04CBA" w:tentative="1">
      <w:start w:val="1"/>
      <w:numFmt w:val="lowerLetter"/>
      <w:lvlText w:val="%5."/>
      <w:lvlJc w:val="left"/>
      <w:pPr>
        <w:tabs>
          <w:tab w:val="num" w:pos="3600"/>
        </w:tabs>
        <w:ind w:left="3600" w:hanging="360"/>
      </w:pPr>
    </w:lvl>
    <w:lvl w:ilvl="5" w:tplc="EDAC6FBE" w:tentative="1">
      <w:start w:val="1"/>
      <w:numFmt w:val="lowerRoman"/>
      <w:lvlText w:val="%6."/>
      <w:lvlJc w:val="right"/>
      <w:pPr>
        <w:tabs>
          <w:tab w:val="num" w:pos="4320"/>
        </w:tabs>
        <w:ind w:left="4320" w:hanging="180"/>
      </w:pPr>
    </w:lvl>
    <w:lvl w:ilvl="6" w:tplc="53E03E1E" w:tentative="1">
      <w:start w:val="1"/>
      <w:numFmt w:val="decimal"/>
      <w:lvlText w:val="%7."/>
      <w:lvlJc w:val="left"/>
      <w:pPr>
        <w:tabs>
          <w:tab w:val="num" w:pos="5040"/>
        </w:tabs>
        <w:ind w:left="5040" w:hanging="360"/>
      </w:pPr>
    </w:lvl>
    <w:lvl w:ilvl="7" w:tplc="7504948E" w:tentative="1">
      <w:start w:val="1"/>
      <w:numFmt w:val="lowerLetter"/>
      <w:lvlText w:val="%8."/>
      <w:lvlJc w:val="left"/>
      <w:pPr>
        <w:tabs>
          <w:tab w:val="num" w:pos="5760"/>
        </w:tabs>
        <w:ind w:left="5760" w:hanging="360"/>
      </w:pPr>
    </w:lvl>
    <w:lvl w:ilvl="8" w:tplc="A8A0A07A" w:tentative="1">
      <w:start w:val="1"/>
      <w:numFmt w:val="lowerRoman"/>
      <w:lvlText w:val="%9."/>
      <w:lvlJc w:val="right"/>
      <w:pPr>
        <w:tabs>
          <w:tab w:val="num" w:pos="6480"/>
        </w:tabs>
        <w:ind w:left="6480" w:hanging="180"/>
      </w:pPr>
    </w:lvl>
  </w:abstractNum>
  <w:abstractNum w:abstractNumId="6">
    <w:nsid w:val="02F05E05"/>
    <w:multiLevelType w:val="hybridMultilevel"/>
    <w:tmpl w:val="B64895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3237A84"/>
    <w:multiLevelType w:val="hybridMultilevel"/>
    <w:tmpl w:val="F3AA51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3272360"/>
    <w:multiLevelType w:val="hybridMultilevel"/>
    <w:tmpl w:val="92CE5110"/>
    <w:lvl w:ilvl="0" w:tplc="4808C73E">
      <w:start w:val="1"/>
      <w:numFmt w:val="lowerLetter"/>
      <w:pStyle w:val="WOSSExer2"/>
      <w:lvlText w:val="%1."/>
      <w:lvlJc w:val="left"/>
      <w:pPr>
        <w:ind w:left="1211" w:hanging="360"/>
      </w:pPr>
      <w:rPr>
        <w:rFonts w:hint="default"/>
      </w:rPr>
    </w:lvl>
    <w:lvl w:ilvl="1" w:tplc="08090019">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9">
    <w:nsid w:val="06E94F3E"/>
    <w:multiLevelType w:val="hybridMultilevel"/>
    <w:tmpl w:val="A5227BA6"/>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0C927761"/>
    <w:multiLevelType w:val="hybridMultilevel"/>
    <w:tmpl w:val="2A6A800C"/>
    <w:lvl w:ilvl="0" w:tplc="CD969914">
      <w:start w:val="1"/>
      <w:numFmt w:val="decimal"/>
      <w:pStyle w:val="figureCW"/>
      <w:lvlText w:val="%1."/>
      <w:lvlJc w:val="left"/>
      <w:pPr>
        <w:ind w:left="785" w:hanging="360"/>
      </w:pPr>
      <w:rPr>
        <w:rFonts w:hint="default"/>
        <w:i w:val="0"/>
        <w:color w:val="000000" w:themeColor="text1"/>
      </w:rPr>
    </w:lvl>
    <w:lvl w:ilvl="1" w:tplc="61F2F618">
      <w:start w:val="1"/>
      <w:numFmt w:val="bullet"/>
      <w:lvlText w:val=""/>
      <w:lvlJc w:val="left"/>
      <w:pPr>
        <w:ind w:left="1505" w:hanging="360"/>
      </w:pPr>
      <w:rPr>
        <w:rFonts w:ascii="Symbol" w:hAnsi="Symbol" w:hint="default"/>
        <w:color w:val="000000" w:themeColor="text1"/>
      </w:r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11">
    <w:nsid w:val="10541870"/>
    <w:multiLevelType w:val="hybridMultilevel"/>
    <w:tmpl w:val="2722C914"/>
    <w:lvl w:ilvl="0" w:tplc="61F2F618">
      <w:start w:val="1"/>
      <w:numFmt w:val="bullet"/>
      <w:lvlText w:val=""/>
      <w:lvlJc w:val="left"/>
      <w:pPr>
        <w:ind w:left="1505" w:hanging="360"/>
      </w:pPr>
      <w:rPr>
        <w:rFonts w:ascii="Symbol" w:hAnsi="Symbol" w:hint="default"/>
        <w:color w:val="000000" w:themeColor="text1"/>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5AC25A6"/>
    <w:multiLevelType w:val="hybridMultilevel"/>
    <w:tmpl w:val="E4F2DE64"/>
    <w:lvl w:ilvl="0" w:tplc="623065E2">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74B52FE"/>
    <w:multiLevelType w:val="multilevel"/>
    <w:tmpl w:val="836E924A"/>
    <w:lvl w:ilvl="0">
      <w:start w:val="1"/>
      <w:numFmt w:val="bullet"/>
      <w:pStyle w:val="ListBullet"/>
      <w:lvlText w:val=""/>
      <w:lvlJc w:val="left"/>
      <w:pPr>
        <w:tabs>
          <w:tab w:val="num" w:pos="2070"/>
        </w:tabs>
        <w:ind w:left="2070" w:hanging="369"/>
      </w:pPr>
      <w:rPr>
        <w:rFonts w:ascii="Symbol" w:hAnsi="Symbol" w:hint="default"/>
        <w:b w:val="0"/>
        <w:i w:val="0"/>
        <w:sz w:val="22"/>
      </w:rPr>
    </w:lvl>
    <w:lvl w:ilvl="1">
      <w:start w:val="1"/>
      <w:numFmt w:val="bullet"/>
      <w:lvlText w:val="-"/>
      <w:lvlJc w:val="left"/>
      <w:pPr>
        <w:tabs>
          <w:tab w:val="num" w:pos="2438"/>
        </w:tabs>
        <w:ind w:left="2438" w:hanging="368"/>
      </w:pPr>
      <w:rPr>
        <w:rFonts w:hint="default"/>
        <w:u w:val="none"/>
      </w:rPr>
    </w:lvl>
    <w:lvl w:ilvl="2">
      <w:start w:val="1"/>
      <w:numFmt w:val="bullet"/>
      <w:lvlText w:val=""/>
      <w:lvlJc w:val="left"/>
      <w:pPr>
        <w:tabs>
          <w:tab w:val="num" w:pos="2807"/>
        </w:tabs>
        <w:ind w:left="2807" w:hanging="369"/>
      </w:pPr>
      <w:rPr>
        <w:rFonts w:ascii="Symbol" w:hAnsi="Symbol" w:hint="default"/>
        <w:sz w:val="16"/>
        <w:u w:val="none"/>
      </w:rPr>
    </w:lvl>
    <w:lvl w:ilvl="3">
      <w:start w:val="1"/>
      <w:numFmt w:val="bullet"/>
      <w:lvlText w:val="-"/>
      <w:lvlJc w:val="left"/>
      <w:pPr>
        <w:tabs>
          <w:tab w:val="num" w:pos="3204"/>
        </w:tabs>
        <w:ind w:left="3204" w:hanging="369"/>
      </w:pPr>
      <w:rPr>
        <w:rFonts w:ascii="PMingLiU" w:eastAsia="PMingLiU" w:hint="eastAsia"/>
        <w:b w:val="0"/>
        <w:i w:val="0"/>
        <w:sz w:val="16"/>
        <w:u w:val="none"/>
      </w:rPr>
    </w:lvl>
    <w:lvl w:ilvl="4">
      <w:start w:val="1"/>
      <w:numFmt w:val="bullet"/>
      <w:lvlText w:val="»"/>
      <w:lvlJc w:val="left"/>
      <w:pPr>
        <w:tabs>
          <w:tab w:val="num" w:pos="3572"/>
        </w:tabs>
        <w:ind w:left="3572" w:hanging="368"/>
      </w:pPr>
      <w:rPr>
        <w:rFonts w:ascii="MS PGothic" w:eastAsia="MS PGothic" w:hint="eastAsia"/>
      </w:rPr>
    </w:lvl>
    <w:lvl w:ilvl="5">
      <w:start w:val="1"/>
      <w:numFmt w:val="decimal"/>
      <w:lvlText w:val="%1.%2.%3.%4.%5.%6"/>
      <w:lvlJc w:val="left"/>
      <w:pPr>
        <w:tabs>
          <w:tab w:val="num" w:pos="3005"/>
        </w:tabs>
        <w:ind w:left="3005" w:firstLine="0"/>
      </w:pPr>
      <w:rPr>
        <w:rFonts w:hint="default"/>
      </w:rPr>
    </w:lvl>
    <w:lvl w:ilvl="6">
      <w:start w:val="1"/>
      <w:numFmt w:val="decimal"/>
      <w:lvlText w:val="%1.%2.%3.%4.%5.%6.%7"/>
      <w:lvlJc w:val="left"/>
      <w:pPr>
        <w:tabs>
          <w:tab w:val="num" w:pos="3005"/>
        </w:tabs>
        <w:ind w:left="3005" w:firstLine="0"/>
      </w:pPr>
      <w:rPr>
        <w:rFonts w:hint="default"/>
      </w:rPr>
    </w:lvl>
    <w:lvl w:ilvl="7">
      <w:start w:val="1"/>
      <w:numFmt w:val="decimal"/>
      <w:lvlText w:val="%1.%2.%3.%4.%5.%6.%7.%8"/>
      <w:lvlJc w:val="left"/>
      <w:pPr>
        <w:tabs>
          <w:tab w:val="num" w:pos="3005"/>
        </w:tabs>
        <w:ind w:left="3005" w:firstLine="0"/>
      </w:pPr>
      <w:rPr>
        <w:rFonts w:hint="default"/>
      </w:rPr>
    </w:lvl>
    <w:lvl w:ilvl="8">
      <w:start w:val="1"/>
      <w:numFmt w:val="decimal"/>
      <w:lvlText w:val="%1.%2.%3.%4.%5.%6.%7.%8.%9"/>
      <w:lvlJc w:val="left"/>
      <w:pPr>
        <w:tabs>
          <w:tab w:val="num" w:pos="3005"/>
        </w:tabs>
        <w:ind w:left="3005" w:firstLine="0"/>
      </w:pPr>
      <w:rPr>
        <w:rFonts w:hint="default"/>
      </w:rPr>
    </w:lvl>
  </w:abstractNum>
  <w:abstractNum w:abstractNumId="14">
    <w:nsid w:val="18007CC1"/>
    <w:multiLevelType w:val="hybridMultilevel"/>
    <w:tmpl w:val="8A96FD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19EC292E"/>
    <w:multiLevelType w:val="hybridMultilevel"/>
    <w:tmpl w:val="DB807320"/>
    <w:lvl w:ilvl="0" w:tplc="61F2F618">
      <w:start w:val="1"/>
      <w:numFmt w:val="bullet"/>
      <w:lvlText w:val=""/>
      <w:lvlJc w:val="left"/>
      <w:pPr>
        <w:ind w:left="360" w:hanging="360"/>
      </w:pPr>
      <w:rPr>
        <w:rFonts w:ascii="Symbol" w:hAnsi="Symbol" w:hint="default"/>
        <w:color w:val="000000" w:themeColor="text1"/>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nsid w:val="1DDE159C"/>
    <w:multiLevelType w:val="hybridMultilevel"/>
    <w:tmpl w:val="8430A616"/>
    <w:lvl w:ilvl="0" w:tplc="14962486">
      <w:start w:val="1"/>
      <w:numFmt w:val="bullet"/>
      <w:pStyle w:val="WOSSbulletlist"/>
      <w:lvlText w:val=""/>
      <w:lvlJc w:val="left"/>
      <w:pPr>
        <w:ind w:left="720" w:hanging="360"/>
      </w:pPr>
      <w:rPr>
        <w:rFonts w:ascii="Symbol" w:hAnsi="Symbol" w:hint="default"/>
        <w:sz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592687"/>
    <w:multiLevelType w:val="hybridMultilevel"/>
    <w:tmpl w:val="AFDCFDEC"/>
    <w:lvl w:ilvl="0" w:tplc="D690EEE4">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2DE4ED5"/>
    <w:multiLevelType w:val="hybridMultilevel"/>
    <w:tmpl w:val="3CE6C10A"/>
    <w:lvl w:ilvl="0" w:tplc="39D62CBC">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52A789B"/>
    <w:multiLevelType w:val="hybridMultilevel"/>
    <w:tmpl w:val="DA4E889A"/>
    <w:lvl w:ilvl="0" w:tplc="EAF42FC4">
      <w:start w:val="1"/>
      <w:numFmt w:val="decimal"/>
      <w:lvlText w:val="%1."/>
      <w:lvlJc w:val="left"/>
      <w:pPr>
        <w:ind w:left="720" w:hanging="360"/>
      </w:pPr>
      <w:rPr>
        <w:rFonts w:hint="default"/>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64269B4"/>
    <w:multiLevelType w:val="hybridMultilevel"/>
    <w:tmpl w:val="5D7A80D2"/>
    <w:lvl w:ilvl="0" w:tplc="BC9062FC">
      <w:start w:val="1"/>
      <w:numFmt w:val="decimal"/>
      <w:pStyle w:val="List2"/>
      <w:lvlText w:val="[%1]"/>
      <w:lvlJc w:val="left"/>
      <w:pPr>
        <w:tabs>
          <w:tab w:val="num" w:pos="2438"/>
        </w:tabs>
        <w:ind w:left="2438" w:hanging="737"/>
      </w:pPr>
      <w:rPr>
        <w:rFonts w:hint="default"/>
      </w:rPr>
    </w:lvl>
    <w:lvl w:ilvl="1" w:tplc="B2761096">
      <w:start w:val="1"/>
      <w:numFmt w:val="lowerLetter"/>
      <w:lvlText w:val="%2."/>
      <w:lvlJc w:val="left"/>
      <w:pPr>
        <w:tabs>
          <w:tab w:val="num" w:pos="1440"/>
        </w:tabs>
        <w:ind w:left="1440" w:hanging="360"/>
      </w:pPr>
    </w:lvl>
    <w:lvl w:ilvl="2" w:tplc="9380279A" w:tentative="1">
      <w:start w:val="1"/>
      <w:numFmt w:val="lowerRoman"/>
      <w:lvlText w:val="%3."/>
      <w:lvlJc w:val="right"/>
      <w:pPr>
        <w:tabs>
          <w:tab w:val="num" w:pos="2160"/>
        </w:tabs>
        <w:ind w:left="2160" w:hanging="180"/>
      </w:pPr>
    </w:lvl>
    <w:lvl w:ilvl="3" w:tplc="88F6A908" w:tentative="1">
      <w:start w:val="1"/>
      <w:numFmt w:val="decimal"/>
      <w:lvlText w:val="%4."/>
      <w:lvlJc w:val="left"/>
      <w:pPr>
        <w:tabs>
          <w:tab w:val="num" w:pos="2880"/>
        </w:tabs>
        <w:ind w:left="2880" w:hanging="360"/>
      </w:pPr>
    </w:lvl>
    <w:lvl w:ilvl="4" w:tplc="39781BB0" w:tentative="1">
      <w:start w:val="1"/>
      <w:numFmt w:val="lowerLetter"/>
      <w:lvlText w:val="%5."/>
      <w:lvlJc w:val="left"/>
      <w:pPr>
        <w:tabs>
          <w:tab w:val="num" w:pos="3600"/>
        </w:tabs>
        <w:ind w:left="3600" w:hanging="360"/>
      </w:pPr>
    </w:lvl>
    <w:lvl w:ilvl="5" w:tplc="89E0BB1C" w:tentative="1">
      <w:start w:val="1"/>
      <w:numFmt w:val="lowerRoman"/>
      <w:lvlText w:val="%6."/>
      <w:lvlJc w:val="right"/>
      <w:pPr>
        <w:tabs>
          <w:tab w:val="num" w:pos="4320"/>
        </w:tabs>
        <w:ind w:left="4320" w:hanging="180"/>
      </w:pPr>
    </w:lvl>
    <w:lvl w:ilvl="6" w:tplc="C070FAB4" w:tentative="1">
      <w:start w:val="1"/>
      <w:numFmt w:val="decimal"/>
      <w:lvlText w:val="%7."/>
      <w:lvlJc w:val="left"/>
      <w:pPr>
        <w:tabs>
          <w:tab w:val="num" w:pos="5040"/>
        </w:tabs>
        <w:ind w:left="5040" w:hanging="360"/>
      </w:pPr>
    </w:lvl>
    <w:lvl w:ilvl="7" w:tplc="62B2A482" w:tentative="1">
      <w:start w:val="1"/>
      <w:numFmt w:val="lowerLetter"/>
      <w:lvlText w:val="%8."/>
      <w:lvlJc w:val="left"/>
      <w:pPr>
        <w:tabs>
          <w:tab w:val="num" w:pos="5760"/>
        </w:tabs>
        <w:ind w:left="5760" w:hanging="360"/>
      </w:pPr>
    </w:lvl>
    <w:lvl w:ilvl="8" w:tplc="A5FE74C2" w:tentative="1">
      <w:start w:val="1"/>
      <w:numFmt w:val="lowerRoman"/>
      <w:lvlText w:val="%9."/>
      <w:lvlJc w:val="right"/>
      <w:pPr>
        <w:tabs>
          <w:tab w:val="num" w:pos="6480"/>
        </w:tabs>
        <w:ind w:left="6480" w:hanging="180"/>
      </w:pPr>
    </w:lvl>
  </w:abstractNum>
  <w:abstractNum w:abstractNumId="21">
    <w:nsid w:val="26431286"/>
    <w:multiLevelType w:val="hybridMultilevel"/>
    <w:tmpl w:val="9648CCA4"/>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2">
    <w:nsid w:val="269A231A"/>
    <w:multiLevelType w:val="hybridMultilevel"/>
    <w:tmpl w:val="FDDE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2D23486F"/>
    <w:multiLevelType w:val="hybridMultilevel"/>
    <w:tmpl w:val="217C06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D9734BD"/>
    <w:multiLevelType w:val="hybridMultilevel"/>
    <w:tmpl w:val="F71451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30D4681A"/>
    <w:multiLevelType w:val="hybridMultilevel"/>
    <w:tmpl w:val="704201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33212B19"/>
    <w:multiLevelType w:val="multilevel"/>
    <w:tmpl w:val="4462BD64"/>
    <w:lvl w:ilvl="0">
      <w:start w:val="1"/>
      <w:numFmt w:val="bullet"/>
      <w:lvlText w:val="o"/>
      <w:lvlJc w:val="left"/>
      <w:pPr>
        <w:tabs>
          <w:tab w:val="num" w:pos="707"/>
        </w:tabs>
        <w:ind w:left="707" w:hanging="283"/>
      </w:pPr>
      <w:rPr>
        <w:rFonts w:ascii="Courier New" w:hAnsi="Courier New" w:cs="Courier New" w:hint="default"/>
        <w:color w:val="000000" w:themeColor="text1"/>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27">
    <w:nsid w:val="35135E24"/>
    <w:multiLevelType w:val="hybridMultilevel"/>
    <w:tmpl w:val="26AE6952"/>
    <w:lvl w:ilvl="0" w:tplc="D1B465E6">
      <w:start w:val="1"/>
      <w:numFmt w:val="decimal"/>
      <w:lvlText w:val="%1."/>
      <w:lvlJc w:val="left"/>
      <w:pPr>
        <w:ind w:left="720" w:hanging="360"/>
      </w:pPr>
      <w:rPr>
        <w:rFonts w:hint="default"/>
        <w:color w:val="000000" w:themeColor="text1"/>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35AB2E69"/>
    <w:multiLevelType w:val="hybridMultilevel"/>
    <w:tmpl w:val="DFBEFE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38A71195"/>
    <w:multiLevelType w:val="hybridMultilevel"/>
    <w:tmpl w:val="E7B6CF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39F8172A"/>
    <w:multiLevelType w:val="multilevel"/>
    <w:tmpl w:val="00AC454A"/>
    <w:lvl w:ilvl="0">
      <w:start w:val="1"/>
      <w:numFmt w:val="decimal"/>
      <w:lvlRestart w:val="0"/>
      <w:pStyle w:val="ListNumber"/>
      <w:lvlText w:val="%1"/>
      <w:lvlJc w:val="left"/>
      <w:pPr>
        <w:tabs>
          <w:tab w:val="num" w:pos="2069"/>
        </w:tabs>
        <w:ind w:left="2069" w:hanging="368"/>
      </w:pPr>
      <w:rPr>
        <w:rFonts w:ascii="Arial" w:hAnsi="Arial" w:hint="default"/>
        <w:b w:val="0"/>
        <w:i w:val="0"/>
        <w:sz w:val="22"/>
      </w:rPr>
    </w:lvl>
    <w:lvl w:ilvl="1">
      <w:start w:val="1"/>
      <w:numFmt w:val="decimal"/>
      <w:lvlText w:val="%1.%2"/>
      <w:lvlJc w:val="left"/>
      <w:pPr>
        <w:tabs>
          <w:tab w:val="num" w:pos="2551"/>
        </w:tabs>
        <w:ind w:left="2551" w:hanging="482"/>
      </w:pPr>
      <w:rPr>
        <w:rFonts w:hint="default"/>
        <w:u w:val="none"/>
      </w:rPr>
    </w:lvl>
    <w:lvl w:ilvl="2">
      <w:start w:val="1"/>
      <w:numFmt w:val="decimal"/>
      <w:lvlText w:val="%1.%2.%3"/>
      <w:lvlJc w:val="left"/>
      <w:pPr>
        <w:tabs>
          <w:tab w:val="num" w:pos="3402"/>
        </w:tabs>
        <w:ind w:left="3402" w:hanging="851"/>
      </w:pPr>
      <w:rPr>
        <w:rFonts w:hint="default"/>
        <w:u w:val="none"/>
      </w:rPr>
    </w:lvl>
    <w:lvl w:ilvl="3">
      <w:start w:val="1"/>
      <w:numFmt w:val="decimal"/>
      <w:lvlText w:val="%1.%2.%3.%4"/>
      <w:lvlJc w:val="left"/>
      <w:pPr>
        <w:tabs>
          <w:tab w:val="num" w:pos="4535"/>
        </w:tabs>
        <w:ind w:left="4535" w:hanging="1133"/>
      </w:pPr>
      <w:rPr>
        <w:rFonts w:hint="default"/>
        <w:u w:val="none"/>
      </w:rPr>
    </w:lvl>
    <w:lvl w:ilvl="4">
      <w:start w:val="1"/>
      <w:numFmt w:val="bullet"/>
      <w:lvlText w:val="»"/>
      <w:lvlJc w:val="left"/>
      <w:pPr>
        <w:tabs>
          <w:tab w:val="num" w:pos="4366"/>
        </w:tabs>
        <w:ind w:left="4366" w:hanging="397"/>
      </w:pPr>
      <w:rPr>
        <w:rFonts w:ascii="MS PGothic" w:eastAsia="MS PGothic" w:hint="eastAsia"/>
      </w:rPr>
    </w:lvl>
    <w:lvl w:ilvl="5">
      <w:start w:val="1"/>
      <w:numFmt w:val="decimal"/>
      <w:lvlText w:val="%1.%2.%3.%4.%5.%6"/>
      <w:lvlJc w:val="left"/>
      <w:pPr>
        <w:tabs>
          <w:tab w:val="num" w:pos="3005"/>
        </w:tabs>
        <w:ind w:left="3005" w:firstLine="0"/>
      </w:pPr>
      <w:rPr>
        <w:rFonts w:hint="default"/>
      </w:rPr>
    </w:lvl>
    <w:lvl w:ilvl="6">
      <w:start w:val="1"/>
      <w:numFmt w:val="decimal"/>
      <w:lvlText w:val="%1.%2.%3.%4.%5.%6.%7"/>
      <w:lvlJc w:val="left"/>
      <w:pPr>
        <w:tabs>
          <w:tab w:val="num" w:pos="3005"/>
        </w:tabs>
        <w:ind w:left="3005" w:firstLine="0"/>
      </w:pPr>
      <w:rPr>
        <w:rFonts w:hint="default"/>
      </w:rPr>
    </w:lvl>
    <w:lvl w:ilvl="7">
      <w:start w:val="1"/>
      <w:numFmt w:val="decimal"/>
      <w:lvlText w:val="%1.%2.%3.%4.%5.%6.%7.%8"/>
      <w:lvlJc w:val="left"/>
      <w:pPr>
        <w:tabs>
          <w:tab w:val="num" w:pos="3005"/>
        </w:tabs>
        <w:ind w:left="3005" w:firstLine="0"/>
      </w:pPr>
      <w:rPr>
        <w:rFonts w:hint="default"/>
      </w:rPr>
    </w:lvl>
    <w:lvl w:ilvl="8">
      <w:start w:val="1"/>
      <w:numFmt w:val="decimal"/>
      <w:lvlText w:val="%1.%2.%3.%4.%5.%6.%7.%8.%9"/>
      <w:lvlJc w:val="left"/>
      <w:pPr>
        <w:tabs>
          <w:tab w:val="num" w:pos="3005"/>
        </w:tabs>
        <w:ind w:left="3005" w:firstLine="0"/>
      </w:pPr>
      <w:rPr>
        <w:rFonts w:hint="default"/>
      </w:rPr>
    </w:lvl>
  </w:abstractNum>
  <w:abstractNum w:abstractNumId="31">
    <w:nsid w:val="3EDA65B7"/>
    <w:multiLevelType w:val="hybridMultilevel"/>
    <w:tmpl w:val="3C5861A6"/>
    <w:lvl w:ilvl="0" w:tplc="BBBE11C6">
      <w:start w:val="1"/>
      <w:numFmt w:val="decimal"/>
      <w:lvlText w:val="%1."/>
      <w:lvlJc w:val="left"/>
      <w:pPr>
        <w:ind w:left="720" w:hanging="360"/>
      </w:pPr>
      <w:rPr>
        <w:rFonts w:ascii="Arial" w:hAnsi="Arial" w:cs="Aria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42334E09"/>
    <w:multiLevelType w:val="hybridMultilevel"/>
    <w:tmpl w:val="0854C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4531392E"/>
    <w:multiLevelType w:val="multilevel"/>
    <w:tmpl w:val="C458EF60"/>
    <w:lvl w:ilvl="0">
      <w:start w:val="1"/>
      <w:numFmt w:val="bullet"/>
      <w:pStyle w:val="ListBullet2"/>
      <w:lvlText w:val=""/>
      <w:lvlJc w:val="left"/>
      <w:pPr>
        <w:tabs>
          <w:tab w:val="num" w:pos="2070"/>
        </w:tabs>
        <w:ind w:left="2070" w:hanging="369"/>
      </w:pPr>
      <w:rPr>
        <w:rFonts w:ascii="Symbol" w:hAnsi="Symbol" w:hint="default"/>
        <w:b w:val="0"/>
        <w:i w:val="0"/>
        <w:sz w:val="22"/>
      </w:rPr>
    </w:lvl>
    <w:lvl w:ilvl="1">
      <w:start w:val="1"/>
      <w:numFmt w:val="bullet"/>
      <w:lvlText w:val="-"/>
      <w:lvlJc w:val="left"/>
      <w:pPr>
        <w:tabs>
          <w:tab w:val="num" w:pos="2438"/>
        </w:tabs>
        <w:ind w:left="2438" w:hanging="368"/>
      </w:pPr>
      <w:rPr>
        <w:rFonts w:hint="default"/>
        <w:u w:val="none"/>
      </w:rPr>
    </w:lvl>
    <w:lvl w:ilvl="2">
      <w:start w:val="1"/>
      <w:numFmt w:val="bullet"/>
      <w:lvlText w:val=""/>
      <w:lvlJc w:val="left"/>
      <w:pPr>
        <w:tabs>
          <w:tab w:val="num" w:pos="2807"/>
        </w:tabs>
        <w:ind w:left="2807" w:hanging="369"/>
      </w:pPr>
      <w:rPr>
        <w:rFonts w:ascii="Symbol" w:hAnsi="Symbol" w:hint="default"/>
        <w:sz w:val="16"/>
        <w:u w:val="none"/>
      </w:rPr>
    </w:lvl>
    <w:lvl w:ilvl="3">
      <w:start w:val="1"/>
      <w:numFmt w:val="bullet"/>
      <w:lvlText w:val="-"/>
      <w:lvlJc w:val="left"/>
      <w:pPr>
        <w:tabs>
          <w:tab w:val="num" w:pos="3204"/>
        </w:tabs>
        <w:ind w:left="3204" w:hanging="369"/>
      </w:pPr>
      <w:rPr>
        <w:rFonts w:ascii="PMingLiU" w:eastAsia="PMingLiU" w:hint="eastAsia"/>
        <w:b w:val="0"/>
        <w:i w:val="0"/>
        <w:sz w:val="16"/>
        <w:u w:val="none"/>
      </w:rPr>
    </w:lvl>
    <w:lvl w:ilvl="4">
      <w:start w:val="1"/>
      <w:numFmt w:val="bullet"/>
      <w:lvlText w:val="»"/>
      <w:lvlJc w:val="left"/>
      <w:pPr>
        <w:tabs>
          <w:tab w:val="num" w:pos="3572"/>
        </w:tabs>
        <w:ind w:left="3572" w:hanging="368"/>
      </w:pPr>
      <w:rPr>
        <w:rFonts w:ascii="MS PGothic" w:eastAsia="MS PGothic" w:hint="eastAsia"/>
      </w:rPr>
    </w:lvl>
    <w:lvl w:ilvl="5">
      <w:start w:val="1"/>
      <w:numFmt w:val="decimal"/>
      <w:lvlText w:val="%1.%2.%3.%4.%5.%6"/>
      <w:lvlJc w:val="left"/>
      <w:pPr>
        <w:tabs>
          <w:tab w:val="num" w:pos="3005"/>
        </w:tabs>
        <w:ind w:left="3005" w:firstLine="0"/>
      </w:pPr>
      <w:rPr>
        <w:rFonts w:hint="default"/>
      </w:rPr>
    </w:lvl>
    <w:lvl w:ilvl="6">
      <w:start w:val="1"/>
      <w:numFmt w:val="decimal"/>
      <w:lvlText w:val="%1.%2.%3.%4.%5.%6.%7"/>
      <w:lvlJc w:val="left"/>
      <w:pPr>
        <w:tabs>
          <w:tab w:val="num" w:pos="3005"/>
        </w:tabs>
        <w:ind w:left="3005" w:firstLine="0"/>
      </w:pPr>
      <w:rPr>
        <w:rFonts w:hint="default"/>
      </w:rPr>
    </w:lvl>
    <w:lvl w:ilvl="7">
      <w:start w:val="1"/>
      <w:numFmt w:val="decimal"/>
      <w:lvlText w:val="%1.%2.%3.%4.%5.%6.%7.%8"/>
      <w:lvlJc w:val="left"/>
      <w:pPr>
        <w:tabs>
          <w:tab w:val="num" w:pos="3005"/>
        </w:tabs>
        <w:ind w:left="3005" w:firstLine="0"/>
      </w:pPr>
      <w:rPr>
        <w:rFonts w:hint="default"/>
      </w:rPr>
    </w:lvl>
    <w:lvl w:ilvl="8">
      <w:start w:val="1"/>
      <w:numFmt w:val="decimal"/>
      <w:lvlText w:val="%1.%2.%3.%4.%5.%6.%7.%8.%9"/>
      <w:lvlJc w:val="left"/>
      <w:pPr>
        <w:tabs>
          <w:tab w:val="num" w:pos="3005"/>
        </w:tabs>
        <w:ind w:left="3005" w:firstLine="0"/>
      </w:pPr>
      <w:rPr>
        <w:rFonts w:hint="default"/>
      </w:rPr>
    </w:lvl>
  </w:abstractNum>
  <w:abstractNum w:abstractNumId="34">
    <w:nsid w:val="4A112C47"/>
    <w:multiLevelType w:val="hybridMultilevel"/>
    <w:tmpl w:val="C3DEBD00"/>
    <w:lvl w:ilvl="0" w:tplc="2108A2B0">
      <w:start w:val="1"/>
      <w:numFmt w:val="decimal"/>
      <w:lvlText w:val="%1."/>
      <w:lvlJc w:val="left"/>
      <w:pPr>
        <w:ind w:left="786" w:hanging="360"/>
      </w:pPr>
      <w:rPr>
        <w:rFonts w:hint="default"/>
        <w:color w:val="000000" w:themeColor="text1"/>
      </w:rPr>
    </w:lvl>
    <w:lvl w:ilvl="1" w:tplc="08090019">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5">
    <w:nsid w:val="4C801796"/>
    <w:multiLevelType w:val="hybridMultilevel"/>
    <w:tmpl w:val="44FE34B4"/>
    <w:lvl w:ilvl="0" w:tplc="C9AA00AC">
      <w:start w:val="1"/>
      <w:numFmt w:val="lowerLetter"/>
      <w:lvlRestart w:val="0"/>
      <w:pStyle w:val="Listabcsingleline"/>
      <w:lvlText w:val="%1"/>
      <w:lvlJc w:val="left"/>
      <w:pPr>
        <w:tabs>
          <w:tab w:val="num" w:pos="2069"/>
        </w:tabs>
        <w:ind w:left="2069" w:hanging="368"/>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6">
    <w:nsid w:val="4F152539"/>
    <w:multiLevelType w:val="hybridMultilevel"/>
    <w:tmpl w:val="41EED1F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51824017"/>
    <w:multiLevelType w:val="hybridMultilevel"/>
    <w:tmpl w:val="CA606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51B97A94"/>
    <w:multiLevelType w:val="hybridMultilevel"/>
    <w:tmpl w:val="F45C37EE"/>
    <w:lvl w:ilvl="0" w:tplc="12E4151A">
      <w:start w:val="1"/>
      <w:numFmt w:val="decimal"/>
      <w:lvlRestart w:val="0"/>
      <w:pStyle w:val="Listnumbersingleline"/>
      <w:lvlText w:val="%1"/>
      <w:lvlJc w:val="left"/>
      <w:pPr>
        <w:tabs>
          <w:tab w:val="num" w:pos="2069"/>
        </w:tabs>
        <w:ind w:left="2069" w:hanging="368"/>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9">
    <w:nsid w:val="53C503B0"/>
    <w:multiLevelType w:val="hybridMultilevel"/>
    <w:tmpl w:val="5B400D54"/>
    <w:lvl w:ilvl="0" w:tplc="91EC94E6">
      <w:start w:val="1"/>
      <w:numFmt w:val="decimal"/>
      <w:lvlRestart w:val="0"/>
      <w:pStyle w:val="Listnumberdoubleline"/>
      <w:lvlText w:val="%1"/>
      <w:lvlJc w:val="left"/>
      <w:pPr>
        <w:tabs>
          <w:tab w:val="num" w:pos="2069"/>
        </w:tabs>
        <w:ind w:left="2069" w:hanging="36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5EE77D6F"/>
    <w:multiLevelType w:val="hybridMultilevel"/>
    <w:tmpl w:val="F40CF0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611C48B9"/>
    <w:multiLevelType w:val="hybridMultilevel"/>
    <w:tmpl w:val="4EAED8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62C43E2F"/>
    <w:multiLevelType w:val="hybridMultilevel"/>
    <w:tmpl w:val="216A62CC"/>
    <w:lvl w:ilvl="0" w:tplc="B3A8D920">
      <w:start w:val="1"/>
      <w:numFmt w:val="bullet"/>
      <w:lvlText w:val="o"/>
      <w:lvlJc w:val="left"/>
      <w:pPr>
        <w:ind w:left="2187" w:hanging="360"/>
      </w:pPr>
      <w:rPr>
        <w:rFonts w:ascii="Courier New" w:hAnsi="Courier New" w:cs="Courier New" w:hint="default"/>
        <w:color w:val="000000" w:themeColor="text1"/>
      </w:rPr>
    </w:lvl>
    <w:lvl w:ilvl="1" w:tplc="08090003">
      <w:start w:val="1"/>
      <w:numFmt w:val="bullet"/>
      <w:lvlText w:val="o"/>
      <w:lvlJc w:val="left"/>
      <w:pPr>
        <w:ind w:left="2907" w:hanging="360"/>
      </w:pPr>
      <w:rPr>
        <w:rFonts w:ascii="Courier New" w:hAnsi="Courier New" w:cs="Courier New" w:hint="default"/>
      </w:rPr>
    </w:lvl>
    <w:lvl w:ilvl="2" w:tplc="08090005" w:tentative="1">
      <w:start w:val="1"/>
      <w:numFmt w:val="bullet"/>
      <w:lvlText w:val=""/>
      <w:lvlJc w:val="left"/>
      <w:pPr>
        <w:ind w:left="3627" w:hanging="360"/>
      </w:pPr>
      <w:rPr>
        <w:rFonts w:ascii="Wingdings" w:hAnsi="Wingdings" w:hint="default"/>
      </w:rPr>
    </w:lvl>
    <w:lvl w:ilvl="3" w:tplc="08090001" w:tentative="1">
      <w:start w:val="1"/>
      <w:numFmt w:val="bullet"/>
      <w:lvlText w:val=""/>
      <w:lvlJc w:val="left"/>
      <w:pPr>
        <w:ind w:left="4347" w:hanging="360"/>
      </w:pPr>
      <w:rPr>
        <w:rFonts w:ascii="Symbol" w:hAnsi="Symbol" w:hint="default"/>
      </w:rPr>
    </w:lvl>
    <w:lvl w:ilvl="4" w:tplc="08090003" w:tentative="1">
      <w:start w:val="1"/>
      <w:numFmt w:val="bullet"/>
      <w:lvlText w:val="o"/>
      <w:lvlJc w:val="left"/>
      <w:pPr>
        <w:ind w:left="5067" w:hanging="360"/>
      </w:pPr>
      <w:rPr>
        <w:rFonts w:ascii="Courier New" w:hAnsi="Courier New" w:cs="Courier New" w:hint="default"/>
      </w:rPr>
    </w:lvl>
    <w:lvl w:ilvl="5" w:tplc="08090005" w:tentative="1">
      <w:start w:val="1"/>
      <w:numFmt w:val="bullet"/>
      <w:lvlText w:val=""/>
      <w:lvlJc w:val="left"/>
      <w:pPr>
        <w:ind w:left="5787" w:hanging="360"/>
      </w:pPr>
      <w:rPr>
        <w:rFonts w:ascii="Wingdings" w:hAnsi="Wingdings" w:hint="default"/>
      </w:rPr>
    </w:lvl>
    <w:lvl w:ilvl="6" w:tplc="08090001" w:tentative="1">
      <w:start w:val="1"/>
      <w:numFmt w:val="bullet"/>
      <w:lvlText w:val=""/>
      <w:lvlJc w:val="left"/>
      <w:pPr>
        <w:ind w:left="6507" w:hanging="360"/>
      </w:pPr>
      <w:rPr>
        <w:rFonts w:ascii="Symbol" w:hAnsi="Symbol" w:hint="default"/>
      </w:rPr>
    </w:lvl>
    <w:lvl w:ilvl="7" w:tplc="08090003" w:tentative="1">
      <w:start w:val="1"/>
      <w:numFmt w:val="bullet"/>
      <w:lvlText w:val="o"/>
      <w:lvlJc w:val="left"/>
      <w:pPr>
        <w:ind w:left="7227" w:hanging="360"/>
      </w:pPr>
      <w:rPr>
        <w:rFonts w:ascii="Courier New" w:hAnsi="Courier New" w:cs="Courier New" w:hint="default"/>
      </w:rPr>
    </w:lvl>
    <w:lvl w:ilvl="8" w:tplc="08090005" w:tentative="1">
      <w:start w:val="1"/>
      <w:numFmt w:val="bullet"/>
      <w:lvlText w:val=""/>
      <w:lvlJc w:val="left"/>
      <w:pPr>
        <w:ind w:left="7947" w:hanging="360"/>
      </w:pPr>
      <w:rPr>
        <w:rFonts w:ascii="Wingdings" w:hAnsi="Wingdings" w:hint="default"/>
      </w:rPr>
    </w:lvl>
  </w:abstractNum>
  <w:abstractNum w:abstractNumId="43">
    <w:nsid w:val="64705FE7"/>
    <w:multiLevelType w:val="hybridMultilevel"/>
    <w:tmpl w:val="AFD05388"/>
    <w:lvl w:ilvl="0" w:tplc="F4E6E1BA">
      <w:start w:val="1"/>
      <w:numFmt w:val="bullet"/>
      <w:pStyle w:val="Bullet"/>
      <w:lvlText w:val=""/>
      <w:lvlJc w:val="left"/>
      <w:pPr>
        <w:ind w:left="720" w:hanging="360"/>
      </w:pPr>
      <w:rPr>
        <w:rFonts w:ascii="Symbol" w:hAnsi="Symbol" w:hint="default"/>
      </w:rPr>
    </w:lvl>
    <w:lvl w:ilvl="1" w:tplc="A43CFD04">
      <w:start w:val="1"/>
      <w:numFmt w:val="bullet"/>
      <w:lvlText w:val="o"/>
      <w:lvlJc w:val="left"/>
      <w:pPr>
        <w:ind w:left="1440" w:hanging="360"/>
      </w:pPr>
      <w:rPr>
        <w:rFonts w:ascii="Courier New" w:hAnsi="Courier New" w:cs="Courier New" w:hint="default"/>
      </w:rPr>
    </w:lvl>
    <w:lvl w:ilvl="2" w:tplc="39A24BCA" w:tentative="1">
      <w:start w:val="1"/>
      <w:numFmt w:val="bullet"/>
      <w:lvlText w:val=""/>
      <w:lvlJc w:val="left"/>
      <w:pPr>
        <w:ind w:left="2160" w:hanging="360"/>
      </w:pPr>
      <w:rPr>
        <w:rFonts w:ascii="Wingdings" w:hAnsi="Wingdings" w:hint="default"/>
      </w:rPr>
    </w:lvl>
    <w:lvl w:ilvl="3" w:tplc="F4FAE502" w:tentative="1">
      <w:start w:val="1"/>
      <w:numFmt w:val="bullet"/>
      <w:lvlText w:val=""/>
      <w:lvlJc w:val="left"/>
      <w:pPr>
        <w:ind w:left="2880" w:hanging="360"/>
      </w:pPr>
      <w:rPr>
        <w:rFonts w:ascii="Symbol" w:hAnsi="Symbol" w:hint="default"/>
      </w:rPr>
    </w:lvl>
    <w:lvl w:ilvl="4" w:tplc="4406ED4A" w:tentative="1">
      <w:start w:val="1"/>
      <w:numFmt w:val="bullet"/>
      <w:lvlText w:val="o"/>
      <w:lvlJc w:val="left"/>
      <w:pPr>
        <w:ind w:left="3600" w:hanging="360"/>
      </w:pPr>
      <w:rPr>
        <w:rFonts w:ascii="Courier New" w:hAnsi="Courier New" w:cs="Courier New" w:hint="default"/>
      </w:rPr>
    </w:lvl>
    <w:lvl w:ilvl="5" w:tplc="B3D80DEE" w:tentative="1">
      <w:start w:val="1"/>
      <w:numFmt w:val="bullet"/>
      <w:lvlText w:val=""/>
      <w:lvlJc w:val="left"/>
      <w:pPr>
        <w:ind w:left="4320" w:hanging="360"/>
      </w:pPr>
      <w:rPr>
        <w:rFonts w:ascii="Wingdings" w:hAnsi="Wingdings" w:hint="default"/>
      </w:rPr>
    </w:lvl>
    <w:lvl w:ilvl="6" w:tplc="CB1C910C" w:tentative="1">
      <w:start w:val="1"/>
      <w:numFmt w:val="bullet"/>
      <w:lvlText w:val=""/>
      <w:lvlJc w:val="left"/>
      <w:pPr>
        <w:ind w:left="5040" w:hanging="360"/>
      </w:pPr>
      <w:rPr>
        <w:rFonts w:ascii="Symbol" w:hAnsi="Symbol" w:hint="default"/>
      </w:rPr>
    </w:lvl>
    <w:lvl w:ilvl="7" w:tplc="DD3003AA" w:tentative="1">
      <w:start w:val="1"/>
      <w:numFmt w:val="bullet"/>
      <w:lvlText w:val="o"/>
      <w:lvlJc w:val="left"/>
      <w:pPr>
        <w:ind w:left="5760" w:hanging="360"/>
      </w:pPr>
      <w:rPr>
        <w:rFonts w:ascii="Courier New" w:hAnsi="Courier New" w:cs="Courier New" w:hint="default"/>
      </w:rPr>
    </w:lvl>
    <w:lvl w:ilvl="8" w:tplc="0964C628" w:tentative="1">
      <w:start w:val="1"/>
      <w:numFmt w:val="bullet"/>
      <w:lvlText w:val=""/>
      <w:lvlJc w:val="left"/>
      <w:pPr>
        <w:ind w:left="6480" w:hanging="360"/>
      </w:pPr>
      <w:rPr>
        <w:rFonts w:ascii="Wingdings" w:hAnsi="Wingdings" w:hint="default"/>
      </w:rPr>
    </w:lvl>
  </w:abstractNum>
  <w:abstractNum w:abstractNumId="44">
    <w:nsid w:val="64B37E04"/>
    <w:multiLevelType w:val="hybridMultilevel"/>
    <w:tmpl w:val="5E101030"/>
    <w:lvl w:ilvl="0" w:tplc="44700EE4">
      <w:start w:val="1"/>
      <w:numFmt w:val="decimal"/>
      <w:lvlText w:val="%1."/>
      <w:lvlJc w:val="left"/>
      <w:pPr>
        <w:ind w:left="720" w:hanging="360"/>
      </w:pPr>
      <w:rPr>
        <w:rFonts w:ascii="Arial" w:hAnsi="Arial" w:cs="Aria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67823DA4"/>
    <w:multiLevelType w:val="hybridMultilevel"/>
    <w:tmpl w:val="901877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6E126EE9"/>
    <w:multiLevelType w:val="hybridMultilevel"/>
    <w:tmpl w:val="49D046BA"/>
    <w:lvl w:ilvl="0" w:tplc="0434B95C">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nsid w:val="6FAD2182"/>
    <w:multiLevelType w:val="hybridMultilevel"/>
    <w:tmpl w:val="8670E840"/>
    <w:lvl w:ilvl="0" w:tplc="7B9A3386">
      <w:start w:val="1"/>
      <w:numFmt w:val="decimal"/>
      <w:lvlText w:val="%1."/>
      <w:lvlJc w:val="left"/>
      <w:pPr>
        <w:ind w:left="720" w:hanging="360"/>
      </w:pPr>
      <w:rPr>
        <w:rFonts w:hint="default"/>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717A150E"/>
    <w:multiLevelType w:val="hybridMultilevel"/>
    <w:tmpl w:val="3968B666"/>
    <w:lvl w:ilvl="0" w:tplc="FED03F06">
      <w:start w:val="1"/>
      <w:numFmt w:val="decimal"/>
      <w:lvlText w:val="%1."/>
      <w:lvlJc w:val="left"/>
      <w:pPr>
        <w:ind w:left="720" w:hanging="360"/>
      </w:pPr>
      <w:rPr>
        <w:rFonts w:hint="default"/>
        <w:i w:val="0"/>
        <w:sz w:val="20"/>
        <w:szCs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77666285"/>
    <w:multiLevelType w:val="hybridMultilevel"/>
    <w:tmpl w:val="C74898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nsid w:val="777174A6"/>
    <w:multiLevelType w:val="hybridMultilevel"/>
    <w:tmpl w:val="083E758C"/>
    <w:lvl w:ilvl="0" w:tplc="52B2D1F8">
      <w:start w:val="1"/>
      <w:numFmt w:val="bullet"/>
      <w:lvlText w:val=""/>
      <w:lvlJc w:val="left"/>
      <w:pPr>
        <w:ind w:left="2421" w:hanging="360"/>
      </w:pPr>
      <w:rPr>
        <w:rFonts w:ascii="Wingdings" w:hAnsi="Wingdings" w:hint="default"/>
        <w:color w:val="000000" w:themeColor="text1"/>
      </w:rPr>
    </w:lvl>
    <w:lvl w:ilvl="1" w:tplc="08090003">
      <w:start w:val="1"/>
      <w:numFmt w:val="bullet"/>
      <w:lvlText w:val="o"/>
      <w:lvlJc w:val="left"/>
      <w:pPr>
        <w:ind w:left="3141" w:hanging="360"/>
      </w:pPr>
      <w:rPr>
        <w:rFonts w:ascii="Courier New" w:hAnsi="Courier New" w:cs="Courier New" w:hint="default"/>
      </w:rPr>
    </w:lvl>
    <w:lvl w:ilvl="2" w:tplc="08090005">
      <w:start w:val="1"/>
      <w:numFmt w:val="bullet"/>
      <w:lvlText w:val=""/>
      <w:lvlJc w:val="left"/>
      <w:pPr>
        <w:ind w:left="3861" w:hanging="360"/>
      </w:pPr>
      <w:rPr>
        <w:rFonts w:ascii="Wingdings" w:hAnsi="Wingdings" w:hint="default"/>
      </w:rPr>
    </w:lvl>
    <w:lvl w:ilvl="3" w:tplc="08090001" w:tentative="1">
      <w:start w:val="1"/>
      <w:numFmt w:val="bullet"/>
      <w:lvlText w:val=""/>
      <w:lvlJc w:val="left"/>
      <w:pPr>
        <w:ind w:left="4581" w:hanging="360"/>
      </w:pPr>
      <w:rPr>
        <w:rFonts w:ascii="Symbol" w:hAnsi="Symbol" w:hint="default"/>
      </w:rPr>
    </w:lvl>
    <w:lvl w:ilvl="4" w:tplc="08090003" w:tentative="1">
      <w:start w:val="1"/>
      <w:numFmt w:val="bullet"/>
      <w:lvlText w:val="o"/>
      <w:lvlJc w:val="left"/>
      <w:pPr>
        <w:ind w:left="5301" w:hanging="360"/>
      </w:pPr>
      <w:rPr>
        <w:rFonts w:ascii="Courier New" w:hAnsi="Courier New" w:cs="Courier New" w:hint="default"/>
      </w:rPr>
    </w:lvl>
    <w:lvl w:ilvl="5" w:tplc="08090005" w:tentative="1">
      <w:start w:val="1"/>
      <w:numFmt w:val="bullet"/>
      <w:lvlText w:val=""/>
      <w:lvlJc w:val="left"/>
      <w:pPr>
        <w:ind w:left="6021" w:hanging="360"/>
      </w:pPr>
      <w:rPr>
        <w:rFonts w:ascii="Wingdings" w:hAnsi="Wingdings" w:hint="default"/>
      </w:rPr>
    </w:lvl>
    <w:lvl w:ilvl="6" w:tplc="08090001" w:tentative="1">
      <w:start w:val="1"/>
      <w:numFmt w:val="bullet"/>
      <w:lvlText w:val=""/>
      <w:lvlJc w:val="left"/>
      <w:pPr>
        <w:ind w:left="6741" w:hanging="360"/>
      </w:pPr>
      <w:rPr>
        <w:rFonts w:ascii="Symbol" w:hAnsi="Symbol" w:hint="default"/>
      </w:rPr>
    </w:lvl>
    <w:lvl w:ilvl="7" w:tplc="08090003" w:tentative="1">
      <w:start w:val="1"/>
      <w:numFmt w:val="bullet"/>
      <w:lvlText w:val="o"/>
      <w:lvlJc w:val="left"/>
      <w:pPr>
        <w:ind w:left="7461" w:hanging="360"/>
      </w:pPr>
      <w:rPr>
        <w:rFonts w:ascii="Courier New" w:hAnsi="Courier New" w:cs="Courier New" w:hint="default"/>
      </w:rPr>
    </w:lvl>
    <w:lvl w:ilvl="8" w:tplc="08090005" w:tentative="1">
      <w:start w:val="1"/>
      <w:numFmt w:val="bullet"/>
      <w:lvlText w:val=""/>
      <w:lvlJc w:val="left"/>
      <w:pPr>
        <w:ind w:left="8181" w:hanging="360"/>
      </w:pPr>
      <w:rPr>
        <w:rFonts w:ascii="Wingdings" w:hAnsi="Wingdings" w:hint="default"/>
      </w:rPr>
    </w:lvl>
  </w:abstractNum>
  <w:num w:numId="1">
    <w:abstractNumId w:val="35"/>
  </w:num>
  <w:num w:numId="2">
    <w:abstractNumId w:val="5"/>
  </w:num>
  <w:num w:numId="3">
    <w:abstractNumId w:val="1"/>
  </w:num>
  <w:num w:numId="4">
    <w:abstractNumId w:val="0"/>
  </w:num>
  <w:num w:numId="5">
    <w:abstractNumId w:val="20"/>
  </w:num>
  <w:num w:numId="6">
    <w:abstractNumId w:val="2"/>
  </w:num>
  <w:num w:numId="7">
    <w:abstractNumId w:val="38"/>
  </w:num>
  <w:num w:numId="8">
    <w:abstractNumId w:val="39"/>
  </w:num>
  <w:num w:numId="9">
    <w:abstractNumId w:val="13"/>
  </w:num>
  <w:num w:numId="10">
    <w:abstractNumId w:val="33"/>
  </w:num>
  <w:num w:numId="11">
    <w:abstractNumId w:val="30"/>
  </w:num>
  <w:num w:numId="12">
    <w:abstractNumId w:val="16"/>
  </w:num>
  <w:num w:numId="13">
    <w:abstractNumId w:val="8"/>
  </w:num>
  <w:num w:numId="14">
    <w:abstractNumId w:val="2"/>
    <w:lvlOverride w:ilvl="0">
      <w:startOverride w:val="1"/>
    </w:lvlOverride>
  </w:num>
  <w:num w:numId="15">
    <w:abstractNumId w:val="43"/>
  </w:num>
  <w:num w:numId="16">
    <w:abstractNumId w:val="10"/>
  </w:num>
  <w:num w:numId="17">
    <w:abstractNumId w:val="46"/>
  </w:num>
  <w:num w:numId="18">
    <w:abstractNumId w:val="41"/>
  </w:num>
  <w:num w:numId="19">
    <w:abstractNumId w:val="10"/>
    <w:lvlOverride w:ilvl="0">
      <w:startOverride w:val="1"/>
    </w:lvlOverride>
  </w:num>
  <w:num w:numId="20">
    <w:abstractNumId w:val="10"/>
    <w:lvlOverride w:ilvl="0">
      <w:startOverride w:val="1"/>
    </w:lvlOverride>
  </w:num>
  <w:num w:numId="21">
    <w:abstractNumId w:val="11"/>
  </w:num>
  <w:num w:numId="22">
    <w:abstractNumId w:val="10"/>
    <w:lvlOverride w:ilvl="0">
      <w:startOverride w:val="1"/>
    </w:lvlOverride>
  </w:num>
  <w:num w:numId="23">
    <w:abstractNumId w:val="14"/>
  </w:num>
  <w:num w:numId="24">
    <w:abstractNumId w:val="36"/>
  </w:num>
  <w:num w:numId="25">
    <w:abstractNumId w:val="40"/>
  </w:num>
  <w:num w:numId="26">
    <w:abstractNumId w:val="34"/>
  </w:num>
  <w:num w:numId="27">
    <w:abstractNumId w:val="21"/>
  </w:num>
  <w:num w:numId="28">
    <w:abstractNumId w:val="49"/>
  </w:num>
  <w:num w:numId="29">
    <w:abstractNumId w:val="24"/>
  </w:num>
  <w:num w:numId="30">
    <w:abstractNumId w:val="6"/>
  </w:num>
  <w:num w:numId="31">
    <w:abstractNumId w:val="9"/>
  </w:num>
  <w:num w:numId="32">
    <w:abstractNumId w:val="29"/>
  </w:num>
  <w:num w:numId="33">
    <w:abstractNumId w:val="48"/>
  </w:num>
  <w:num w:numId="34">
    <w:abstractNumId w:val="44"/>
  </w:num>
  <w:num w:numId="35">
    <w:abstractNumId w:val="28"/>
  </w:num>
  <w:num w:numId="36">
    <w:abstractNumId w:val="47"/>
  </w:num>
  <w:num w:numId="37">
    <w:abstractNumId w:val="18"/>
  </w:num>
  <w:num w:numId="38">
    <w:abstractNumId w:val="19"/>
  </w:num>
  <w:num w:numId="39">
    <w:abstractNumId w:val="37"/>
  </w:num>
  <w:num w:numId="40">
    <w:abstractNumId w:val="31"/>
  </w:num>
  <w:num w:numId="41">
    <w:abstractNumId w:val="12"/>
  </w:num>
  <w:num w:numId="42">
    <w:abstractNumId w:val="27"/>
  </w:num>
  <w:num w:numId="43">
    <w:abstractNumId w:val="17"/>
  </w:num>
  <w:num w:numId="44">
    <w:abstractNumId w:val="4"/>
  </w:num>
  <w:num w:numId="45">
    <w:abstractNumId w:val="22"/>
  </w:num>
  <w:num w:numId="46">
    <w:abstractNumId w:val="25"/>
  </w:num>
  <w:num w:numId="47">
    <w:abstractNumId w:val="3"/>
  </w:num>
  <w:num w:numId="48">
    <w:abstractNumId w:val="32"/>
  </w:num>
  <w:num w:numId="49">
    <w:abstractNumId w:val="42"/>
  </w:num>
  <w:num w:numId="50">
    <w:abstractNumId w:val="50"/>
  </w:num>
  <w:num w:numId="51">
    <w:abstractNumId w:val="45"/>
  </w:num>
  <w:num w:numId="52">
    <w:abstractNumId w:val="2"/>
  </w:num>
  <w:num w:numId="53">
    <w:abstractNumId w:val="16"/>
  </w:num>
  <w:num w:numId="54">
    <w:abstractNumId w:val="16"/>
  </w:num>
  <w:num w:numId="55">
    <w:abstractNumId w:val="16"/>
  </w:num>
  <w:num w:numId="56">
    <w:abstractNumId w:val="16"/>
  </w:num>
  <w:num w:numId="57">
    <w:abstractNumId w:val="15"/>
  </w:num>
  <w:num w:numId="58">
    <w:abstractNumId w:val="26"/>
  </w:num>
  <w:num w:numId="59">
    <w:abstractNumId w:val="23"/>
  </w:num>
  <w:num w:numId="60">
    <w:abstractNumId w:val="7"/>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1304"/>
  <w:hyphenationZone w:val="425"/>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3583"/>
    <w:rsid w:val="00000F3D"/>
    <w:rsid w:val="00001E9E"/>
    <w:rsid w:val="00003418"/>
    <w:rsid w:val="00003CC4"/>
    <w:rsid w:val="00003DD5"/>
    <w:rsid w:val="00004D97"/>
    <w:rsid w:val="00007E5B"/>
    <w:rsid w:val="000108FE"/>
    <w:rsid w:val="00012275"/>
    <w:rsid w:val="00013A57"/>
    <w:rsid w:val="00016E39"/>
    <w:rsid w:val="00017778"/>
    <w:rsid w:val="00017E9F"/>
    <w:rsid w:val="000206C2"/>
    <w:rsid w:val="0002089F"/>
    <w:rsid w:val="00020E21"/>
    <w:rsid w:val="0002112F"/>
    <w:rsid w:val="00021BE3"/>
    <w:rsid w:val="00021D7A"/>
    <w:rsid w:val="00021DC1"/>
    <w:rsid w:val="00024038"/>
    <w:rsid w:val="000301E8"/>
    <w:rsid w:val="0003037D"/>
    <w:rsid w:val="000307A2"/>
    <w:rsid w:val="00030853"/>
    <w:rsid w:val="000308A3"/>
    <w:rsid w:val="00030BAA"/>
    <w:rsid w:val="00032F1F"/>
    <w:rsid w:val="0003331F"/>
    <w:rsid w:val="00034D54"/>
    <w:rsid w:val="0003508A"/>
    <w:rsid w:val="00037AAE"/>
    <w:rsid w:val="000422D0"/>
    <w:rsid w:val="00042BCF"/>
    <w:rsid w:val="00044ED0"/>
    <w:rsid w:val="000452F5"/>
    <w:rsid w:val="00046BEB"/>
    <w:rsid w:val="00051041"/>
    <w:rsid w:val="000512BD"/>
    <w:rsid w:val="00051467"/>
    <w:rsid w:val="00052B57"/>
    <w:rsid w:val="00053941"/>
    <w:rsid w:val="00053F04"/>
    <w:rsid w:val="00053FE7"/>
    <w:rsid w:val="0005407E"/>
    <w:rsid w:val="00055A8D"/>
    <w:rsid w:val="0005605C"/>
    <w:rsid w:val="00056B9E"/>
    <w:rsid w:val="00057ABE"/>
    <w:rsid w:val="00057BCB"/>
    <w:rsid w:val="000607A2"/>
    <w:rsid w:val="00060C27"/>
    <w:rsid w:val="00061FC5"/>
    <w:rsid w:val="00065793"/>
    <w:rsid w:val="000657CD"/>
    <w:rsid w:val="00065843"/>
    <w:rsid w:val="000707B7"/>
    <w:rsid w:val="000709EC"/>
    <w:rsid w:val="00071735"/>
    <w:rsid w:val="00073858"/>
    <w:rsid w:val="00074057"/>
    <w:rsid w:val="00076103"/>
    <w:rsid w:val="00076AD3"/>
    <w:rsid w:val="000802E8"/>
    <w:rsid w:val="00081160"/>
    <w:rsid w:val="00082894"/>
    <w:rsid w:val="00082F31"/>
    <w:rsid w:val="000844C7"/>
    <w:rsid w:val="000848BD"/>
    <w:rsid w:val="00084D24"/>
    <w:rsid w:val="00085132"/>
    <w:rsid w:val="000853A1"/>
    <w:rsid w:val="000878EA"/>
    <w:rsid w:val="00087D29"/>
    <w:rsid w:val="00093BDC"/>
    <w:rsid w:val="00093D52"/>
    <w:rsid w:val="00094026"/>
    <w:rsid w:val="000943B8"/>
    <w:rsid w:val="00094473"/>
    <w:rsid w:val="00094C73"/>
    <w:rsid w:val="0009651B"/>
    <w:rsid w:val="0009653F"/>
    <w:rsid w:val="000A0913"/>
    <w:rsid w:val="000A0E52"/>
    <w:rsid w:val="000A1AA3"/>
    <w:rsid w:val="000A2BF6"/>
    <w:rsid w:val="000A4D90"/>
    <w:rsid w:val="000A60AD"/>
    <w:rsid w:val="000A7CE3"/>
    <w:rsid w:val="000B051E"/>
    <w:rsid w:val="000B333A"/>
    <w:rsid w:val="000B5D59"/>
    <w:rsid w:val="000C1BA8"/>
    <w:rsid w:val="000C2100"/>
    <w:rsid w:val="000C4A44"/>
    <w:rsid w:val="000C4F8B"/>
    <w:rsid w:val="000C523C"/>
    <w:rsid w:val="000D15C8"/>
    <w:rsid w:val="000D3A6C"/>
    <w:rsid w:val="000D3FF6"/>
    <w:rsid w:val="000D4AD9"/>
    <w:rsid w:val="000E02C8"/>
    <w:rsid w:val="000E0DD0"/>
    <w:rsid w:val="000E1861"/>
    <w:rsid w:val="000E376D"/>
    <w:rsid w:val="000E38F7"/>
    <w:rsid w:val="000E3B4F"/>
    <w:rsid w:val="000E3CC6"/>
    <w:rsid w:val="000E69B9"/>
    <w:rsid w:val="000E6D4D"/>
    <w:rsid w:val="000E7180"/>
    <w:rsid w:val="000F0F84"/>
    <w:rsid w:val="000F10F9"/>
    <w:rsid w:val="000F180B"/>
    <w:rsid w:val="000F1EDB"/>
    <w:rsid w:val="000F462A"/>
    <w:rsid w:val="000F539D"/>
    <w:rsid w:val="000F57D0"/>
    <w:rsid w:val="000F72C1"/>
    <w:rsid w:val="000F7B9C"/>
    <w:rsid w:val="000F7F63"/>
    <w:rsid w:val="001008BA"/>
    <w:rsid w:val="00100B11"/>
    <w:rsid w:val="00101270"/>
    <w:rsid w:val="001017BB"/>
    <w:rsid w:val="00105A1C"/>
    <w:rsid w:val="001068EA"/>
    <w:rsid w:val="0010693E"/>
    <w:rsid w:val="00106DE3"/>
    <w:rsid w:val="001100D2"/>
    <w:rsid w:val="00110BC8"/>
    <w:rsid w:val="0011302A"/>
    <w:rsid w:val="00113198"/>
    <w:rsid w:val="001142F8"/>
    <w:rsid w:val="00114917"/>
    <w:rsid w:val="001157DF"/>
    <w:rsid w:val="001158BD"/>
    <w:rsid w:val="00116518"/>
    <w:rsid w:val="00121794"/>
    <w:rsid w:val="00122083"/>
    <w:rsid w:val="00122820"/>
    <w:rsid w:val="001246C1"/>
    <w:rsid w:val="001254F9"/>
    <w:rsid w:val="00126E99"/>
    <w:rsid w:val="0013098C"/>
    <w:rsid w:val="00131599"/>
    <w:rsid w:val="001318A7"/>
    <w:rsid w:val="00132BF2"/>
    <w:rsid w:val="00132ED4"/>
    <w:rsid w:val="001330B0"/>
    <w:rsid w:val="0013318F"/>
    <w:rsid w:val="00134126"/>
    <w:rsid w:val="001362B6"/>
    <w:rsid w:val="00137A55"/>
    <w:rsid w:val="00140B76"/>
    <w:rsid w:val="001412D2"/>
    <w:rsid w:val="0014459B"/>
    <w:rsid w:val="001445DB"/>
    <w:rsid w:val="00144F6C"/>
    <w:rsid w:val="00145A81"/>
    <w:rsid w:val="00145DA7"/>
    <w:rsid w:val="00147628"/>
    <w:rsid w:val="00150DCC"/>
    <w:rsid w:val="001510C3"/>
    <w:rsid w:val="00151278"/>
    <w:rsid w:val="0015273A"/>
    <w:rsid w:val="00152B6A"/>
    <w:rsid w:val="00154496"/>
    <w:rsid w:val="001547BC"/>
    <w:rsid w:val="001549FF"/>
    <w:rsid w:val="0015558B"/>
    <w:rsid w:val="0015580F"/>
    <w:rsid w:val="00155EEF"/>
    <w:rsid w:val="001564E9"/>
    <w:rsid w:val="00156FDA"/>
    <w:rsid w:val="00157AD9"/>
    <w:rsid w:val="00161BD4"/>
    <w:rsid w:val="00162B52"/>
    <w:rsid w:val="001630B0"/>
    <w:rsid w:val="00164539"/>
    <w:rsid w:val="00165561"/>
    <w:rsid w:val="00167D69"/>
    <w:rsid w:val="001705BF"/>
    <w:rsid w:val="00170EE1"/>
    <w:rsid w:val="00171CB8"/>
    <w:rsid w:val="00173153"/>
    <w:rsid w:val="00173F5F"/>
    <w:rsid w:val="001758BF"/>
    <w:rsid w:val="0017736C"/>
    <w:rsid w:val="001778A6"/>
    <w:rsid w:val="00177B93"/>
    <w:rsid w:val="00180F57"/>
    <w:rsid w:val="0018362E"/>
    <w:rsid w:val="0018461E"/>
    <w:rsid w:val="001867DD"/>
    <w:rsid w:val="001900C1"/>
    <w:rsid w:val="001911A4"/>
    <w:rsid w:val="00192730"/>
    <w:rsid w:val="001928BD"/>
    <w:rsid w:val="00192AFB"/>
    <w:rsid w:val="0019334B"/>
    <w:rsid w:val="001936B5"/>
    <w:rsid w:val="0019475C"/>
    <w:rsid w:val="00194E81"/>
    <w:rsid w:val="001975A3"/>
    <w:rsid w:val="00197B25"/>
    <w:rsid w:val="001A01B6"/>
    <w:rsid w:val="001A26D2"/>
    <w:rsid w:val="001A2974"/>
    <w:rsid w:val="001A348D"/>
    <w:rsid w:val="001A50C6"/>
    <w:rsid w:val="001A531E"/>
    <w:rsid w:val="001A58DD"/>
    <w:rsid w:val="001A607B"/>
    <w:rsid w:val="001A6CBA"/>
    <w:rsid w:val="001A7045"/>
    <w:rsid w:val="001A7DEB"/>
    <w:rsid w:val="001B000B"/>
    <w:rsid w:val="001B022F"/>
    <w:rsid w:val="001B1BBF"/>
    <w:rsid w:val="001B2136"/>
    <w:rsid w:val="001B2DEE"/>
    <w:rsid w:val="001B3413"/>
    <w:rsid w:val="001B377A"/>
    <w:rsid w:val="001B3DE8"/>
    <w:rsid w:val="001B3F80"/>
    <w:rsid w:val="001B4DC5"/>
    <w:rsid w:val="001B5936"/>
    <w:rsid w:val="001B69FC"/>
    <w:rsid w:val="001B6A0A"/>
    <w:rsid w:val="001C078A"/>
    <w:rsid w:val="001C210C"/>
    <w:rsid w:val="001C229F"/>
    <w:rsid w:val="001D197B"/>
    <w:rsid w:val="001D2CC6"/>
    <w:rsid w:val="001D44D7"/>
    <w:rsid w:val="001D4828"/>
    <w:rsid w:val="001D5358"/>
    <w:rsid w:val="001D7557"/>
    <w:rsid w:val="001E1099"/>
    <w:rsid w:val="001E51DA"/>
    <w:rsid w:val="001E61E8"/>
    <w:rsid w:val="001E722E"/>
    <w:rsid w:val="001F129A"/>
    <w:rsid w:val="001F3399"/>
    <w:rsid w:val="001F46F9"/>
    <w:rsid w:val="001F4D10"/>
    <w:rsid w:val="001F509F"/>
    <w:rsid w:val="001F76D5"/>
    <w:rsid w:val="00201717"/>
    <w:rsid w:val="00201DC2"/>
    <w:rsid w:val="00203D3B"/>
    <w:rsid w:val="00203F44"/>
    <w:rsid w:val="00205616"/>
    <w:rsid w:val="00207A48"/>
    <w:rsid w:val="00210852"/>
    <w:rsid w:val="00210F6D"/>
    <w:rsid w:val="002115DA"/>
    <w:rsid w:val="00212351"/>
    <w:rsid w:val="00213845"/>
    <w:rsid w:val="00213BBD"/>
    <w:rsid w:val="00213E3D"/>
    <w:rsid w:val="002152D2"/>
    <w:rsid w:val="002161B4"/>
    <w:rsid w:val="0021633A"/>
    <w:rsid w:val="0021645D"/>
    <w:rsid w:val="00216B6F"/>
    <w:rsid w:val="00217E50"/>
    <w:rsid w:val="002203B6"/>
    <w:rsid w:val="0022065C"/>
    <w:rsid w:val="002214CC"/>
    <w:rsid w:val="0022227B"/>
    <w:rsid w:val="00225F4B"/>
    <w:rsid w:val="0022643B"/>
    <w:rsid w:val="002273E3"/>
    <w:rsid w:val="00230182"/>
    <w:rsid w:val="002324FE"/>
    <w:rsid w:val="00233A4D"/>
    <w:rsid w:val="002356EF"/>
    <w:rsid w:val="00236658"/>
    <w:rsid w:val="00237657"/>
    <w:rsid w:val="002412D4"/>
    <w:rsid w:val="00242A00"/>
    <w:rsid w:val="00242F93"/>
    <w:rsid w:val="0024534F"/>
    <w:rsid w:val="00246288"/>
    <w:rsid w:val="002506C1"/>
    <w:rsid w:val="0025235A"/>
    <w:rsid w:val="00253059"/>
    <w:rsid w:val="002535F9"/>
    <w:rsid w:val="00260178"/>
    <w:rsid w:val="00260767"/>
    <w:rsid w:val="00261ADA"/>
    <w:rsid w:val="00261C71"/>
    <w:rsid w:val="00261E7B"/>
    <w:rsid w:val="002623CF"/>
    <w:rsid w:val="002631F1"/>
    <w:rsid w:val="00263CCE"/>
    <w:rsid w:val="0026469B"/>
    <w:rsid w:val="00264E0A"/>
    <w:rsid w:val="00265A4E"/>
    <w:rsid w:val="0026653A"/>
    <w:rsid w:val="002675DD"/>
    <w:rsid w:val="00267B25"/>
    <w:rsid w:val="00267BF7"/>
    <w:rsid w:val="002706AC"/>
    <w:rsid w:val="002723AA"/>
    <w:rsid w:val="00273402"/>
    <w:rsid w:val="00273FA4"/>
    <w:rsid w:val="00274F55"/>
    <w:rsid w:val="00275923"/>
    <w:rsid w:val="00275CA4"/>
    <w:rsid w:val="0028109B"/>
    <w:rsid w:val="0028281E"/>
    <w:rsid w:val="00283B06"/>
    <w:rsid w:val="00285359"/>
    <w:rsid w:val="002872B0"/>
    <w:rsid w:val="00290B56"/>
    <w:rsid w:val="00290D10"/>
    <w:rsid w:val="002916E1"/>
    <w:rsid w:val="00291BB2"/>
    <w:rsid w:val="00291BC8"/>
    <w:rsid w:val="00293AF2"/>
    <w:rsid w:val="00293C79"/>
    <w:rsid w:val="00294687"/>
    <w:rsid w:val="00295D13"/>
    <w:rsid w:val="002A05BE"/>
    <w:rsid w:val="002A0A9A"/>
    <w:rsid w:val="002A0AC5"/>
    <w:rsid w:val="002A1C32"/>
    <w:rsid w:val="002A2016"/>
    <w:rsid w:val="002A3DC1"/>
    <w:rsid w:val="002A5097"/>
    <w:rsid w:val="002A6AB3"/>
    <w:rsid w:val="002B1A9A"/>
    <w:rsid w:val="002B249E"/>
    <w:rsid w:val="002B2FB7"/>
    <w:rsid w:val="002B56A4"/>
    <w:rsid w:val="002B5BA0"/>
    <w:rsid w:val="002B63B3"/>
    <w:rsid w:val="002B68DA"/>
    <w:rsid w:val="002B7E56"/>
    <w:rsid w:val="002C2D5C"/>
    <w:rsid w:val="002C2EC9"/>
    <w:rsid w:val="002C3E0B"/>
    <w:rsid w:val="002C741A"/>
    <w:rsid w:val="002D1BE9"/>
    <w:rsid w:val="002D3C28"/>
    <w:rsid w:val="002D3F64"/>
    <w:rsid w:val="002D4E35"/>
    <w:rsid w:val="002D4EFA"/>
    <w:rsid w:val="002D56B2"/>
    <w:rsid w:val="002D5B20"/>
    <w:rsid w:val="002D5CBA"/>
    <w:rsid w:val="002D5D8D"/>
    <w:rsid w:val="002D5F2A"/>
    <w:rsid w:val="002D7B6F"/>
    <w:rsid w:val="002E00AA"/>
    <w:rsid w:val="002E0A43"/>
    <w:rsid w:val="002E24CF"/>
    <w:rsid w:val="002E25D7"/>
    <w:rsid w:val="002E29BD"/>
    <w:rsid w:val="002E45B0"/>
    <w:rsid w:val="002E5A37"/>
    <w:rsid w:val="002E7BB9"/>
    <w:rsid w:val="002F2B54"/>
    <w:rsid w:val="002F4A32"/>
    <w:rsid w:val="002F590E"/>
    <w:rsid w:val="002F754B"/>
    <w:rsid w:val="00300882"/>
    <w:rsid w:val="00303421"/>
    <w:rsid w:val="00303C4F"/>
    <w:rsid w:val="003042F7"/>
    <w:rsid w:val="00304B6D"/>
    <w:rsid w:val="00304EB0"/>
    <w:rsid w:val="00305371"/>
    <w:rsid w:val="0030639C"/>
    <w:rsid w:val="00307410"/>
    <w:rsid w:val="00307745"/>
    <w:rsid w:val="00312F5F"/>
    <w:rsid w:val="003139D9"/>
    <w:rsid w:val="003148FB"/>
    <w:rsid w:val="00314A47"/>
    <w:rsid w:val="00315544"/>
    <w:rsid w:val="00316582"/>
    <w:rsid w:val="003174D1"/>
    <w:rsid w:val="00320B09"/>
    <w:rsid w:val="003211F2"/>
    <w:rsid w:val="0032627D"/>
    <w:rsid w:val="0032634C"/>
    <w:rsid w:val="0033154E"/>
    <w:rsid w:val="003322C7"/>
    <w:rsid w:val="00332CE3"/>
    <w:rsid w:val="00333824"/>
    <w:rsid w:val="00335201"/>
    <w:rsid w:val="00335B50"/>
    <w:rsid w:val="003373C1"/>
    <w:rsid w:val="00337B19"/>
    <w:rsid w:val="0034308D"/>
    <w:rsid w:val="0034454A"/>
    <w:rsid w:val="003447F4"/>
    <w:rsid w:val="00344893"/>
    <w:rsid w:val="00345E78"/>
    <w:rsid w:val="003472BD"/>
    <w:rsid w:val="00351172"/>
    <w:rsid w:val="00351382"/>
    <w:rsid w:val="00351C2F"/>
    <w:rsid w:val="00352BA2"/>
    <w:rsid w:val="003548DE"/>
    <w:rsid w:val="00354BD6"/>
    <w:rsid w:val="003561D0"/>
    <w:rsid w:val="003562A2"/>
    <w:rsid w:val="003565FC"/>
    <w:rsid w:val="00357375"/>
    <w:rsid w:val="0036222D"/>
    <w:rsid w:val="00364CF2"/>
    <w:rsid w:val="003652B4"/>
    <w:rsid w:val="00366E3F"/>
    <w:rsid w:val="00372860"/>
    <w:rsid w:val="00374182"/>
    <w:rsid w:val="00382527"/>
    <w:rsid w:val="003842B4"/>
    <w:rsid w:val="00387E3E"/>
    <w:rsid w:val="00392BF8"/>
    <w:rsid w:val="00395541"/>
    <w:rsid w:val="003962DB"/>
    <w:rsid w:val="00397B36"/>
    <w:rsid w:val="003A2627"/>
    <w:rsid w:val="003A26DB"/>
    <w:rsid w:val="003A31EC"/>
    <w:rsid w:val="003A3F45"/>
    <w:rsid w:val="003A706C"/>
    <w:rsid w:val="003A7775"/>
    <w:rsid w:val="003B05A1"/>
    <w:rsid w:val="003B084F"/>
    <w:rsid w:val="003B09CE"/>
    <w:rsid w:val="003B2D36"/>
    <w:rsid w:val="003B3215"/>
    <w:rsid w:val="003B3395"/>
    <w:rsid w:val="003B3A0D"/>
    <w:rsid w:val="003B54B5"/>
    <w:rsid w:val="003B5A59"/>
    <w:rsid w:val="003B6C56"/>
    <w:rsid w:val="003B7E0B"/>
    <w:rsid w:val="003C6F20"/>
    <w:rsid w:val="003C742B"/>
    <w:rsid w:val="003D1200"/>
    <w:rsid w:val="003D16C9"/>
    <w:rsid w:val="003D411C"/>
    <w:rsid w:val="003D5A1C"/>
    <w:rsid w:val="003D6112"/>
    <w:rsid w:val="003D7757"/>
    <w:rsid w:val="003E0970"/>
    <w:rsid w:val="003E0D78"/>
    <w:rsid w:val="003E1BB2"/>
    <w:rsid w:val="003E2521"/>
    <w:rsid w:val="003E25D2"/>
    <w:rsid w:val="003E2691"/>
    <w:rsid w:val="003E3EA5"/>
    <w:rsid w:val="003E4FA2"/>
    <w:rsid w:val="003E55AB"/>
    <w:rsid w:val="003E6833"/>
    <w:rsid w:val="003F04F2"/>
    <w:rsid w:val="003F0E7C"/>
    <w:rsid w:val="003F311B"/>
    <w:rsid w:val="003F364A"/>
    <w:rsid w:val="003F40F4"/>
    <w:rsid w:val="003F4586"/>
    <w:rsid w:val="003F5197"/>
    <w:rsid w:val="003F55A8"/>
    <w:rsid w:val="003F7521"/>
    <w:rsid w:val="003F78BB"/>
    <w:rsid w:val="00401B17"/>
    <w:rsid w:val="00401D6A"/>
    <w:rsid w:val="00401FCE"/>
    <w:rsid w:val="0040228D"/>
    <w:rsid w:val="00403C0F"/>
    <w:rsid w:val="00405473"/>
    <w:rsid w:val="00406671"/>
    <w:rsid w:val="0041035E"/>
    <w:rsid w:val="00410384"/>
    <w:rsid w:val="00411369"/>
    <w:rsid w:val="004117F6"/>
    <w:rsid w:val="00412FED"/>
    <w:rsid w:val="00413AD0"/>
    <w:rsid w:val="00414792"/>
    <w:rsid w:val="0041568B"/>
    <w:rsid w:val="00415EFC"/>
    <w:rsid w:val="004167AA"/>
    <w:rsid w:val="00420720"/>
    <w:rsid w:val="0042099A"/>
    <w:rsid w:val="004233F5"/>
    <w:rsid w:val="004241C8"/>
    <w:rsid w:val="00426B34"/>
    <w:rsid w:val="00427C7F"/>
    <w:rsid w:val="0043086C"/>
    <w:rsid w:val="00430E47"/>
    <w:rsid w:val="00431422"/>
    <w:rsid w:val="00431F77"/>
    <w:rsid w:val="00432DA6"/>
    <w:rsid w:val="00434E63"/>
    <w:rsid w:val="004364BB"/>
    <w:rsid w:val="00437E5A"/>
    <w:rsid w:val="0044029C"/>
    <w:rsid w:val="00440FEA"/>
    <w:rsid w:val="00441A3C"/>
    <w:rsid w:val="00441AA5"/>
    <w:rsid w:val="00441CBA"/>
    <w:rsid w:val="004429E1"/>
    <w:rsid w:val="00442CCF"/>
    <w:rsid w:val="00442FC3"/>
    <w:rsid w:val="00444CBA"/>
    <w:rsid w:val="004454D2"/>
    <w:rsid w:val="004457C2"/>
    <w:rsid w:val="00447D41"/>
    <w:rsid w:val="0045020A"/>
    <w:rsid w:val="00451619"/>
    <w:rsid w:val="00451B37"/>
    <w:rsid w:val="00451D64"/>
    <w:rsid w:val="0045216D"/>
    <w:rsid w:val="00452841"/>
    <w:rsid w:val="00454C78"/>
    <w:rsid w:val="004569A7"/>
    <w:rsid w:val="004578FB"/>
    <w:rsid w:val="00457A7A"/>
    <w:rsid w:val="00457D22"/>
    <w:rsid w:val="00457D97"/>
    <w:rsid w:val="004612F0"/>
    <w:rsid w:val="004616D9"/>
    <w:rsid w:val="00461A9D"/>
    <w:rsid w:val="00461D23"/>
    <w:rsid w:val="0046220C"/>
    <w:rsid w:val="00465511"/>
    <w:rsid w:val="00471FA2"/>
    <w:rsid w:val="00472048"/>
    <w:rsid w:val="0047246A"/>
    <w:rsid w:val="00474990"/>
    <w:rsid w:val="00474BB4"/>
    <w:rsid w:val="004756E7"/>
    <w:rsid w:val="00477E33"/>
    <w:rsid w:val="00481CFE"/>
    <w:rsid w:val="00482294"/>
    <w:rsid w:val="00485243"/>
    <w:rsid w:val="00485DEA"/>
    <w:rsid w:val="00487582"/>
    <w:rsid w:val="00492031"/>
    <w:rsid w:val="0049448A"/>
    <w:rsid w:val="00497022"/>
    <w:rsid w:val="004A0FBE"/>
    <w:rsid w:val="004A109C"/>
    <w:rsid w:val="004A7782"/>
    <w:rsid w:val="004B016C"/>
    <w:rsid w:val="004B198D"/>
    <w:rsid w:val="004B28B9"/>
    <w:rsid w:val="004B4772"/>
    <w:rsid w:val="004C0260"/>
    <w:rsid w:val="004C0B37"/>
    <w:rsid w:val="004C132D"/>
    <w:rsid w:val="004C4031"/>
    <w:rsid w:val="004C4E58"/>
    <w:rsid w:val="004C50CC"/>
    <w:rsid w:val="004C637E"/>
    <w:rsid w:val="004C67B6"/>
    <w:rsid w:val="004C6ACC"/>
    <w:rsid w:val="004D060B"/>
    <w:rsid w:val="004D2AFD"/>
    <w:rsid w:val="004D2DBD"/>
    <w:rsid w:val="004D6C84"/>
    <w:rsid w:val="004E006E"/>
    <w:rsid w:val="004E04BA"/>
    <w:rsid w:val="004E0ACF"/>
    <w:rsid w:val="004E183A"/>
    <w:rsid w:val="004E54F5"/>
    <w:rsid w:val="004E5C1E"/>
    <w:rsid w:val="004E6161"/>
    <w:rsid w:val="004E665C"/>
    <w:rsid w:val="004F11AA"/>
    <w:rsid w:val="004F30EA"/>
    <w:rsid w:val="004F5CF4"/>
    <w:rsid w:val="004F615B"/>
    <w:rsid w:val="004F6C98"/>
    <w:rsid w:val="004F7644"/>
    <w:rsid w:val="00500927"/>
    <w:rsid w:val="00501117"/>
    <w:rsid w:val="005016B0"/>
    <w:rsid w:val="00501894"/>
    <w:rsid w:val="005018F1"/>
    <w:rsid w:val="00501A1A"/>
    <w:rsid w:val="00501AB1"/>
    <w:rsid w:val="00502E82"/>
    <w:rsid w:val="00504B26"/>
    <w:rsid w:val="005052C8"/>
    <w:rsid w:val="00505BEF"/>
    <w:rsid w:val="0050665F"/>
    <w:rsid w:val="0050679B"/>
    <w:rsid w:val="00506DF7"/>
    <w:rsid w:val="00506F98"/>
    <w:rsid w:val="0051038F"/>
    <w:rsid w:val="005118B9"/>
    <w:rsid w:val="0051399B"/>
    <w:rsid w:val="005142F8"/>
    <w:rsid w:val="005155B0"/>
    <w:rsid w:val="00515851"/>
    <w:rsid w:val="00517702"/>
    <w:rsid w:val="00517927"/>
    <w:rsid w:val="005201A2"/>
    <w:rsid w:val="005208A1"/>
    <w:rsid w:val="00521078"/>
    <w:rsid w:val="00521B8F"/>
    <w:rsid w:val="0052535C"/>
    <w:rsid w:val="00530289"/>
    <w:rsid w:val="00531BE3"/>
    <w:rsid w:val="00532207"/>
    <w:rsid w:val="005322D3"/>
    <w:rsid w:val="005322DA"/>
    <w:rsid w:val="0053561A"/>
    <w:rsid w:val="00535AAE"/>
    <w:rsid w:val="00535F4E"/>
    <w:rsid w:val="00543DAB"/>
    <w:rsid w:val="005443FE"/>
    <w:rsid w:val="00545DF3"/>
    <w:rsid w:val="0054651B"/>
    <w:rsid w:val="00547B42"/>
    <w:rsid w:val="00547F38"/>
    <w:rsid w:val="00551AD4"/>
    <w:rsid w:val="00552E36"/>
    <w:rsid w:val="00554B50"/>
    <w:rsid w:val="00555583"/>
    <w:rsid w:val="0055614D"/>
    <w:rsid w:val="00556A4D"/>
    <w:rsid w:val="005579EE"/>
    <w:rsid w:val="00560B92"/>
    <w:rsid w:val="00561398"/>
    <w:rsid w:val="005640E7"/>
    <w:rsid w:val="0056425E"/>
    <w:rsid w:val="005652B1"/>
    <w:rsid w:val="00565941"/>
    <w:rsid w:val="005667DF"/>
    <w:rsid w:val="00567573"/>
    <w:rsid w:val="00573ED0"/>
    <w:rsid w:val="00575744"/>
    <w:rsid w:val="00577225"/>
    <w:rsid w:val="00577C8E"/>
    <w:rsid w:val="00580436"/>
    <w:rsid w:val="00580A95"/>
    <w:rsid w:val="00580C11"/>
    <w:rsid w:val="005836D3"/>
    <w:rsid w:val="00584370"/>
    <w:rsid w:val="005849D2"/>
    <w:rsid w:val="005856FB"/>
    <w:rsid w:val="00586D32"/>
    <w:rsid w:val="0058786F"/>
    <w:rsid w:val="00590D36"/>
    <w:rsid w:val="00596B5D"/>
    <w:rsid w:val="005A0FE2"/>
    <w:rsid w:val="005A139E"/>
    <w:rsid w:val="005A1C08"/>
    <w:rsid w:val="005A2509"/>
    <w:rsid w:val="005A2BCC"/>
    <w:rsid w:val="005A42B4"/>
    <w:rsid w:val="005A610E"/>
    <w:rsid w:val="005A6DE4"/>
    <w:rsid w:val="005B0226"/>
    <w:rsid w:val="005B14E1"/>
    <w:rsid w:val="005B391C"/>
    <w:rsid w:val="005B3CF5"/>
    <w:rsid w:val="005B4533"/>
    <w:rsid w:val="005B4D7E"/>
    <w:rsid w:val="005B51F1"/>
    <w:rsid w:val="005B6A0A"/>
    <w:rsid w:val="005B6F39"/>
    <w:rsid w:val="005B775F"/>
    <w:rsid w:val="005B7CA1"/>
    <w:rsid w:val="005C13DF"/>
    <w:rsid w:val="005C4516"/>
    <w:rsid w:val="005C5100"/>
    <w:rsid w:val="005C6404"/>
    <w:rsid w:val="005C7DCC"/>
    <w:rsid w:val="005D1104"/>
    <w:rsid w:val="005D2292"/>
    <w:rsid w:val="005D2FE8"/>
    <w:rsid w:val="005D3ACF"/>
    <w:rsid w:val="005D3B8E"/>
    <w:rsid w:val="005D4D4D"/>
    <w:rsid w:val="005D55BF"/>
    <w:rsid w:val="005D682A"/>
    <w:rsid w:val="005D6B84"/>
    <w:rsid w:val="005E04E8"/>
    <w:rsid w:val="005E2037"/>
    <w:rsid w:val="005E27B5"/>
    <w:rsid w:val="005E2D25"/>
    <w:rsid w:val="005E3B60"/>
    <w:rsid w:val="005E4590"/>
    <w:rsid w:val="005E49F6"/>
    <w:rsid w:val="005E5885"/>
    <w:rsid w:val="005E71A4"/>
    <w:rsid w:val="005F5638"/>
    <w:rsid w:val="005F609F"/>
    <w:rsid w:val="005F65CE"/>
    <w:rsid w:val="005F7427"/>
    <w:rsid w:val="005F7D1C"/>
    <w:rsid w:val="00601670"/>
    <w:rsid w:val="00602BBC"/>
    <w:rsid w:val="006037EA"/>
    <w:rsid w:val="0060380F"/>
    <w:rsid w:val="006056D4"/>
    <w:rsid w:val="00605B4A"/>
    <w:rsid w:val="00607714"/>
    <w:rsid w:val="006101E6"/>
    <w:rsid w:val="00610CB7"/>
    <w:rsid w:val="00611037"/>
    <w:rsid w:val="0061171A"/>
    <w:rsid w:val="00611F24"/>
    <w:rsid w:val="00612164"/>
    <w:rsid w:val="00612182"/>
    <w:rsid w:val="00612D38"/>
    <w:rsid w:val="00613433"/>
    <w:rsid w:val="0061538C"/>
    <w:rsid w:val="006153AB"/>
    <w:rsid w:val="00616287"/>
    <w:rsid w:val="00616669"/>
    <w:rsid w:val="00616F65"/>
    <w:rsid w:val="0062090C"/>
    <w:rsid w:val="006218FB"/>
    <w:rsid w:val="00621D6E"/>
    <w:rsid w:val="00626C42"/>
    <w:rsid w:val="00627D1F"/>
    <w:rsid w:val="00630168"/>
    <w:rsid w:val="00631D96"/>
    <w:rsid w:val="006334C0"/>
    <w:rsid w:val="00633ECF"/>
    <w:rsid w:val="0063526C"/>
    <w:rsid w:val="0063569F"/>
    <w:rsid w:val="00636719"/>
    <w:rsid w:val="00636B60"/>
    <w:rsid w:val="00637B3B"/>
    <w:rsid w:val="00637B4F"/>
    <w:rsid w:val="00640B55"/>
    <w:rsid w:val="00640C1A"/>
    <w:rsid w:val="006412B4"/>
    <w:rsid w:val="00643C0C"/>
    <w:rsid w:val="0064539F"/>
    <w:rsid w:val="006453AB"/>
    <w:rsid w:val="006462E6"/>
    <w:rsid w:val="0064699B"/>
    <w:rsid w:val="00646EEF"/>
    <w:rsid w:val="00650408"/>
    <w:rsid w:val="00650845"/>
    <w:rsid w:val="006511FB"/>
    <w:rsid w:val="00652381"/>
    <w:rsid w:val="006523E8"/>
    <w:rsid w:val="0065272D"/>
    <w:rsid w:val="00652C9F"/>
    <w:rsid w:val="00653501"/>
    <w:rsid w:val="00654B4E"/>
    <w:rsid w:val="00654BA4"/>
    <w:rsid w:val="0065637D"/>
    <w:rsid w:val="00660587"/>
    <w:rsid w:val="00660CDD"/>
    <w:rsid w:val="00661E08"/>
    <w:rsid w:val="0066271A"/>
    <w:rsid w:val="00662CA1"/>
    <w:rsid w:val="006630BC"/>
    <w:rsid w:val="006638BA"/>
    <w:rsid w:val="00664CA2"/>
    <w:rsid w:val="00664DDA"/>
    <w:rsid w:val="006672EC"/>
    <w:rsid w:val="006679FD"/>
    <w:rsid w:val="00670286"/>
    <w:rsid w:val="00673290"/>
    <w:rsid w:val="006739EC"/>
    <w:rsid w:val="00674159"/>
    <w:rsid w:val="006805B3"/>
    <w:rsid w:val="00680A76"/>
    <w:rsid w:val="00681289"/>
    <w:rsid w:val="006819CC"/>
    <w:rsid w:val="00682E04"/>
    <w:rsid w:val="0068333E"/>
    <w:rsid w:val="00683FF5"/>
    <w:rsid w:val="00684CBB"/>
    <w:rsid w:val="00684FE1"/>
    <w:rsid w:val="00685A02"/>
    <w:rsid w:val="00686D41"/>
    <w:rsid w:val="00687F29"/>
    <w:rsid w:val="00690572"/>
    <w:rsid w:val="006935B5"/>
    <w:rsid w:val="006964B2"/>
    <w:rsid w:val="006978B6"/>
    <w:rsid w:val="006A0AE4"/>
    <w:rsid w:val="006A14EB"/>
    <w:rsid w:val="006A1E72"/>
    <w:rsid w:val="006A4B7E"/>
    <w:rsid w:val="006A54EB"/>
    <w:rsid w:val="006A7080"/>
    <w:rsid w:val="006B0952"/>
    <w:rsid w:val="006B0E31"/>
    <w:rsid w:val="006B2450"/>
    <w:rsid w:val="006B2DA1"/>
    <w:rsid w:val="006B3529"/>
    <w:rsid w:val="006B38FA"/>
    <w:rsid w:val="006B3D55"/>
    <w:rsid w:val="006B4A0D"/>
    <w:rsid w:val="006C20AD"/>
    <w:rsid w:val="006C2460"/>
    <w:rsid w:val="006C2F63"/>
    <w:rsid w:val="006C309B"/>
    <w:rsid w:val="006C6D29"/>
    <w:rsid w:val="006D0B4A"/>
    <w:rsid w:val="006D0BB9"/>
    <w:rsid w:val="006D2F8A"/>
    <w:rsid w:val="006D4ADC"/>
    <w:rsid w:val="006D4F92"/>
    <w:rsid w:val="006D52AA"/>
    <w:rsid w:val="006D6B9E"/>
    <w:rsid w:val="006D7514"/>
    <w:rsid w:val="006D78F4"/>
    <w:rsid w:val="006D7A08"/>
    <w:rsid w:val="006E4022"/>
    <w:rsid w:val="006E44C8"/>
    <w:rsid w:val="006E4C02"/>
    <w:rsid w:val="006E524E"/>
    <w:rsid w:val="006E5304"/>
    <w:rsid w:val="006E57B4"/>
    <w:rsid w:val="006E6377"/>
    <w:rsid w:val="006E6407"/>
    <w:rsid w:val="006E6D28"/>
    <w:rsid w:val="006E70BE"/>
    <w:rsid w:val="006E7A7F"/>
    <w:rsid w:val="006F26BB"/>
    <w:rsid w:val="006F37BB"/>
    <w:rsid w:val="006F3ED2"/>
    <w:rsid w:val="006F3FAD"/>
    <w:rsid w:val="006F40A6"/>
    <w:rsid w:val="006F4CBA"/>
    <w:rsid w:val="006F5A3E"/>
    <w:rsid w:val="006F5DEB"/>
    <w:rsid w:val="006F78CF"/>
    <w:rsid w:val="00700C12"/>
    <w:rsid w:val="00700FC4"/>
    <w:rsid w:val="00704186"/>
    <w:rsid w:val="00704859"/>
    <w:rsid w:val="007054E8"/>
    <w:rsid w:val="00705957"/>
    <w:rsid w:val="00705A47"/>
    <w:rsid w:val="007066FC"/>
    <w:rsid w:val="007068D3"/>
    <w:rsid w:val="00707069"/>
    <w:rsid w:val="00707A9C"/>
    <w:rsid w:val="0071263D"/>
    <w:rsid w:val="00712B31"/>
    <w:rsid w:val="00715685"/>
    <w:rsid w:val="00715AD8"/>
    <w:rsid w:val="0072184E"/>
    <w:rsid w:val="00721C3F"/>
    <w:rsid w:val="00721D2B"/>
    <w:rsid w:val="00723805"/>
    <w:rsid w:val="0072405A"/>
    <w:rsid w:val="00724711"/>
    <w:rsid w:val="00724FF1"/>
    <w:rsid w:val="007253A1"/>
    <w:rsid w:val="00725682"/>
    <w:rsid w:val="00726276"/>
    <w:rsid w:val="007275DF"/>
    <w:rsid w:val="007310BD"/>
    <w:rsid w:val="00731456"/>
    <w:rsid w:val="007315C3"/>
    <w:rsid w:val="00732047"/>
    <w:rsid w:val="007329B9"/>
    <w:rsid w:val="007352CD"/>
    <w:rsid w:val="0073653C"/>
    <w:rsid w:val="00737A8B"/>
    <w:rsid w:val="00740A1C"/>
    <w:rsid w:val="007429A4"/>
    <w:rsid w:val="00742CF2"/>
    <w:rsid w:val="00744A8D"/>
    <w:rsid w:val="00747F6F"/>
    <w:rsid w:val="00751193"/>
    <w:rsid w:val="00751529"/>
    <w:rsid w:val="00754238"/>
    <w:rsid w:val="007553D6"/>
    <w:rsid w:val="00756AD7"/>
    <w:rsid w:val="0076046B"/>
    <w:rsid w:val="007612E4"/>
    <w:rsid w:val="00761527"/>
    <w:rsid w:val="00762297"/>
    <w:rsid w:val="00762652"/>
    <w:rsid w:val="00762E17"/>
    <w:rsid w:val="00763E9D"/>
    <w:rsid w:val="00764CF1"/>
    <w:rsid w:val="00767EC0"/>
    <w:rsid w:val="007733B6"/>
    <w:rsid w:val="00773C3D"/>
    <w:rsid w:val="007742F7"/>
    <w:rsid w:val="00774D0F"/>
    <w:rsid w:val="0078044A"/>
    <w:rsid w:val="0078085F"/>
    <w:rsid w:val="0078098D"/>
    <w:rsid w:val="00783315"/>
    <w:rsid w:val="00783F83"/>
    <w:rsid w:val="007859A2"/>
    <w:rsid w:val="00790EC8"/>
    <w:rsid w:val="0079124C"/>
    <w:rsid w:val="00791B42"/>
    <w:rsid w:val="00792357"/>
    <w:rsid w:val="00793FC6"/>
    <w:rsid w:val="00794024"/>
    <w:rsid w:val="007941C0"/>
    <w:rsid w:val="007947FC"/>
    <w:rsid w:val="00795238"/>
    <w:rsid w:val="00795A26"/>
    <w:rsid w:val="007964C2"/>
    <w:rsid w:val="00796E92"/>
    <w:rsid w:val="00797C23"/>
    <w:rsid w:val="007A032F"/>
    <w:rsid w:val="007A164F"/>
    <w:rsid w:val="007A1751"/>
    <w:rsid w:val="007A1CDA"/>
    <w:rsid w:val="007A5541"/>
    <w:rsid w:val="007A61B4"/>
    <w:rsid w:val="007A694A"/>
    <w:rsid w:val="007A7C3B"/>
    <w:rsid w:val="007B0184"/>
    <w:rsid w:val="007B1D45"/>
    <w:rsid w:val="007B1E0F"/>
    <w:rsid w:val="007B2362"/>
    <w:rsid w:val="007B2537"/>
    <w:rsid w:val="007B2835"/>
    <w:rsid w:val="007C0362"/>
    <w:rsid w:val="007C14F9"/>
    <w:rsid w:val="007C4FB1"/>
    <w:rsid w:val="007C537D"/>
    <w:rsid w:val="007C5C1B"/>
    <w:rsid w:val="007C692C"/>
    <w:rsid w:val="007C6996"/>
    <w:rsid w:val="007D1F15"/>
    <w:rsid w:val="007D3B7F"/>
    <w:rsid w:val="007D46BE"/>
    <w:rsid w:val="007D4E07"/>
    <w:rsid w:val="007D59CB"/>
    <w:rsid w:val="007D6021"/>
    <w:rsid w:val="007D632D"/>
    <w:rsid w:val="007D64DD"/>
    <w:rsid w:val="007D6596"/>
    <w:rsid w:val="007D740D"/>
    <w:rsid w:val="007E0F28"/>
    <w:rsid w:val="007E15E5"/>
    <w:rsid w:val="007E1C34"/>
    <w:rsid w:val="007E2CE7"/>
    <w:rsid w:val="007E39A1"/>
    <w:rsid w:val="007E4080"/>
    <w:rsid w:val="007E65FA"/>
    <w:rsid w:val="007F00B5"/>
    <w:rsid w:val="007F1EDF"/>
    <w:rsid w:val="007F7896"/>
    <w:rsid w:val="008003AB"/>
    <w:rsid w:val="008014CF"/>
    <w:rsid w:val="008016D1"/>
    <w:rsid w:val="00801AE9"/>
    <w:rsid w:val="00803574"/>
    <w:rsid w:val="00803D58"/>
    <w:rsid w:val="00803EBE"/>
    <w:rsid w:val="008041FF"/>
    <w:rsid w:val="00804EC0"/>
    <w:rsid w:val="0080633C"/>
    <w:rsid w:val="00807934"/>
    <w:rsid w:val="008106B7"/>
    <w:rsid w:val="00811931"/>
    <w:rsid w:val="00811A1C"/>
    <w:rsid w:val="00814D55"/>
    <w:rsid w:val="00815CCB"/>
    <w:rsid w:val="00815F38"/>
    <w:rsid w:val="0081642C"/>
    <w:rsid w:val="00816741"/>
    <w:rsid w:val="00816D10"/>
    <w:rsid w:val="00817694"/>
    <w:rsid w:val="00817AAE"/>
    <w:rsid w:val="00822393"/>
    <w:rsid w:val="00822D13"/>
    <w:rsid w:val="008246C9"/>
    <w:rsid w:val="008250D3"/>
    <w:rsid w:val="00825E01"/>
    <w:rsid w:val="00826025"/>
    <w:rsid w:val="00827225"/>
    <w:rsid w:val="00827E89"/>
    <w:rsid w:val="008301BF"/>
    <w:rsid w:val="008305CB"/>
    <w:rsid w:val="00834478"/>
    <w:rsid w:val="00835541"/>
    <w:rsid w:val="00836604"/>
    <w:rsid w:val="00837641"/>
    <w:rsid w:val="00837706"/>
    <w:rsid w:val="00837813"/>
    <w:rsid w:val="00837EE4"/>
    <w:rsid w:val="00840067"/>
    <w:rsid w:val="008422C0"/>
    <w:rsid w:val="008452B9"/>
    <w:rsid w:val="00845467"/>
    <w:rsid w:val="00845DDA"/>
    <w:rsid w:val="00850AFF"/>
    <w:rsid w:val="00850D4E"/>
    <w:rsid w:val="008511C8"/>
    <w:rsid w:val="00852A77"/>
    <w:rsid w:val="008548BA"/>
    <w:rsid w:val="00855DD1"/>
    <w:rsid w:val="00856480"/>
    <w:rsid w:val="008564BA"/>
    <w:rsid w:val="00856BB6"/>
    <w:rsid w:val="008576E9"/>
    <w:rsid w:val="00857E16"/>
    <w:rsid w:val="00860074"/>
    <w:rsid w:val="0086242D"/>
    <w:rsid w:val="00863864"/>
    <w:rsid w:val="00864C4F"/>
    <w:rsid w:val="00867AD6"/>
    <w:rsid w:val="00870E5B"/>
    <w:rsid w:val="008719D6"/>
    <w:rsid w:val="00871B32"/>
    <w:rsid w:val="00873367"/>
    <w:rsid w:val="00873B9E"/>
    <w:rsid w:val="00874B2F"/>
    <w:rsid w:val="0087543B"/>
    <w:rsid w:val="008766F3"/>
    <w:rsid w:val="008773D7"/>
    <w:rsid w:val="00877B67"/>
    <w:rsid w:val="0088087C"/>
    <w:rsid w:val="0088237B"/>
    <w:rsid w:val="00883392"/>
    <w:rsid w:val="00884622"/>
    <w:rsid w:val="00885BD3"/>
    <w:rsid w:val="008905C0"/>
    <w:rsid w:val="008919E9"/>
    <w:rsid w:val="00893583"/>
    <w:rsid w:val="00893FEC"/>
    <w:rsid w:val="0089642F"/>
    <w:rsid w:val="00897101"/>
    <w:rsid w:val="00897183"/>
    <w:rsid w:val="008A1D2E"/>
    <w:rsid w:val="008A2752"/>
    <w:rsid w:val="008A417C"/>
    <w:rsid w:val="008A5794"/>
    <w:rsid w:val="008A6D9B"/>
    <w:rsid w:val="008A76CD"/>
    <w:rsid w:val="008B0A05"/>
    <w:rsid w:val="008B1EE0"/>
    <w:rsid w:val="008B3481"/>
    <w:rsid w:val="008C29B5"/>
    <w:rsid w:val="008C5D1F"/>
    <w:rsid w:val="008C5F8D"/>
    <w:rsid w:val="008C77AE"/>
    <w:rsid w:val="008D0E23"/>
    <w:rsid w:val="008D0FE2"/>
    <w:rsid w:val="008D1B85"/>
    <w:rsid w:val="008D23A9"/>
    <w:rsid w:val="008D265B"/>
    <w:rsid w:val="008D37DE"/>
    <w:rsid w:val="008D5CD9"/>
    <w:rsid w:val="008D6387"/>
    <w:rsid w:val="008D6ABF"/>
    <w:rsid w:val="008D6CA9"/>
    <w:rsid w:val="008D6FE6"/>
    <w:rsid w:val="008E0456"/>
    <w:rsid w:val="008E0580"/>
    <w:rsid w:val="008E4070"/>
    <w:rsid w:val="008E4207"/>
    <w:rsid w:val="008E512B"/>
    <w:rsid w:val="008E5C18"/>
    <w:rsid w:val="008E7965"/>
    <w:rsid w:val="008F0921"/>
    <w:rsid w:val="008F100B"/>
    <w:rsid w:val="008F37B2"/>
    <w:rsid w:val="008F471F"/>
    <w:rsid w:val="008F6503"/>
    <w:rsid w:val="008F759E"/>
    <w:rsid w:val="008F7920"/>
    <w:rsid w:val="009001F7"/>
    <w:rsid w:val="00900263"/>
    <w:rsid w:val="00901F67"/>
    <w:rsid w:val="009022F8"/>
    <w:rsid w:val="00904273"/>
    <w:rsid w:val="009043E3"/>
    <w:rsid w:val="009052C8"/>
    <w:rsid w:val="00906233"/>
    <w:rsid w:val="00906DE5"/>
    <w:rsid w:val="009075D3"/>
    <w:rsid w:val="009075E7"/>
    <w:rsid w:val="00910B7B"/>
    <w:rsid w:val="00912DEC"/>
    <w:rsid w:val="00913631"/>
    <w:rsid w:val="0091378D"/>
    <w:rsid w:val="00913E46"/>
    <w:rsid w:val="00914727"/>
    <w:rsid w:val="00915E00"/>
    <w:rsid w:val="00916579"/>
    <w:rsid w:val="00917A5F"/>
    <w:rsid w:val="00923076"/>
    <w:rsid w:val="009230F4"/>
    <w:rsid w:val="00923370"/>
    <w:rsid w:val="00927314"/>
    <w:rsid w:val="009279D7"/>
    <w:rsid w:val="00927A48"/>
    <w:rsid w:val="00930CEB"/>
    <w:rsid w:val="00931E6B"/>
    <w:rsid w:val="00932DE1"/>
    <w:rsid w:val="009344B5"/>
    <w:rsid w:val="00935DCD"/>
    <w:rsid w:val="00936BA1"/>
    <w:rsid w:val="00937F0C"/>
    <w:rsid w:val="0094052B"/>
    <w:rsid w:val="0094129D"/>
    <w:rsid w:val="00941365"/>
    <w:rsid w:val="009419EC"/>
    <w:rsid w:val="00943104"/>
    <w:rsid w:val="009439CD"/>
    <w:rsid w:val="00944A24"/>
    <w:rsid w:val="0094551C"/>
    <w:rsid w:val="009467D7"/>
    <w:rsid w:val="00946B05"/>
    <w:rsid w:val="00946CCA"/>
    <w:rsid w:val="00946EA5"/>
    <w:rsid w:val="00950197"/>
    <w:rsid w:val="009521BA"/>
    <w:rsid w:val="00952379"/>
    <w:rsid w:val="009527E9"/>
    <w:rsid w:val="009573A5"/>
    <w:rsid w:val="00961423"/>
    <w:rsid w:val="0096290C"/>
    <w:rsid w:val="00962DC6"/>
    <w:rsid w:val="009646A6"/>
    <w:rsid w:val="00965412"/>
    <w:rsid w:val="009661BA"/>
    <w:rsid w:val="00971B90"/>
    <w:rsid w:val="00973D88"/>
    <w:rsid w:val="0097481B"/>
    <w:rsid w:val="00981FBA"/>
    <w:rsid w:val="00982A3F"/>
    <w:rsid w:val="00985965"/>
    <w:rsid w:val="009868F6"/>
    <w:rsid w:val="009868FE"/>
    <w:rsid w:val="00986F0D"/>
    <w:rsid w:val="00987742"/>
    <w:rsid w:val="00987D36"/>
    <w:rsid w:val="0099074E"/>
    <w:rsid w:val="00990ACD"/>
    <w:rsid w:val="00990B55"/>
    <w:rsid w:val="00990E9A"/>
    <w:rsid w:val="00991850"/>
    <w:rsid w:val="00991BB3"/>
    <w:rsid w:val="009942AA"/>
    <w:rsid w:val="00994691"/>
    <w:rsid w:val="009970C0"/>
    <w:rsid w:val="00997B2A"/>
    <w:rsid w:val="009A0064"/>
    <w:rsid w:val="009A15AE"/>
    <w:rsid w:val="009A1D70"/>
    <w:rsid w:val="009A4ED2"/>
    <w:rsid w:val="009A6F9C"/>
    <w:rsid w:val="009A7E52"/>
    <w:rsid w:val="009B12DE"/>
    <w:rsid w:val="009B1544"/>
    <w:rsid w:val="009B2862"/>
    <w:rsid w:val="009B30B6"/>
    <w:rsid w:val="009B31BD"/>
    <w:rsid w:val="009B5AAC"/>
    <w:rsid w:val="009B7A79"/>
    <w:rsid w:val="009C099A"/>
    <w:rsid w:val="009C1FB5"/>
    <w:rsid w:val="009C212C"/>
    <w:rsid w:val="009C28CB"/>
    <w:rsid w:val="009C2A94"/>
    <w:rsid w:val="009C2BCD"/>
    <w:rsid w:val="009C2E31"/>
    <w:rsid w:val="009C4739"/>
    <w:rsid w:val="009C5227"/>
    <w:rsid w:val="009C57AF"/>
    <w:rsid w:val="009C67CB"/>
    <w:rsid w:val="009C6D2D"/>
    <w:rsid w:val="009D1793"/>
    <w:rsid w:val="009D3E5B"/>
    <w:rsid w:val="009D4AA5"/>
    <w:rsid w:val="009D5E96"/>
    <w:rsid w:val="009E1DA5"/>
    <w:rsid w:val="009E5746"/>
    <w:rsid w:val="009E7722"/>
    <w:rsid w:val="009E7876"/>
    <w:rsid w:val="009F0B9B"/>
    <w:rsid w:val="009F3747"/>
    <w:rsid w:val="009F401A"/>
    <w:rsid w:val="009F41B5"/>
    <w:rsid w:val="009F4707"/>
    <w:rsid w:val="009F498B"/>
    <w:rsid w:val="009F4FCD"/>
    <w:rsid w:val="009F5137"/>
    <w:rsid w:val="009F59F8"/>
    <w:rsid w:val="009F5F7A"/>
    <w:rsid w:val="009F7699"/>
    <w:rsid w:val="00A00D21"/>
    <w:rsid w:val="00A02198"/>
    <w:rsid w:val="00A032EF"/>
    <w:rsid w:val="00A037C7"/>
    <w:rsid w:val="00A03AAB"/>
    <w:rsid w:val="00A03C5F"/>
    <w:rsid w:val="00A051A4"/>
    <w:rsid w:val="00A10A59"/>
    <w:rsid w:val="00A119BC"/>
    <w:rsid w:val="00A11E73"/>
    <w:rsid w:val="00A15FE4"/>
    <w:rsid w:val="00A16041"/>
    <w:rsid w:val="00A203E0"/>
    <w:rsid w:val="00A211D2"/>
    <w:rsid w:val="00A21495"/>
    <w:rsid w:val="00A2174F"/>
    <w:rsid w:val="00A21BD3"/>
    <w:rsid w:val="00A2210F"/>
    <w:rsid w:val="00A225B1"/>
    <w:rsid w:val="00A238D0"/>
    <w:rsid w:val="00A25004"/>
    <w:rsid w:val="00A25F60"/>
    <w:rsid w:val="00A27163"/>
    <w:rsid w:val="00A304A1"/>
    <w:rsid w:val="00A30719"/>
    <w:rsid w:val="00A30DB8"/>
    <w:rsid w:val="00A34720"/>
    <w:rsid w:val="00A353A6"/>
    <w:rsid w:val="00A3657D"/>
    <w:rsid w:val="00A36ECE"/>
    <w:rsid w:val="00A37419"/>
    <w:rsid w:val="00A401BE"/>
    <w:rsid w:val="00A40EEC"/>
    <w:rsid w:val="00A41350"/>
    <w:rsid w:val="00A4145D"/>
    <w:rsid w:val="00A41CF2"/>
    <w:rsid w:val="00A44312"/>
    <w:rsid w:val="00A44395"/>
    <w:rsid w:val="00A4443C"/>
    <w:rsid w:val="00A4506B"/>
    <w:rsid w:val="00A453C5"/>
    <w:rsid w:val="00A45CC4"/>
    <w:rsid w:val="00A45DEE"/>
    <w:rsid w:val="00A46275"/>
    <w:rsid w:val="00A466DB"/>
    <w:rsid w:val="00A475AB"/>
    <w:rsid w:val="00A47862"/>
    <w:rsid w:val="00A47B9F"/>
    <w:rsid w:val="00A50C39"/>
    <w:rsid w:val="00A5362E"/>
    <w:rsid w:val="00A540DC"/>
    <w:rsid w:val="00A5425C"/>
    <w:rsid w:val="00A544DE"/>
    <w:rsid w:val="00A547E0"/>
    <w:rsid w:val="00A54FFE"/>
    <w:rsid w:val="00A561E7"/>
    <w:rsid w:val="00A572FA"/>
    <w:rsid w:val="00A63D94"/>
    <w:rsid w:val="00A64FB8"/>
    <w:rsid w:val="00A67C5B"/>
    <w:rsid w:val="00A70746"/>
    <w:rsid w:val="00A7250D"/>
    <w:rsid w:val="00A72A80"/>
    <w:rsid w:val="00A75FB4"/>
    <w:rsid w:val="00A7642E"/>
    <w:rsid w:val="00A8213B"/>
    <w:rsid w:val="00A8271B"/>
    <w:rsid w:val="00A8293E"/>
    <w:rsid w:val="00A8338D"/>
    <w:rsid w:val="00A865E3"/>
    <w:rsid w:val="00A869B0"/>
    <w:rsid w:val="00A87E0F"/>
    <w:rsid w:val="00A90F30"/>
    <w:rsid w:val="00A91880"/>
    <w:rsid w:val="00A93378"/>
    <w:rsid w:val="00A93727"/>
    <w:rsid w:val="00A93868"/>
    <w:rsid w:val="00A95365"/>
    <w:rsid w:val="00A9627D"/>
    <w:rsid w:val="00A96B8D"/>
    <w:rsid w:val="00A96C47"/>
    <w:rsid w:val="00A97697"/>
    <w:rsid w:val="00A97DEC"/>
    <w:rsid w:val="00AA0054"/>
    <w:rsid w:val="00AA0194"/>
    <w:rsid w:val="00AA0D5C"/>
    <w:rsid w:val="00AA22AD"/>
    <w:rsid w:val="00AA4024"/>
    <w:rsid w:val="00AA4898"/>
    <w:rsid w:val="00AA5BE3"/>
    <w:rsid w:val="00AA63FE"/>
    <w:rsid w:val="00AA7BE0"/>
    <w:rsid w:val="00AB2A9F"/>
    <w:rsid w:val="00AB3FEE"/>
    <w:rsid w:val="00AB68E6"/>
    <w:rsid w:val="00AB7B6D"/>
    <w:rsid w:val="00AC07A5"/>
    <w:rsid w:val="00AC20EF"/>
    <w:rsid w:val="00AC3CF7"/>
    <w:rsid w:val="00AC4691"/>
    <w:rsid w:val="00AC5528"/>
    <w:rsid w:val="00AD0927"/>
    <w:rsid w:val="00AD0AC2"/>
    <w:rsid w:val="00AD24B1"/>
    <w:rsid w:val="00AD3205"/>
    <w:rsid w:val="00AD5227"/>
    <w:rsid w:val="00AD66D1"/>
    <w:rsid w:val="00AD74CB"/>
    <w:rsid w:val="00AD7AE7"/>
    <w:rsid w:val="00AE0A5A"/>
    <w:rsid w:val="00AE2264"/>
    <w:rsid w:val="00AE3145"/>
    <w:rsid w:val="00AE3909"/>
    <w:rsid w:val="00AE4028"/>
    <w:rsid w:val="00AE4EB2"/>
    <w:rsid w:val="00AE5C7C"/>
    <w:rsid w:val="00AE5F2C"/>
    <w:rsid w:val="00AE70A0"/>
    <w:rsid w:val="00AE7473"/>
    <w:rsid w:val="00AE76E4"/>
    <w:rsid w:val="00AF1349"/>
    <w:rsid w:val="00AF19A4"/>
    <w:rsid w:val="00AF1C24"/>
    <w:rsid w:val="00AF1D54"/>
    <w:rsid w:val="00AF1DB7"/>
    <w:rsid w:val="00AF1E2D"/>
    <w:rsid w:val="00AF20F8"/>
    <w:rsid w:val="00AF48CA"/>
    <w:rsid w:val="00AF600F"/>
    <w:rsid w:val="00AF6E3F"/>
    <w:rsid w:val="00B009BA"/>
    <w:rsid w:val="00B00FE3"/>
    <w:rsid w:val="00B01076"/>
    <w:rsid w:val="00B01F49"/>
    <w:rsid w:val="00B0270A"/>
    <w:rsid w:val="00B02819"/>
    <w:rsid w:val="00B028FF"/>
    <w:rsid w:val="00B0649E"/>
    <w:rsid w:val="00B06D91"/>
    <w:rsid w:val="00B10508"/>
    <w:rsid w:val="00B11DCF"/>
    <w:rsid w:val="00B12A4A"/>
    <w:rsid w:val="00B13E2C"/>
    <w:rsid w:val="00B1554B"/>
    <w:rsid w:val="00B159DD"/>
    <w:rsid w:val="00B166C6"/>
    <w:rsid w:val="00B16C22"/>
    <w:rsid w:val="00B21053"/>
    <w:rsid w:val="00B210B9"/>
    <w:rsid w:val="00B2278B"/>
    <w:rsid w:val="00B2392E"/>
    <w:rsid w:val="00B239B4"/>
    <w:rsid w:val="00B23A18"/>
    <w:rsid w:val="00B255CB"/>
    <w:rsid w:val="00B258F2"/>
    <w:rsid w:val="00B27315"/>
    <w:rsid w:val="00B27F25"/>
    <w:rsid w:val="00B303BE"/>
    <w:rsid w:val="00B30A3E"/>
    <w:rsid w:val="00B31F58"/>
    <w:rsid w:val="00B31FD8"/>
    <w:rsid w:val="00B32AA6"/>
    <w:rsid w:val="00B3374E"/>
    <w:rsid w:val="00B3513F"/>
    <w:rsid w:val="00B35A68"/>
    <w:rsid w:val="00B36F00"/>
    <w:rsid w:val="00B370C1"/>
    <w:rsid w:val="00B3727A"/>
    <w:rsid w:val="00B37CBE"/>
    <w:rsid w:val="00B40EE4"/>
    <w:rsid w:val="00B42A7D"/>
    <w:rsid w:val="00B42B36"/>
    <w:rsid w:val="00B42FB4"/>
    <w:rsid w:val="00B43206"/>
    <w:rsid w:val="00B45AE2"/>
    <w:rsid w:val="00B471C4"/>
    <w:rsid w:val="00B476FA"/>
    <w:rsid w:val="00B5018C"/>
    <w:rsid w:val="00B507FB"/>
    <w:rsid w:val="00B51403"/>
    <w:rsid w:val="00B5557E"/>
    <w:rsid w:val="00B5601F"/>
    <w:rsid w:val="00B561A7"/>
    <w:rsid w:val="00B563EB"/>
    <w:rsid w:val="00B57C4C"/>
    <w:rsid w:val="00B61087"/>
    <w:rsid w:val="00B612A1"/>
    <w:rsid w:val="00B62E3C"/>
    <w:rsid w:val="00B6497B"/>
    <w:rsid w:val="00B64D3A"/>
    <w:rsid w:val="00B65A6D"/>
    <w:rsid w:val="00B70CFD"/>
    <w:rsid w:val="00B71640"/>
    <w:rsid w:val="00B73D40"/>
    <w:rsid w:val="00B752B4"/>
    <w:rsid w:val="00B76328"/>
    <w:rsid w:val="00B76951"/>
    <w:rsid w:val="00B76B03"/>
    <w:rsid w:val="00B76DD3"/>
    <w:rsid w:val="00B77317"/>
    <w:rsid w:val="00B7743B"/>
    <w:rsid w:val="00B80122"/>
    <w:rsid w:val="00B82621"/>
    <w:rsid w:val="00B831C4"/>
    <w:rsid w:val="00B85527"/>
    <w:rsid w:val="00B857AC"/>
    <w:rsid w:val="00B86790"/>
    <w:rsid w:val="00B87876"/>
    <w:rsid w:val="00B87C52"/>
    <w:rsid w:val="00B92337"/>
    <w:rsid w:val="00B93727"/>
    <w:rsid w:val="00B94056"/>
    <w:rsid w:val="00B94A1F"/>
    <w:rsid w:val="00B958FD"/>
    <w:rsid w:val="00B97B5D"/>
    <w:rsid w:val="00BA00D4"/>
    <w:rsid w:val="00BA10EE"/>
    <w:rsid w:val="00BA16FE"/>
    <w:rsid w:val="00BA1914"/>
    <w:rsid w:val="00BA1E75"/>
    <w:rsid w:val="00BA3FBD"/>
    <w:rsid w:val="00BA499C"/>
    <w:rsid w:val="00BA5FF3"/>
    <w:rsid w:val="00BA6506"/>
    <w:rsid w:val="00BA6EFE"/>
    <w:rsid w:val="00BA7C54"/>
    <w:rsid w:val="00BA7CC3"/>
    <w:rsid w:val="00BB0E7C"/>
    <w:rsid w:val="00BB0F4E"/>
    <w:rsid w:val="00BB0F6E"/>
    <w:rsid w:val="00BB173B"/>
    <w:rsid w:val="00BB2600"/>
    <w:rsid w:val="00BB4F85"/>
    <w:rsid w:val="00BC07F7"/>
    <w:rsid w:val="00BC0DF9"/>
    <w:rsid w:val="00BC132D"/>
    <w:rsid w:val="00BC1676"/>
    <w:rsid w:val="00BC2907"/>
    <w:rsid w:val="00BC31D9"/>
    <w:rsid w:val="00BC4D99"/>
    <w:rsid w:val="00BC5A94"/>
    <w:rsid w:val="00BC62CD"/>
    <w:rsid w:val="00BC7719"/>
    <w:rsid w:val="00BD0652"/>
    <w:rsid w:val="00BD09A5"/>
    <w:rsid w:val="00BD1346"/>
    <w:rsid w:val="00BD1E7F"/>
    <w:rsid w:val="00BD2364"/>
    <w:rsid w:val="00BD3322"/>
    <w:rsid w:val="00BD3CDA"/>
    <w:rsid w:val="00BD444C"/>
    <w:rsid w:val="00BD6FA6"/>
    <w:rsid w:val="00BE1E17"/>
    <w:rsid w:val="00BE3286"/>
    <w:rsid w:val="00BE511B"/>
    <w:rsid w:val="00BE75FA"/>
    <w:rsid w:val="00BF01BB"/>
    <w:rsid w:val="00BF4A3D"/>
    <w:rsid w:val="00BF4E8A"/>
    <w:rsid w:val="00BF4F88"/>
    <w:rsid w:val="00BF587F"/>
    <w:rsid w:val="00BF7E19"/>
    <w:rsid w:val="00C0025B"/>
    <w:rsid w:val="00C003FE"/>
    <w:rsid w:val="00C0105F"/>
    <w:rsid w:val="00C02F66"/>
    <w:rsid w:val="00C0565A"/>
    <w:rsid w:val="00C07166"/>
    <w:rsid w:val="00C132C2"/>
    <w:rsid w:val="00C1339E"/>
    <w:rsid w:val="00C13869"/>
    <w:rsid w:val="00C14639"/>
    <w:rsid w:val="00C1530A"/>
    <w:rsid w:val="00C162BC"/>
    <w:rsid w:val="00C16C18"/>
    <w:rsid w:val="00C176ED"/>
    <w:rsid w:val="00C17A76"/>
    <w:rsid w:val="00C21AAB"/>
    <w:rsid w:val="00C238D9"/>
    <w:rsid w:val="00C23F51"/>
    <w:rsid w:val="00C250B1"/>
    <w:rsid w:val="00C259F2"/>
    <w:rsid w:val="00C26A39"/>
    <w:rsid w:val="00C2709D"/>
    <w:rsid w:val="00C310B7"/>
    <w:rsid w:val="00C3461E"/>
    <w:rsid w:val="00C4013C"/>
    <w:rsid w:val="00C40EAA"/>
    <w:rsid w:val="00C41990"/>
    <w:rsid w:val="00C42DCB"/>
    <w:rsid w:val="00C42E1B"/>
    <w:rsid w:val="00C43D4A"/>
    <w:rsid w:val="00C456C0"/>
    <w:rsid w:val="00C45770"/>
    <w:rsid w:val="00C4732D"/>
    <w:rsid w:val="00C47595"/>
    <w:rsid w:val="00C47622"/>
    <w:rsid w:val="00C47625"/>
    <w:rsid w:val="00C519D9"/>
    <w:rsid w:val="00C520C5"/>
    <w:rsid w:val="00C54433"/>
    <w:rsid w:val="00C549F8"/>
    <w:rsid w:val="00C5597A"/>
    <w:rsid w:val="00C56051"/>
    <w:rsid w:val="00C56722"/>
    <w:rsid w:val="00C56E8F"/>
    <w:rsid w:val="00C61784"/>
    <w:rsid w:val="00C61F30"/>
    <w:rsid w:val="00C66E17"/>
    <w:rsid w:val="00C6778F"/>
    <w:rsid w:val="00C733B0"/>
    <w:rsid w:val="00C740F3"/>
    <w:rsid w:val="00C752F5"/>
    <w:rsid w:val="00C75514"/>
    <w:rsid w:val="00C757A6"/>
    <w:rsid w:val="00C758C4"/>
    <w:rsid w:val="00C75DD8"/>
    <w:rsid w:val="00C76D4A"/>
    <w:rsid w:val="00C77CA1"/>
    <w:rsid w:val="00C80900"/>
    <w:rsid w:val="00C80B05"/>
    <w:rsid w:val="00C82336"/>
    <w:rsid w:val="00C824D5"/>
    <w:rsid w:val="00C82924"/>
    <w:rsid w:val="00C82A78"/>
    <w:rsid w:val="00C838C3"/>
    <w:rsid w:val="00C8558E"/>
    <w:rsid w:val="00C86308"/>
    <w:rsid w:val="00C86B89"/>
    <w:rsid w:val="00C921C3"/>
    <w:rsid w:val="00C94713"/>
    <w:rsid w:val="00C95B40"/>
    <w:rsid w:val="00C95D35"/>
    <w:rsid w:val="00C96580"/>
    <w:rsid w:val="00C97D18"/>
    <w:rsid w:val="00CA0E6E"/>
    <w:rsid w:val="00CA282F"/>
    <w:rsid w:val="00CA49F0"/>
    <w:rsid w:val="00CA6D06"/>
    <w:rsid w:val="00CA6F5A"/>
    <w:rsid w:val="00CA7B1B"/>
    <w:rsid w:val="00CB03C2"/>
    <w:rsid w:val="00CB1625"/>
    <w:rsid w:val="00CB1C30"/>
    <w:rsid w:val="00CB20E9"/>
    <w:rsid w:val="00CB2D5B"/>
    <w:rsid w:val="00CB4987"/>
    <w:rsid w:val="00CB5677"/>
    <w:rsid w:val="00CB60D2"/>
    <w:rsid w:val="00CB65AD"/>
    <w:rsid w:val="00CB71FE"/>
    <w:rsid w:val="00CB7C6B"/>
    <w:rsid w:val="00CB7D3D"/>
    <w:rsid w:val="00CC19B3"/>
    <w:rsid w:val="00CC28D3"/>
    <w:rsid w:val="00CC2EA1"/>
    <w:rsid w:val="00CC3270"/>
    <w:rsid w:val="00CC4105"/>
    <w:rsid w:val="00CC4613"/>
    <w:rsid w:val="00CC4D43"/>
    <w:rsid w:val="00CD0347"/>
    <w:rsid w:val="00CD109E"/>
    <w:rsid w:val="00CD220F"/>
    <w:rsid w:val="00CD3542"/>
    <w:rsid w:val="00CD37BA"/>
    <w:rsid w:val="00CD6079"/>
    <w:rsid w:val="00CE0C4C"/>
    <w:rsid w:val="00CE28EE"/>
    <w:rsid w:val="00CE302B"/>
    <w:rsid w:val="00CE3718"/>
    <w:rsid w:val="00CE38C8"/>
    <w:rsid w:val="00CE4D6D"/>
    <w:rsid w:val="00CE51B9"/>
    <w:rsid w:val="00CE65AC"/>
    <w:rsid w:val="00CE6DF5"/>
    <w:rsid w:val="00CE6EC7"/>
    <w:rsid w:val="00CE7FF8"/>
    <w:rsid w:val="00CF0460"/>
    <w:rsid w:val="00CF1646"/>
    <w:rsid w:val="00CF3DF9"/>
    <w:rsid w:val="00CF3F45"/>
    <w:rsid w:val="00CF4C55"/>
    <w:rsid w:val="00CF5473"/>
    <w:rsid w:val="00CF6F42"/>
    <w:rsid w:val="00D0052B"/>
    <w:rsid w:val="00D00559"/>
    <w:rsid w:val="00D00D35"/>
    <w:rsid w:val="00D018D9"/>
    <w:rsid w:val="00D01A1A"/>
    <w:rsid w:val="00D02405"/>
    <w:rsid w:val="00D029E4"/>
    <w:rsid w:val="00D044AF"/>
    <w:rsid w:val="00D05034"/>
    <w:rsid w:val="00D06A35"/>
    <w:rsid w:val="00D06FB4"/>
    <w:rsid w:val="00D0795C"/>
    <w:rsid w:val="00D107E5"/>
    <w:rsid w:val="00D119D1"/>
    <w:rsid w:val="00D119E1"/>
    <w:rsid w:val="00D120A8"/>
    <w:rsid w:val="00D126CA"/>
    <w:rsid w:val="00D1352D"/>
    <w:rsid w:val="00D13532"/>
    <w:rsid w:val="00D1384B"/>
    <w:rsid w:val="00D13D1B"/>
    <w:rsid w:val="00D1478B"/>
    <w:rsid w:val="00D14A26"/>
    <w:rsid w:val="00D164AA"/>
    <w:rsid w:val="00D1652C"/>
    <w:rsid w:val="00D17F40"/>
    <w:rsid w:val="00D20C5B"/>
    <w:rsid w:val="00D20CD7"/>
    <w:rsid w:val="00D2149D"/>
    <w:rsid w:val="00D21F4D"/>
    <w:rsid w:val="00D2413A"/>
    <w:rsid w:val="00D26706"/>
    <w:rsid w:val="00D30302"/>
    <w:rsid w:val="00D31D78"/>
    <w:rsid w:val="00D31F5F"/>
    <w:rsid w:val="00D33EEB"/>
    <w:rsid w:val="00D36994"/>
    <w:rsid w:val="00D36F2A"/>
    <w:rsid w:val="00D4264B"/>
    <w:rsid w:val="00D43013"/>
    <w:rsid w:val="00D43561"/>
    <w:rsid w:val="00D43786"/>
    <w:rsid w:val="00D43805"/>
    <w:rsid w:val="00D44090"/>
    <w:rsid w:val="00D461B4"/>
    <w:rsid w:val="00D511A3"/>
    <w:rsid w:val="00D51506"/>
    <w:rsid w:val="00D53C31"/>
    <w:rsid w:val="00D53F38"/>
    <w:rsid w:val="00D54497"/>
    <w:rsid w:val="00D54EFA"/>
    <w:rsid w:val="00D560EE"/>
    <w:rsid w:val="00D60433"/>
    <w:rsid w:val="00D605FC"/>
    <w:rsid w:val="00D61446"/>
    <w:rsid w:val="00D624D4"/>
    <w:rsid w:val="00D65104"/>
    <w:rsid w:val="00D6672E"/>
    <w:rsid w:val="00D67B31"/>
    <w:rsid w:val="00D73032"/>
    <w:rsid w:val="00D73E9F"/>
    <w:rsid w:val="00D73EEF"/>
    <w:rsid w:val="00D76B49"/>
    <w:rsid w:val="00D77EB2"/>
    <w:rsid w:val="00D802CC"/>
    <w:rsid w:val="00D8095C"/>
    <w:rsid w:val="00D80A41"/>
    <w:rsid w:val="00D80EAB"/>
    <w:rsid w:val="00D81A2B"/>
    <w:rsid w:val="00D81E0C"/>
    <w:rsid w:val="00D848DE"/>
    <w:rsid w:val="00D84910"/>
    <w:rsid w:val="00D84DA7"/>
    <w:rsid w:val="00D8573E"/>
    <w:rsid w:val="00D8692A"/>
    <w:rsid w:val="00D87041"/>
    <w:rsid w:val="00D87CFA"/>
    <w:rsid w:val="00D9119A"/>
    <w:rsid w:val="00D91338"/>
    <w:rsid w:val="00D91DB4"/>
    <w:rsid w:val="00D9337D"/>
    <w:rsid w:val="00D94F62"/>
    <w:rsid w:val="00D96EC3"/>
    <w:rsid w:val="00DA15C4"/>
    <w:rsid w:val="00DA211C"/>
    <w:rsid w:val="00DA4DA3"/>
    <w:rsid w:val="00DA5AF3"/>
    <w:rsid w:val="00DA7ACB"/>
    <w:rsid w:val="00DA7C20"/>
    <w:rsid w:val="00DB15B6"/>
    <w:rsid w:val="00DB55A0"/>
    <w:rsid w:val="00DB5725"/>
    <w:rsid w:val="00DB5CF6"/>
    <w:rsid w:val="00DB7BF2"/>
    <w:rsid w:val="00DC0529"/>
    <w:rsid w:val="00DC088E"/>
    <w:rsid w:val="00DC2051"/>
    <w:rsid w:val="00DC2CE8"/>
    <w:rsid w:val="00DC4BDA"/>
    <w:rsid w:val="00DC528D"/>
    <w:rsid w:val="00DC618E"/>
    <w:rsid w:val="00DC61D2"/>
    <w:rsid w:val="00DC662E"/>
    <w:rsid w:val="00DC68E0"/>
    <w:rsid w:val="00DC743F"/>
    <w:rsid w:val="00DD0274"/>
    <w:rsid w:val="00DD1E46"/>
    <w:rsid w:val="00DD210F"/>
    <w:rsid w:val="00DD3433"/>
    <w:rsid w:val="00DD4280"/>
    <w:rsid w:val="00DD4452"/>
    <w:rsid w:val="00DD4600"/>
    <w:rsid w:val="00DD64C4"/>
    <w:rsid w:val="00DD72FF"/>
    <w:rsid w:val="00DE1948"/>
    <w:rsid w:val="00DE34E1"/>
    <w:rsid w:val="00DE411F"/>
    <w:rsid w:val="00DE5FE8"/>
    <w:rsid w:val="00DE5FEE"/>
    <w:rsid w:val="00DE6A31"/>
    <w:rsid w:val="00DE7DDF"/>
    <w:rsid w:val="00DF03B8"/>
    <w:rsid w:val="00DF25D3"/>
    <w:rsid w:val="00DF29FC"/>
    <w:rsid w:val="00DF2B95"/>
    <w:rsid w:val="00DF38BF"/>
    <w:rsid w:val="00DF4D50"/>
    <w:rsid w:val="00DF5654"/>
    <w:rsid w:val="00DF687D"/>
    <w:rsid w:val="00E02C08"/>
    <w:rsid w:val="00E031A7"/>
    <w:rsid w:val="00E0379B"/>
    <w:rsid w:val="00E041A1"/>
    <w:rsid w:val="00E0420F"/>
    <w:rsid w:val="00E05D86"/>
    <w:rsid w:val="00E069AC"/>
    <w:rsid w:val="00E071D4"/>
    <w:rsid w:val="00E07225"/>
    <w:rsid w:val="00E07911"/>
    <w:rsid w:val="00E11557"/>
    <w:rsid w:val="00E116A4"/>
    <w:rsid w:val="00E13471"/>
    <w:rsid w:val="00E13543"/>
    <w:rsid w:val="00E13A32"/>
    <w:rsid w:val="00E13A70"/>
    <w:rsid w:val="00E141D3"/>
    <w:rsid w:val="00E144F6"/>
    <w:rsid w:val="00E14CE4"/>
    <w:rsid w:val="00E156B5"/>
    <w:rsid w:val="00E1707A"/>
    <w:rsid w:val="00E20FD7"/>
    <w:rsid w:val="00E22747"/>
    <w:rsid w:val="00E241BF"/>
    <w:rsid w:val="00E248A1"/>
    <w:rsid w:val="00E24EA9"/>
    <w:rsid w:val="00E24F87"/>
    <w:rsid w:val="00E258C5"/>
    <w:rsid w:val="00E2607F"/>
    <w:rsid w:val="00E260F8"/>
    <w:rsid w:val="00E2669D"/>
    <w:rsid w:val="00E303A8"/>
    <w:rsid w:val="00E31C4B"/>
    <w:rsid w:val="00E32083"/>
    <w:rsid w:val="00E334C2"/>
    <w:rsid w:val="00E34C9C"/>
    <w:rsid w:val="00E3576A"/>
    <w:rsid w:val="00E360B1"/>
    <w:rsid w:val="00E36B19"/>
    <w:rsid w:val="00E37361"/>
    <w:rsid w:val="00E37390"/>
    <w:rsid w:val="00E409E0"/>
    <w:rsid w:val="00E42F04"/>
    <w:rsid w:val="00E446C9"/>
    <w:rsid w:val="00E44B86"/>
    <w:rsid w:val="00E450E2"/>
    <w:rsid w:val="00E46127"/>
    <w:rsid w:val="00E46A36"/>
    <w:rsid w:val="00E47BAE"/>
    <w:rsid w:val="00E515E6"/>
    <w:rsid w:val="00E51DE9"/>
    <w:rsid w:val="00E535FE"/>
    <w:rsid w:val="00E55814"/>
    <w:rsid w:val="00E561EC"/>
    <w:rsid w:val="00E57E44"/>
    <w:rsid w:val="00E60139"/>
    <w:rsid w:val="00E60CFF"/>
    <w:rsid w:val="00E61741"/>
    <w:rsid w:val="00E62486"/>
    <w:rsid w:val="00E640F6"/>
    <w:rsid w:val="00E6520A"/>
    <w:rsid w:val="00E657FE"/>
    <w:rsid w:val="00E67626"/>
    <w:rsid w:val="00E71822"/>
    <w:rsid w:val="00E71B7D"/>
    <w:rsid w:val="00E75207"/>
    <w:rsid w:val="00E75D02"/>
    <w:rsid w:val="00E770CD"/>
    <w:rsid w:val="00E77261"/>
    <w:rsid w:val="00E77BDC"/>
    <w:rsid w:val="00E8071E"/>
    <w:rsid w:val="00E80BE5"/>
    <w:rsid w:val="00E81E02"/>
    <w:rsid w:val="00E82108"/>
    <w:rsid w:val="00E822AA"/>
    <w:rsid w:val="00E854F0"/>
    <w:rsid w:val="00E874B1"/>
    <w:rsid w:val="00E8757E"/>
    <w:rsid w:val="00E90465"/>
    <w:rsid w:val="00E904B2"/>
    <w:rsid w:val="00E91B46"/>
    <w:rsid w:val="00E91F17"/>
    <w:rsid w:val="00E91FAC"/>
    <w:rsid w:val="00E9395A"/>
    <w:rsid w:val="00E94CF2"/>
    <w:rsid w:val="00E953AC"/>
    <w:rsid w:val="00E95F93"/>
    <w:rsid w:val="00E962DC"/>
    <w:rsid w:val="00E97112"/>
    <w:rsid w:val="00E97AD4"/>
    <w:rsid w:val="00EA0FDF"/>
    <w:rsid w:val="00EA17D4"/>
    <w:rsid w:val="00EA25E4"/>
    <w:rsid w:val="00EA2EFB"/>
    <w:rsid w:val="00EA3E69"/>
    <w:rsid w:val="00EA4A95"/>
    <w:rsid w:val="00EA4B16"/>
    <w:rsid w:val="00EA61FC"/>
    <w:rsid w:val="00EA7578"/>
    <w:rsid w:val="00EB28C0"/>
    <w:rsid w:val="00EB36E8"/>
    <w:rsid w:val="00EB5600"/>
    <w:rsid w:val="00EB5AEB"/>
    <w:rsid w:val="00EB6281"/>
    <w:rsid w:val="00EB78F2"/>
    <w:rsid w:val="00EC086B"/>
    <w:rsid w:val="00EC1AEE"/>
    <w:rsid w:val="00EC396D"/>
    <w:rsid w:val="00EC4C32"/>
    <w:rsid w:val="00EC6F69"/>
    <w:rsid w:val="00EC7689"/>
    <w:rsid w:val="00EC7ED6"/>
    <w:rsid w:val="00ED407A"/>
    <w:rsid w:val="00ED467A"/>
    <w:rsid w:val="00ED57F1"/>
    <w:rsid w:val="00EE1838"/>
    <w:rsid w:val="00EE2B5D"/>
    <w:rsid w:val="00EE3F6B"/>
    <w:rsid w:val="00EE45A4"/>
    <w:rsid w:val="00EE558C"/>
    <w:rsid w:val="00EE6A26"/>
    <w:rsid w:val="00EE7221"/>
    <w:rsid w:val="00EF0193"/>
    <w:rsid w:val="00EF1327"/>
    <w:rsid w:val="00EF208C"/>
    <w:rsid w:val="00EF2ADA"/>
    <w:rsid w:val="00EF3781"/>
    <w:rsid w:val="00EF5222"/>
    <w:rsid w:val="00EF7440"/>
    <w:rsid w:val="00F02E9D"/>
    <w:rsid w:val="00F04E42"/>
    <w:rsid w:val="00F10255"/>
    <w:rsid w:val="00F103E6"/>
    <w:rsid w:val="00F10A73"/>
    <w:rsid w:val="00F11296"/>
    <w:rsid w:val="00F12323"/>
    <w:rsid w:val="00F12636"/>
    <w:rsid w:val="00F13918"/>
    <w:rsid w:val="00F14528"/>
    <w:rsid w:val="00F152D9"/>
    <w:rsid w:val="00F15BBE"/>
    <w:rsid w:val="00F15C65"/>
    <w:rsid w:val="00F15EA2"/>
    <w:rsid w:val="00F161BD"/>
    <w:rsid w:val="00F1662A"/>
    <w:rsid w:val="00F1742D"/>
    <w:rsid w:val="00F17474"/>
    <w:rsid w:val="00F17991"/>
    <w:rsid w:val="00F206D0"/>
    <w:rsid w:val="00F217A0"/>
    <w:rsid w:val="00F226F0"/>
    <w:rsid w:val="00F233DF"/>
    <w:rsid w:val="00F243D6"/>
    <w:rsid w:val="00F243F9"/>
    <w:rsid w:val="00F260D9"/>
    <w:rsid w:val="00F261EB"/>
    <w:rsid w:val="00F272B4"/>
    <w:rsid w:val="00F300EF"/>
    <w:rsid w:val="00F3010A"/>
    <w:rsid w:val="00F3070E"/>
    <w:rsid w:val="00F30787"/>
    <w:rsid w:val="00F30CFA"/>
    <w:rsid w:val="00F32E22"/>
    <w:rsid w:val="00F3349F"/>
    <w:rsid w:val="00F34822"/>
    <w:rsid w:val="00F353FF"/>
    <w:rsid w:val="00F35DAC"/>
    <w:rsid w:val="00F35E7F"/>
    <w:rsid w:val="00F35FA8"/>
    <w:rsid w:val="00F3626C"/>
    <w:rsid w:val="00F3753C"/>
    <w:rsid w:val="00F409BC"/>
    <w:rsid w:val="00F40CD6"/>
    <w:rsid w:val="00F417AD"/>
    <w:rsid w:val="00F41C0B"/>
    <w:rsid w:val="00F42FCB"/>
    <w:rsid w:val="00F46138"/>
    <w:rsid w:val="00F4721F"/>
    <w:rsid w:val="00F50E05"/>
    <w:rsid w:val="00F527DC"/>
    <w:rsid w:val="00F52EC5"/>
    <w:rsid w:val="00F53044"/>
    <w:rsid w:val="00F5310B"/>
    <w:rsid w:val="00F563C3"/>
    <w:rsid w:val="00F57AA4"/>
    <w:rsid w:val="00F61349"/>
    <w:rsid w:val="00F62EAB"/>
    <w:rsid w:val="00F62ECD"/>
    <w:rsid w:val="00F632AD"/>
    <w:rsid w:val="00F64254"/>
    <w:rsid w:val="00F65683"/>
    <w:rsid w:val="00F71000"/>
    <w:rsid w:val="00F72905"/>
    <w:rsid w:val="00F770F4"/>
    <w:rsid w:val="00F776BB"/>
    <w:rsid w:val="00F839C3"/>
    <w:rsid w:val="00F83D9E"/>
    <w:rsid w:val="00F86CFB"/>
    <w:rsid w:val="00F8719D"/>
    <w:rsid w:val="00F872C3"/>
    <w:rsid w:val="00F87340"/>
    <w:rsid w:val="00F90B9C"/>
    <w:rsid w:val="00F91170"/>
    <w:rsid w:val="00F917A4"/>
    <w:rsid w:val="00F918EA"/>
    <w:rsid w:val="00F9247B"/>
    <w:rsid w:val="00F92990"/>
    <w:rsid w:val="00F92F18"/>
    <w:rsid w:val="00F941A0"/>
    <w:rsid w:val="00F94853"/>
    <w:rsid w:val="00F95BBD"/>
    <w:rsid w:val="00F965FC"/>
    <w:rsid w:val="00F96934"/>
    <w:rsid w:val="00F97A32"/>
    <w:rsid w:val="00FA0FFF"/>
    <w:rsid w:val="00FA1611"/>
    <w:rsid w:val="00FA2DB4"/>
    <w:rsid w:val="00FA3EA3"/>
    <w:rsid w:val="00FA61B4"/>
    <w:rsid w:val="00FA76A7"/>
    <w:rsid w:val="00FB0AAD"/>
    <w:rsid w:val="00FB0EA6"/>
    <w:rsid w:val="00FB103D"/>
    <w:rsid w:val="00FB1E28"/>
    <w:rsid w:val="00FB33D4"/>
    <w:rsid w:val="00FB79B4"/>
    <w:rsid w:val="00FC0A9B"/>
    <w:rsid w:val="00FC33C3"/>
    <w:rsid w:val="00FC5998"/>
    <w:rsid w:val="00FC65C0"/>
    <w:rsid w:val="00FD1205"/>
    <w:rsid w:val="00FD1459"/>
    <w:rsid w:val="00FD1B42"/>
    <w:rsid w:val="00FD1C52"/>
    <w:rsid w:val="00FD22A5"/>
    <w:rsid w:val="00FD4C05"/>
    <w:rsid w:val="00FD5343"/>
    <w:rsid w:val="00FD5C33"/>
    <w:rsid w:val="00FD65DF"/>
    <w:rsid w:val="00FD7EF3"/>
    <w:rsid w:val="00FE09EA"/>
    <w:rsid w:val="00FE3C26"/>
    <w:rsid w:val="00FE3EC0"/>
    <w:rsid w:val="00FE4EB9"/>
    <w:rsid w:val="00FE6033"/>
    <w:rsid w:val="00FF1A87"/>
    <w:rsid w:val="00FF2AFB"/>
    <w:rsid w:val="00FF37B5"/>
    <w:rsid w:val="00FF4251"/>
    <w:rsid w:val="00FF4469"/>
    <w:rsid w:val="00FF4A43"/>
    <w:rsid w:val="00FF4FD4"/>
    <w:rsid w:val="00FF5440"/>
    <w:rsid w:val="00FF5547"/>
    <w:rsid w:val="00FF5F43"/>
    <w:rsid w:val="00FF64D0"/>
    <w:rsid w:val="00FF67BD"/>
    <w:rsid w:val="00FF6C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193BF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List Bullet" w:qFormat="1"/>
    <w:lsdException w:name="Title" w:uiPriority="10"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Arial" w:hAnsi="Arial"/>
      <w:sz w:val="22"/>
      <w:szCs w:val="24"/>
      <w:lang w:val="en-US" w:eastAsia="sv-SE"/>
    </w:rPr>
  </w:style>
  <w:style w:type="paragraph" w:styleId="Heading1">
    <w:name w:val="heading 1"/>
    <w:aliases w:val="R1,H1,H11,E1,Lev 1,H12,H111,H13,H112,H14,H113,H15,H114,H16,H115,H17,H116,H18,H117,H19,H118,H110,H119,H120,H1110,H121,H1111,H131,H1121,H141,H1131,H151,H1141,H161,H1151,1,h1,Header 1,l1,1st level,I1,heading 1,Chapter title,l1+toc 1,Level 1,l0"/>
    <w:next w:val="BodyText"/>
    <w:link w:val="Heading1Char"/>
    <w:qFormat/>
    <w:rsid w:val="009E7722"/>
    <w:pPr>
      <w:keepNext/>
      <w:keepLines/>
      <w:numPr>
        <w:numId w:val="6"/>
      </w:numPr>
      <w:spacing w:before="480"/>
      <w:outlineLvl w:val="0"/>
    </w:pPr>
    <w:rPr>
      <w:rFonts w:ascii="Arial" w:hAnsi="Arial"/>
      <w:kern w:val="28"/>
      <w:sz w:val="40"/>
      <w:lang w:val="en-US" w:eastAsia="en-US"/>
    </w:rPr>
  </w:style>
  <w:style w:type="paragraph" w:styleId="Heading2">
    <w:name w:val="heading 2"/>
    <w:aliases w:val="2 level CW"/>
    <w:basedOn w:val="Heading1"/>
    <w:next w:val="BodyText"/>
    <w:qFormat/>
    <w:rsid w:val="009E7722"/>
    <w:pPr>
      <w:numPr>
        <w:ilvl w:val="1"/>
      </w:numPr>
      <w:outlineLvl w:val="1"/>
    </w:pPr>
    <w:rPr>
      <w:sz w:val="32"/>
    </w:rPr>
  </w:style>
  <w:style w:type="paragraph" w:styleId="Heading3">
    <w:name w:val="heading 3"/>
    <w:aliases w:val="3 level CW"/>
    <w:basedOn w:val="Heading2"/>
    <w:next w:val="BodyText"/>
    <w:link w:val="Heading3Char"/>
    <w:qFormat/>
    <w:rsid w:val="009E7722"/>
    <w:pPr>
      <w:numPr>
        <w:ilvl w:val="2"/>
      </w:numPr>
      <w:outlineLvl w:val="2"/>
    </w:pPr>
    <w:rPr>
      <w:b/>
      <w:sz w:val="24"/>
    </w:rPr>
  </w:style>
  <w:style w:type="paragraph" w:styleId="Heading4">
    <w:name w:val="heading 4"/>
    <w:aliases w:val="E4,Lev 4,Heading 4.,4,h4,l4+toc4,heading 4,Numbered List,l4,I4,Subpara 1,a.,Head4,niveau 2,T4,H4,(Alt+4),H41,(Alt+4)1,H42,(Alt+4)2,H43,(Alt+4)3,H44,(Alt+4)4,H45,(Alt+4)5,H411,(Alt+4)11,H421,(Alt+4)21,H431,(Alt+4)31,H46,(Alt+4)6,H412,(Alt+4)12"/>
    <w:basedOn w:val="Heading3"/>
    <w:next w:val="BodyText"/>
    <w:qFormat/>
    <w:rsid w:val="009E7722"/>
    <w:pPr>
      <w:numPr>
        <w:ilvl w:val="3"/>
      </w:numPr>
      <w:outlineLvl w:val="3"/>
    </w:pPr>
    <w:rPr>
      <w:sz w:val="22"/>
    </w:rPr>
  </w:style>
  <w:style w:type="paragraph" w:styleId="Heading5">
    <w:name w:val="heading 5"/>
    <w:aliases w:val="Lev 5,5,h5,heading 5,Numbered Sub-list,Subpara 2,H5,Roman list,Roman list1,Roman list2,Roman list11,Roman list3,Roman list12,Roman list21,Roman list111,Roman list4,Roman list5,T5,Don't Use!,Level 3 - i,l5,hm,Table label,mh2,Module heading 2"/>
    <w:basedOn w:val="Heading4"/>
    <w:next w:val="BodyText"/>
    <w:qFormat/>
    <w:rsid w:val="009E7722"/>
    <w:pPr>
      <w:numPr>
        <w:ilvl w:val="4"/>
      </w:numPr>
      <w:outlineLvl w:val="4"/>
    </w:pPr>
    <w:rPr>
      <w:bCs/>
    </w:rPr>
  </w:style>
  <w:style w:type="paragraph" w:styleId="Heading6">
    <w:name w:val="heading 6"/>
    <w:aliases w:val="Lev 6,6,Requirement,Subpara 3,H6,Bullet list,Bullet list1,Bullet list2,Bullet list11,Bullet list3,Bullet list12,Bullet list21,Bullet list111,Bullet lis,Bullet list4,Bullet list5,T6,Figure label,h6,l6,hsm,cnp,Caption number (page-wide),list 6"/>
    <w:basedOn w:val="Heading5"/>
    <w:next w:val="BodyText"/>
    <w:qFormat/>
    <w:rsid w:val="009E7722"/>
    <w:pPr>
      <w:numPr>
        <w:ilvl w:val="5"/>
      </w:numPr>
      <w:outlineLvl w:val="5"/>
    </w:pPr>
    <w:rPr>
      <w:bCs w:val="0"/>
      <w:szCs w:val="22"/>
    </w:rPr>
  </w:style>
  <w:style w:type="paragraph" w:styleId="Heading7">
    <w:name w:val="heading 7"/>
    <w:aliases w:val="Lev 7,7,Objective,Subpara 4,letter list,lettered list,letter list1,lettered list1,letter list2,lettered list2,letter list11,lettered list11,letter list3,lettered list3,letter list12,lettered list12,letter list21,lettered list21,letter list111"/>
    <w:basedOn w:val="Heading6"/>
    <w:next w:val="BodyText"/>
    <w:qFormat/>
    <w:rsid w:val="009E7722"/>
    <w:pPr>
      <w:numPr>
        <w:ilvl w:val="6"/>
      </w:numPr>
      <w:spacing w:after="60"/>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pPr>
      <w:keepLines/>
      <w:tabs>
        <w:tab w:val="left" w:pos="1247"/>
        <w:tab w:val="left" w:pos="2552"/>
        <w:tab w:val="left" w:pos="3856"/>
        <w:tab w:val="left" w:pos="5216"/>
        <w:tab w:val="left" w:pos="6464"/>
        <w:tab w:val="left" w:pos="7768"/>
        <w:tab w:val="left" w:pos="9072"/>
        <w:tab w:val="left" w:pos="10206"/>
      </w:tabs>
      <w:spacing w:before="240"/>
      <w:ind w:left="1701"/>
    </w:pPr>
    <w:rPr>
      <w:rFonts w:ascii="Arial" w:hAnsi="Arial"/>
      <w:sz w:val="22"/>
      <w:lang w:eastAsia="en-US"/>
    </w:rPr>
  </w:style>
  <w:style w:type="paragraph" w:customStyle="1" w:styleId="DocName">
    <w:name w:val="DocName"/>
    <w:rsid w:val="009E7722"/>
    <w:pPr>
      <w:spacing w:before="240" w:after="160"/>
      <w:jc w:val="right"/>
    </w:pPr>
    <w:rPr>
      <w:rFonts w:ascii="Arial" w:hAnsi="Arial"/>
      <w:color w:val="666666"/>
      <w:sz w:val="36"/>
      <w:lang w:val="en-US" w:eastAsia="en-US"/>
    </w:rPr>
  </w:style>
  <w:style w:type="paragraph" w:customStyle="1" w:styleId="TableCaptionColumn">
    <w:name w:val="TableCaptionColumn"/>
    <w:next w:val="BodyText"/>
    <w:pPr>
      <w:keepNext/>
      <w:keepLines/>
      <w:tabs>
        <w:tab w:val="left" w:pos="1134"/>
        <w:tab w:val="left" w:pos="3119"/>
      </w:tabs>
      <w:spacing w:before="320" w:after="60"/>
      <w:ind w:left="2835" w:hanging="1134"/>
    </w:pPr>
    <w:rPr>
      <w:rFonts w:ascii="Arial" w:hAnsi="Arial"/>
      <w:bCs/>
      <w:i/>
      <w:kern w:val="26"/>
      <w:sz w:val="22"/>
      <w:lang w:val="en-US" w:eastAsia="en-US"/>
    </w:rPr>
  </w:style>
  <w:style w:type="paragraph" w:styleId="Footer">
    <w:name w:val="footer"/>
    <w:basedOn w:val="Normal"/>
    <w:link w:val="FooterChar"/>
    <w:pPr>
      <w:tabs>
        <w:tab w:val="center" w:pos="4536"/>
        <w:tab w:val="right" w:pos="9072"/>
      </w:tabs>
    </w:pPr>
    <w:rPr>
      <w:lang w:val="en-GB"/>
    </w:rPr>
  </w:style>
  <w:style w:type="paragraph" w:customStyle="1" w:styleId="FooterText">
    <w:name w:val="FooterText"/>
    <w:rsid w:val="009E7722"/>
    <w:pPr>
      <w:ind w:left="-113"/>
    </w:pPr>
    <w:rPr>
      <w:rFonts w:ascii="Arial" w:hAnsi="Arial" w:cs="Arial"/>
      <w:color w:val="666666"/>
      <w:sz w:val="16"/>
      <w:lang w:val="en-US" w:eastAsia="en-US"/>
    </w:rPr>
  </w:style>
  <w:style w:type="paragraph" w:customStyle="1" w:styleId="PageNo">
    <w:name w:val="PageNo"/>
    <w:pPr>
      <w:jc w:val="right"/>
    </w:pPr>
    <w:rPr>
      <w:rFonts w:ascii="Arial" w:hAnsi="Arial"/>
      <w:sz w:val="18"/>
      <w:lang w:val="en-US" w:eastAsia="en-US"/>
    </w:rPr>
  </w:style>
  <w:style w:type="paragraph" w:styleId="Header">
    <w:name w:val="header"/>
    <w:rsid w:val="009E7722"/>
    <w:pPr>
      <w:tabs>
        <w:tab w:val="center" w:pos="4536"/>
        <w:tab w:val="right" w:pos="9072"/>
      </w:tabs>
      <w:spacing w:before="240"/>
      <w:jc w:val="right"/>
    </w:pPr>
    <w:rPr>
      <w:rFonts w:ascii="Arial" w:hAnsi="Arial"/>
      <w:color w:val="666666"/>
      <w:sz w:val="16"/>
      <w:lang w:val="en-US" w:eastAsia="en-US"/>
    </w:rPr>
  </w:style>
  <w:style w:type="paragraph" w:styleId="TOC1">
    <w:name w:val="toc 1"/>
    <w:next w:val="Normal"/>
    <w:autoRedefine/>
    <w:uiPriority w:val="39"/>
    <w:rsid w:val="00834478"/>
    <w:pPr>
      <w:tabs>
        <w:tab w:val="right" w:leader="dot" w:pos="9356"/>
      </w:tabs>
      <w:spacing w:before="240" w:after="100"/>
      <w:ind w:left="1134" w:hanging="1134"/>
    </w:pPr>
    <w:rPr>
      <w:rFonts w:ascii="Arial" w:hAnsi="Arial" w:cs="Arial"/>
      <w:b/>
      <w:noProof/>
      <w:color w:val="000000" w:themeColor="text1"/>
      <w:lang w:eastAsia="en-US"/>
    </w:rPr>
  </w:style>
  <w:style w:type="paragraph" w:customStyle="1" w:styleId="Text">
    <w:name w:val="Text"/>
    <w:pPr>
      <w:keepLines/>
      <w:tabs>
        <w:tab w:val="left" w:pos="1247"/>
        <w:tab w:val="left" w:pos="2552"/>
        <w:tab w:val="left" w:pos="3856"/>
        <w:tab w:val="left" w:pos="5216"/>
        <w:tab w:val="left" w:pos="6464"/>
        <w:tab w:val="left" w:pos="7768"/>
        <w:tab w:val="left" w:pos="9072"/>
        <w:tab w:val="left" w:pos="10206"/>
      </w:tabs>
      <w:ind w:left="1701"/>
    </w:pPr>
    <w:rPr>
      <w:rFonts w:ascii="Arial" w:hAnsi="Arial"/>
      <w:sz w:val="22"/>
      <w:lang w:eastAsia="en-US"/>
    </w:rPr>
  </w:style>
  <w:style w:type="paragraph" w:styleId="TOC2">
    <w:name w:val="toc 2"/>
    <w:basedOn w:val="TOC1"/>
    <w:next w:val="Normal"/>
    <w:autoRedefine/>
    <w:uiPriority w:val="39"/>
    <w:rsid w:val="00834478"/>
    <w:pPr>
      <w:tabs>
        <w:tab w:val="left" w:pos="1134"/>
      </w:tabs>
      <w:spacing w:before="0" w:line="276" w:lineRule="auto"/>
      <w:ind w:left="0" w:firstLine="0"/>
    </w:pPr>
    <w:rPr>
      <w:b w:val="0"/>
      <w:lang w:val="en-US"/>
    </w:rPr>
  </w:style>
  <w:style w:type="paragraph" w:styleId="TOC3">
    <w:name w:val="toc 3"/>
    <w:basedOn w:val="TOC2"/>
    <w:next w:val="Normal"/>
    <w:autoRedefine/>
    <w:uiPriority w:val="39"/>
    <w:rsid w:val="00B831C4"/>
    <w:pPr>
      <w:ind w:left="1134" w:hanging="1134"/>
    </w:pPr>
  </w:style>
  <w:style w:type="paragraph" w:styleId="TOC4">
    <w:name w:val="toc 4"/>
    <w:basedOn w:val="TOC3"/>
    <w:next w:val="Normal"/>
    <w:autoRedefine/>
    <w:semiHidden/>
    <w:rsid w:val="005A1C08"/>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Contents">
    <w:name w:val="Contents"/>
    <w:next w:val="Normal"/>
    <w:pPr>
      <w:spacing w:before="480" w:after="240"/>
      <w:ind w:left="1701"/>
    </w:pPr>
    <w:rPr>
      <w:rFonts w:ascii="Arial" w:hAnsi="Arial"/>
      <w:noProof/>
      <w:sz w:val="36"/>
      <w:lang w:eastAsia="en-US"/>
    </w:rPr>
  </w:style>
  <w:style w:type="paragraph" w:customStyle="1" w:styleId="Heading">
    <w:name w:val="Heading"/>
    <w:next w:val="BodyText"/>
    <w:pPr>
      <w:keepNext/>
      <w:spacing w:before="480" w:after="280"/>
      <w:ind w:left="1701"/>
    </w:pPr>
    <w:rPr>
      <w:rFonts w:ascii="Arial" w:hAnsi="Arial"/>
      <w:sz w:val="36"/>
      <w:lang w:eastAsia="en-US"/>
    </w:rPr>
  </w:style>
  <w:style w:type="paragraph" w:styleId="Title">
    <w:name w:val="Title"/>
    <w:next w:val="BodyText"/>
    <w:link w:val="TitleChar"/>
    <w:uiPriority w:val="10"/>
    <w:qFormat/>
    <w:rsid w:val="00275CA4"/>
    <w:pPr>
      <w:spacing w:before="1200"/>
    </w:pPr>
    <w:rPr>
      <w:rFonts w:ascii="Arial" w:hAnsi="Arial"/>
      <w:sz w:val="48"/>
      <w:lang w:eastAsia="en-US"/>
    </w:rPr>
  </w:style>
  <w:style w:type="paragraph" w:customStyle="1" w:styleId="Subtitle1">
    <w:name w:val="Subtitle1"/>
    <w:rsid w:val="00FE3EC0"/>
    <w:pPr>
      <w:spacing w:before="240"/>
    </w:pPr>
    <w:rPr>
      <w:rFonts w:ascii="Arial" w:hAnsi="Arial"/>
      <w:kern w:val="56"/>
      <w:sz w:val="36"/>
      <w:lang w:val="en-US" w:eastAsia="en-US"/>
    </w:rPr>
  </w:style>
  <w:style w:type="paragraph" w:styleId="Caption">
    <w:name w:val="caption"/>
    <w:next w:val="BodyText"/>
    <w:qFormat/>
    <w:pPr>
      <w:tabs>
        <w:tab w:val="left" w:pos="3119"/>
      </w:tabs>
      <w:spacing w:before="120" w:after="60"/>
      <w:ind w:left="2835" w:hanging="1134"/>
    </w:pPr>
    <w:rPr>
      <w:rFonts w:ascii="Arial" w:hAnsi="Arial"/>
      <w:i/>
      <w:kern w:val="20"/>
      <w:sz w:val="22"/>
      <w:lang w:eastAsia="en-US"/>
    </w:rPr>
  </w:style>
  <w:style w:type="paragraph" w:styleId="ListBullet">
    <w:name w:val="List Bullet"/>
    <w:rsid w:val="009E7722"/>
    <w:pPr>
      <w:numPr>
        <w:numId w:val="9"/>
      </w:numPr>
    </w:pPr>
    <w:rPr>
      <w:rFonts w:ascii="Arial" w:hAnsi="Arial"/>
      <w:sz w:val="22"/>
      <w:lang w:val="en-US" w:eastAsia="en-US"/>
    </w:rPr>
  </w:style>
  <w:style w:type="paragraph" w:styleId="ListNumber4">
    <w:name w:val="List Number 4"/>
    <w:basedOn w:val="Normal"/>
    <w:pPr>
      <w:numPr>
        <w:numId w:val="4"/>
      </w:numPr>
    </w:pPr>
  </w:style>
  <w:style w:type="paragraph" w:styleId="ListBullet2">
    <w:name w:val="List Bullet 2"/>
    <w:rsid w:val="009E7722"/>
    <w:pPr>
      <w:numPr>
        <w:numId w:val="10"/>
      </w:numPr>
      <w:spacing w:before="220"/>
    </w:pPr>
    <w:rPr>
      <w:rFonts w:ascii="Arial" w:hAnsi="Arial"/>
      <w:sz w:val="22"/>
      <w:lang w:val="en-US" w:eastAsia="en-US"/>
    </w:rPr>
  </w:style>
  <w:style w:type="paragraph" w:customStyle="1" w:styleId="Note">
    <w:name w:val="Note"/>
    <w:next w:val="BodyText"/>
    <w:pPr>
      <w:tabs>
        <w:tab w:val="left" w:pos="2495"/>
      </w:tabs>
      <w:spacing w:before="240"/>
      <w:ind w:left="2495" w:hanging="794"/>
    </w:pPr>
    <w:rPr>
      <w:rFonts w:ascii="Arial" w:hAnsi="Arial"/>
      <w:sz w:val="22"/>
      <w:lang w:val="en-US" w:eastAsia="en-US"/>
    </w:rPr>
  </w:style>
  <w:style w:type="paragraph" w:styleId="List">
    <w:name w:val="List"/>
    <w:rsid w:val="004E04BA"/>
    <w:pPr>
      <w:spacing w:before="180"/>
    </w:pPr>
    <w:rPr>
      <w:rFonts w:ascii="Arial" w:hAnsi="Arial"/>
      <w:sz w:val="22"/>
      <w:lang w:val="en-US" w:eastAsia="en-US"/>
    </w:rPr>
  </w:style>
  <w:style w:type="paragraph" w:styleId="List2">
    <w:name w:val="List 2"/>
    <w:rsid w:val="00C176ED"/>
    <w:pPr>
      <w:numPr>
        <w:numId w:val="5"/>
      </w:numPr>
      <w:spacing w:before="180"/>
    </w:pPr>
    <w:rPr>
      <w:rFonts w:ascii="Arial" w:hAnsi="Arial"/>
      <w:sz w:val="22"/>
      <w:lang w:val="en-US" w:eastAsia="en-US"/>
    </w:rPr>
  </w:style>
  <w:style w:type="paragraph" w:customStyle="1" w:styleId="Listnumbersingleline">
    <w:name w:val="List number single line"/>
    <w:rsid w:val="009E7722"/>
    <w:pPr>
      <w:numPr>
        <w:numId w:val="7"/>
      </w:numPr>
    </w:pPr>
    <w:rPr>
      <w:rFonts w:ascii="Arial" w:hAnsi="Arial"/>
      <w:sz w:val="22"/>
      <w:lang w:val="en-US" w:eastAsia="en-US"/>
    </w:rPr>
  </w:style>
  <w:style w:type="paragraph" w:customStyle="1" w:styleId="Listnumberdoubleline">
    <w:name w:val="List number double line"/>
    <w:rsid w:val="009E7722"/>
    <w:pPr>
      <w:numPr>
        <w:numId w:val="8"/>
      </w:numPr>
      <w:spacing w:before="220"/>
    </w:pPr>
    <w:rPr>
      <w:rFonts w:ascii="Arial" w:hAnsi="Arial"/>
      <w:sz w:val="22"/>
      <w:lang w:val="en-US" w:eastAsia="en-US"/>
    </w:rPr>
  </w:style>
  <w:style w:type="paragraph" w:customStyle="1" w:styleId="Listabcsingleline">
    <w:name w:val="List abc single line"/>
    <w:pPr>
      <w:numPr>
        <w:numId w:val="1"/>
      </w:numPr>
    </w:pPr>
    <w:rPr>
      <w:rFonts w:ascii="Arial" w:hAnsi="Arial"/>
      <w:sz w:val="22"/>
      <w:lang w:eastAsia="en-US"/>
    </w:rPr>
  </w:style>
  <w:style w:type="paragraph" w:customStyle="1" w:styleId="Listabcdoubleline">
    <w:name w:val="List abc double line"/>
    <w:pPr>
      <w:numPr>
        <w:numId w:val="2"/>
      </w:numPr>
      <w:spacing w:before="240"/>
    </w:pPr>
    <w:rPr>
      <w:rFonts w:ascii="Arial" w:hAnsi="Arial"/>
      <w:sz w:val="22"/>
      <w:lang w:eastAsia="en-US"/>
    </w:rPr>
  </w:style>
  <w:style w:type="paragraph" w:customStyle="1" w:styleId="ProgramStyle">
    <w:name w:val="ProgramStyle"/>
    <w:next w:val="BodyText"/>
    <w:pPr>
      <w:ind w:left="1701"/>
    </w:pPr>
    <w:rPr>
      <w:rFonts w:ascii="Courier New" w:hAnsi="Courier New"/>
      <w:sz w:val="16"/>
      <w:lang w:eastAsia="en-US"/>
    </w:rPr>
  </w:style>
  <w:style w:type="paragraph" w:customStyle="1" w:styleId="TableCaption">
    <w:name w:val="TableCaption"/>
    <w:next w:val="BodyText"/>
    <w:pPr>
      <w:keepNext/>
      <w:keepLines/>
      <w:tabs>
        <w:tab w:val="left" w:pos="1134"/>
      </w:tabs>
      <w:spacing w:before="320" w:after="60"/>
      <w:ind w:left="1134" w:hanging="1134"/>
    </w:pPr>
    <w:rPr>
      <w:rFonts w:ascii="Arial" w:hAnsi="Arial"/>
      <w:bCs/>
      <w:i/>
      <w:kern w:val="20"/>
      <w:sz w:val="22"/>
      <w:lang w:val="en-US" w:eastAsia="en-US"/>
    </w:r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US" w:eastAsia="sv-SE"/>
    </w:rPr>
  </w:style>
  <w:style w:type="character" w:styleId="Hyperlink">
    <w:name w:val="Hyperlink"/>
    <w:uiPriority w:val="99"/>
    <w:rPr>
      <w:color w:val="0000FF"/>
      <w:u w:val="single"/>
    </w:rPr>
  </w:style>
  <w:style w:type="paragraph" w:customStyle="1" w:styleId="DocNo">
    <w:name w:val="DocNo"/>
    <w:pPr>
      <w:jc w:val="right"/>
    </w:pPr>
    <w:rPr>
      <w:rFonts w:ascii="Arial" w:hAnsi="Arial" w:cs="Arial"/>
      <w:sz w:val="12"/>
      <w:lang w:val="en-US" w:eastAsia="en-US"/>
    </w:rPr>
  </w:style>
  <w:style w:type="character" w:styleId="FollowedHyperlink">
    <w:name w:val="FollowedHyperlink"/>
    <w:rPr>
      <w:color w:val="800080"/>
      <w:u w:val="single"/>
    </w:rPr>
  </w:style>
  <w:style w:type="paragraph" w:customStyle="1" w:styleId="TableHeading">
    <w:name w:val="TableHeading"/>
    <w:basedOn w:val="TableText"/>
    <w:next w:val="BodyText"/>
    <w:rPr>
      <w:b/>
      <w:sz w:val="22"/>
    </w:rPr>
  </w:style>
  <w:style w:type="paragraph" w:customStyle="1" w:styleId="TableText">
    <w:name w:val="TableText"/>
    <w:pPr>
      <w:spacing w:before="80" w:after="80"/>
    </w:pPr>
    <w:rPr>
      <w:rFonts w:ascii="Arial" w:hAnsi="Arial"/>
      <w:kern w:val="26"/>
      <w:lang w:val="en-US" w:eastAsia="en-US"/>
    </w:rPr>
  </w:style>
  <w:style w:type="paragraph" w:styleId="TableofFigures">
    <w:name w:val="table of figures"/>
    <w:next w:val="BodyText"/>
    <w:semiHidden/>
    <w:pPr>
      <w:tabs>
        <w:tab w:val="left" w:pos="1701"/>
        <w:tab w:val="right" w:pos="9356"/>
      </w:tabs>
      <w:spacing w:after="240"/>
    </w:pPr>
    <w:rPr>
      <w:rFonts w:ascii="Arial" w:hAnsi="Arial"/>
      <w:noProof/>
      <w:sz w:val="22"/>
      <w:szCs w:val="24"/>
      <w:lang w:val="en-US" w:eastAsia="en-US"/>
    </w:rPr>
  </w:style>
  <w:style w:type="paragraph" w:customStyle="1" w:styleId="ColumnCaption">
    <w:name w:val="ColumnCaption"/>
    <w:basedOn w:val="CaptionFigureExternal"/>
    <w:next w:val="BodyText"/>
    <w:pPr>
      <w:keepLines/>
      <w:tabs>
        <w:tab w:val="left" w:pos="3119"/>
      </w:tabs>
      <w:ind w:left="2835" w:hanging="1134"/>
    </w:pPr>
  </w:style>
  <w:style w:type="paragraph" w:customStyle="1" w:styleId="CaptionFigureExternal">
    <w:name w:val="CaptionFigureExternal"/>
    <w:next w:val="BodyText"/>
    <w:pPr>
      <w:tabs>
        <w:tab w:val="left" w:pos="1134"/>
      </w:tabs>
      <w:spacing w:before="60" w:after="120"/>
    </w:pPr>
    <w:rPr>
      <w:rFonts w:ascii="Arial" w:hAnsi="Arial"/>
      <w:i/>
      <w:kern w:val="26"/>
      <w:sz w:val="22"/>
      <w:lang w:val="en-US" w:eastAsia="en-US"/>
    </w:rPr>
  </w:style>
  <w:style w:type="paragraph" w:customStyle="1" w:styleId="Captionwide">
    <w:name w:val="Caption wide"/>
    <w:next w:val="BodyText"/>
    <w:pPr>
      <w:tabs>
        <w:tab w:val="left" w:pos="1134"/>
      </w:tabs>
      <w:spacing w:before="120" w:after="60"/>
      <w:ind w:left="1134" w:hanging="1134"/>
    </w:pPr>
    <w:rPr>
      <w:rFonts w:ascii="Arial" w:hAnsi="Arial"/>
      <w:i/>
      <w:sz w:val="22"/>
      <w:lang w:val="en-US" w:eastAsia="en-US"/>
    </w:rPr>
  </w:style>
  <w:style w:type="paragraph" w:customStyle="1" w:styleId="IndentedBodyText">
    <w:name w:val="Indented BodyText"/>
    <w:basedOn w:val="BodyText"/>
    <w:next w:val="BodyText"/>
    <w:pPr>
      <w:tabs>
        <w:tab w:val="clear" w:pos="1247"/>
        <w:tab w:val="clear" w:pos="2552"/>
        <w:tab w:val="clear" w:pos="3856"/>
        <w:tab w:val="clear" w:pos="5216"/>
        <w:tab w:val="clear" w:pos="6464"/>
        <w:tab w:val="clear" w:pos="7768"/>
        <w:tab w:val="clear" w:pos="9072"/>
        <w:tab w:val="clear" w:pos="10206"/>
      </w:tabs>
      <w:ind w:left="2268"/>
    </w:pPr>
  </w:style>
  <w:style w:type="paragraph" w:customStyle="1" w:styleId="BlueIndentedBoldBodyText">
    <w:name w:val="BlueIndentedBoldBodyText"/>
    <w:basedOn w:val="IndentedBodyText"/>
    <w:next w:val="BlueIndentedText"/>
    <w:rsid w:val="00C56722"/>
    <w:rPr>
      <w:b/>
      <w:color w:val="0000FF"/>
    </w:rPr>
  </w:style>
  <w:style w:type="paragraph" w:customStyle="1" w:styleId="BlueIndentedText">
    <w:name w:val="BlueIndentedText"/>
    <w:basedOn w:val="Text"/>
    <w:next w:val="BodyText"/>
    <w:pPr>
      <w:tabs>
        <w:tab w:val="clear" w:pos="1247"/>
        <w:tab w:val="clear" w:pos="2552"/>
        <w:tab w:val="clear" w:pos="3856"/>
        <w:tab w:val="clear" w:pos="5216"/>
        <w:tab w:val="clear" w:pos="6464"/>
        <w:tab w:val="clear" w:pos="7768"/>
        <w:tab w:val="clear" w:pos="9072"/>
        <w:tab w:val="clear" w:pos="10206"/>
      </w:tabs>
      <w:ind w:left="2268"/>
    </w:pPr>
    <w:rPr>
      <w:color w:val="0000FF"/>
    </w:rPr>
  </w:style>
  <w:style w:type="paragraph" w:customStyle="1" w:styleId="Term-list">
    <w:name w:val="Term-list"/>
    <w:rsid w:val="00C56722"/>
    <w:pPr>
      <w:spacing w:before="240"/>
      <w:ind w:left="3969" w:hanging="2268"/>
    </w:pPr>
    <w:rPr>
      <w:rFonts w:ascii="Arial" w:hAnsi="Arial"/>
      <w:sz w:val="22"/>
      <w:lang w:eastAsia="en-US"/>
    </w:rPr>
  </w:style>
  <w:style w:type="paragraph" w:styleId="ListNumber">
    <w:name w:val="List Number"/>
    <w:rsid w:val="009E7722"/>
    <w:pPr>
      <w:numPr>
        <w:numId w:val="11"/>
      </w:numPr>
      <w:spacing w:before="180"/>
    </w:pPr>
    <w:rPr>
      <w:rFonts w:ascii="Arial" w:hAnsi="Arial"/>
      <w:sz w:val="22"/>
      <w:lang w:val="en-US" w:eastAsia="en-US"/>
    </w:rPr>
  </w:style>
  <w:style w:type="table" w:styleId="TableGrid">
    <w:name w:val="Table Grid"/>
    <w:basedOn w:val="TableNormal"/>
    <w:rsid w:val="006630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216B6F"/>
    <w:rPr>
      <w:rFonts w:ascii="Tahoma" w:hAnsi="Tahoma" w:cs="Tahoma"/>
      <w:sz w:val="16"/>
      <w:szCs w:val="16"/>
    </w:rPr>
  </w:style>
  <w:style w:type="character" w:customStyle="1" w:styleId="BalloonTextChar">
    <w:name w:val="Balloon Text Char"/>
    <w:link w:val="BalloonText"/>
    <w:rsid w:val="00216B6F"/>
    <w:rPr>
      <w:rFonts w:ascii="Tahoma" w:hAnsi="Tahoma" w:cs="Tahoma"/>
      <w:sz w:val="16"/>
      <w:szCs w:val="16"/>
      <w:lang w:val="en-US"/>
    </w:rPr>
  </w:style>
  <w:style w:type="paragraph" w:styleId="FootnoteText">
    <w:name w:val="footnote text"/>
    <w:basedOn w:val="Normal"/>
    <w:semiHidden/>
    <w:rsid w:val="00893583"/>
    <w:rPr>
      <w:sz w:val="20"/>
      <w:szCs w:val="20"/>
      <w:lang w:val="en-GB"/>
    </w:rPr>
  </w:style>
  <w:style w:type="paragraph" w:styleId="ListNumber2">
    <w:name w:val="List Number 2"/>
    <w:basedOn w:val="Normal"/>
    <w:rsid w:val="00893583"/>
    <w:pPr>
      <w:numPr>
        <w:numId w:val="3"/>
      </w:numPr>
    </w:pPr>
    <w:rPr>
      <w:lang w:val="en-GB"/>
    </w:rPr>
  </w:style>
  <w:style w:type="paragraph" w:customStyle="1" w:styleId="StyleHeading1AsianSimSun">
    <w:name w:val="Style Heading 1 + (Asian) SimSun"/>
    <w:basedOn w:val="Heading1"/>
    <w:link w:val="StyleHeading1AsianSimSunChar"/>
    <w:rsid w:val="00FC65C0"/>
    <w:rPr>
      <w:rFonts w:eastAsia="SimSun"/>
    </w:rPr>
  </w:style>
  <w:style w:type="paragraph" w:customStyle="1" w:styleId="HeadingnotinTOC">
    <w:name w:val="Heading (not in TOC)"/>
    <w:semiHidden/>
    <w:rsid w:val="00A238D0"/>
    <w:pPr>
      <w:keepNext/>
      <w:autoSpaceDE w:val="0"/>
      <w:autoSpaceDN w:val="0"/>
      <w:adjustRightInd w:val="0"/>
      <w:spacing w:before="360" w:after="180" w:line="360" w:lineRule="exact"/>
      <w:contextualSpacing/>
    </w:pPr>
    <w:rPr>
      <w:rFonts w:ascii="Helvetica-Bold" w:hAnsi="Helvetica-Bold" w:cs="Arial"/>
      <w:b/>
      <w:bCs/>
      <w:color w:val="001E4E"/>
      <w:sz w:val="28"/>
      <w:szCs w:val="40"/>
      <w:lang w:val="en-US" w:eastAsia="en-US"/>
    </w:rPr>
  </w:style>
  <w:style w:type="character" w:customStyle="1" w:styleId="CopyrightTextChar">
    <w:name w:val="Copyright Text Char"/>
    <w:link w:val="CopyrightText"/>
    <w:locked/>
    <w:rsid w:val="00981FBA"/>
    <w:rPr>
      <w:color w:val="000000"/>
      <w:sz w:val="24"/>
      <w:lang w:val="en-US" w:eastAsia="en-US"/>
    </w:rPr>
  </w:style>
  <w:style w:type="paragraph" w:customStyle="1" w:styleId="CopyrightText">
    <w:name w:val="Copyright Text"/>
    <w:basedOn w:val="Normal"/>
    <w:next w:val="Normal"/>
    <w:link w:val="CopyrightTextChar"/>
    <w:rsid w:val="00981FBA"/>
    <w:pPr>
      <w:widowControl w:val="0"/>
      <w:autoSpaceDE w:val="0"/>
      <w:autoSpaceDN w:val="0"/>
      <w:adjustRightInd w:val="0"/>
      <w:spacing w:before="120" w:after="120"/>
    </w:pPr>
    <w:rPr>
      <w:rFonts w:ascii="Times New Roman" w:hAnsi="Times New Roman"/>
      <w:color w:val="000000"/>
      <w:sz w:val="24"/>
      <w:szCs w:val="20"/>
      <w:lang w:eastAsia="en-US"/>
    </w:rPr>
  </w:style>
  <w:style w:type="paragraph" w:customStyle="1" w:styleId="Trademark">
    <w:name w:val="Trademark"/>
    <w:basedOn w:val="Normal"/>
    <w:rsid w:val="00981FBA"/>
    <w:pPr>
      <w:tabs>
        <w:tab w:val="left" w:pos="0"/>
      </w:tabs>
      <w:spacing w:before="40" w:after="40"/>
    </w:pPr>
    <w:rPr>
      <w:rFonts w:ascii="Times New Roman" w:hAnsi="Times New Roman"/>
      <w:color w:val="000000"/>
      <w:sz w:val="18"/>
      <w:szCs w:val="18"/>
      <w:lang w:eastAsia="en-US"/>
    </w:rPr>
  </w:style>
  <w:style w:type="paragraph" w:customStyle="1" w:styleId="TrademarkTitle">
    <w:name w:val="Trademark Title"/>
    <w:basedOn w:val="Trademark"/>
    <w:rsid w:val="00981FBA"/>
    <w:rPr>
      <w:rFonts w:ascii="Arial" w:hAnsi="Arial"/>
      <w:b/>
      <w:sz w:val="26"/>
    </w:rPr>
  </w:style>
  <w:style w:type="character" w:customStyle="1" w:styleId="FooterChar">
    <w:name w:val="Footer Char"/>
    <w:link w:val="Footer"/>
    <w:rsid w:val="00981FBA"/>
    <w:rPr>
      <w:rFonts w:ascii="Arial" w:hAnsi="Arial"/>
      <w:sz w:val="22"/>
      <w:szCs w:val="24"/>
      <w:lang w:eastAsia="sv-SE"/>
    </w:rPr>
  </w:style>
  <w:style w:type="paragraph" w:customStyle="1" w:styleId="TableText0">
    <w:name w:val="Table Text"/>
    <w:basedOn w:val="BodyText"/>
    <w:link w:val="TableTextChar"/>
    <w:rsid w:val="00981FBA"/>
    <w:pPr>
      <w:keepLines w:val="0"/>
      <w:tabs>
        <w:tab w:val="clear" w:pos="1247"/>
        <w:tab w:val="clear" w:pos="2552"/>
        <w:tab w:val="clear" w:pos="3856"/>
        <w:tab w:val="clear" w:pos="5216"/>
        <w:tab w:val="clear" w:pos="6464"/>
        <w:tab w:val="clear" w:pos="7768"/>
        <w:tab w:val="clear" w:pos="9072"/>
        <w:tab w:val="clear" w:pos="10206"/>
      </w:tabs>
      <w:spacing w:before="50" w:after="70" w:line="240" w:lineRule="atLeast"/>
      <w:ind w:left="0"/>
    </w:pPr>
    <w:rPr>
      <w:color w:val="000000"/>
      <w:kern w:val="20"/>
      <w:sz w:val="20"/>
      <w:szCs w:val="24"/>
      <w:lang w:val="en-US"/>
    </w:rPr>
  </w:style>
  <w:style w:type="paragraph" w:customStyle="1" w:styleId="TableHeader">
    <w:name w:val="Table Header"/>
    <w:basedOn w:val="TableText0"/>
    <w:rsid w:val="00981FBA"/>
    <w:pPr>
      <w:keepNext/>
    </w:pPr>
    <w:rPr>
      <w:b/>
      <w:color w:val="FFFFFF"/>
    </w:rPr>
  </w:style>
  <w:style w:type="paragraph" w:customStyle="1" w:styleId="ListBulletTable">
    <w:name w:val="List Bullet_Table"/>
    <w:basedOn w:val="ListBullet"/>
    <w:uiPriority w:val="8"/>
    <w:rsid w:val="00981FBA"/>
    <w:pPr>
      <w:tabs>
        <w:tab w:val="clear" w:pos="2070"/>
        <w:tab w:val="num" w:pos="360"/>
      </w:tabs>
      <w:spacing w:before="50" w:after="70" w:line="240" w:lineRule="atLeast"/>
      <w:ind w:left="357" w:hanging="357"/>
      <w:contextualSpacing/>
    </w:pPr>
    <w:rPr>
      <w:color w:val="000000"/>
      <w:kern w:val="20"/>
      <w:sz w:val="20"/>
      <w:szCs w:val="24"/>
    </w:rPr>
  </w:style>
  <w:style w:type="character" w:customStyle="1" w:styleId="TableTextChar">
    <w:name w:val="Table Text Char"/>
    <w:link w:val="TableText0"/>
    <w:rsid w:val="00981FBA"/>
    <w:rPr>
      <w:rFonts w:ascii="Arial" w:hAnsi="Arial"/>
      <w:color w:val="000000"/>
      <w:kern w:val="20"/>
      <w:szCs w:val="24"/>
      <w:lang w:val="en-US" w:eastAsia="en-US"/>
    </w:rPr>
  </w:style>
  <w:style w:type="table" w:customStyle="1" w:styleId="LHSTableDefault">
    <w:name w:val="LHS Table Default"/>
    <w:basedOn w:val="TableNormal"/>
    <w:uiPriority w:val="99"/>
    <w:qFormat/>
    <w:rsid w:val="00981FBA"/>
    <w:pPr>
      <w:spacing w:after="120"/>
    </w:pPr>
    <w:rPr>
      <w:rFonts w:ascii="Arial" w:hAnsi="Arial"/>
      <w:lang w:val="de-DE" w:eastAsia="de-DE"/>
    </w:rPr>
    <w:tblPr>
      <w:tblStyleRowBandSize w:val="1"/>
      <w:tblStyleColBandSize w:val="1"/>
      <w:tblInd w:w="113" w:type="dxa"/>
      <w:tblBorders>
        <w:top w:val="single" w:sz="4" w:space="0" w:color="5C788E"/>
        <w:left w:val="single" w:sz="4" w:space="0" w:color="5C788E"/>
        <w:bottom w:val="single" w:sz="4" w:space="0" w:color="5C788E"/>
        <w:right w:val="single" w:sz="4" w:space="0" w:color="5C788E"/>
      </w:tblBorders>
    </w:tblPr>
    <w:trPr>
      <w:cantSplit/>
    </w:trPr>
    <w:tblStylePr w:type="firstRow">
      <w:rPr>
        <w:color w:val="FFFFFF"/>
      </w:rPr>
      <w:tblPr/>
      <w:tcPr>
        <w:tcBorders>
          <w:top w:val="single" w:sz="4" w:space="0" w:color="5C788E"/>
          <w:left w:val="single" w:sz="4" w:space="0" w:color="5C788E"/>
          <w:bottom w:val="single" w:sz="4" w:space="0" w:color="FFFFFF"/>
          <w:right w:val="single" w:sz="4" w:space="0" w:color="5C788E"/>
          <w:insideH w:val="nil"/>
          <w:insideV w:val="single" w:sz="4" w:space="0" w:color="FFFFFF"/>
          <w:tl2br w:val="nil"/>
          <w:tr2bl w:val="nil"/>
        </w:tcBorders>
        <w:shd w:val="clear" w:color="auto" w:fill="5C788E"/>
      </w:tcPr>
    </w:tblStylePr>
    <w:tblStylePr w:type="lastRow">
      <w:tblPr/>
      <w:tcPr>
        <w:tcBorders>
          <w:top w:val="single" w:sz="18" w:space="0" w:color="FFFFFF"/>
          <w:insideV w:val="single" w:sz="4" w:space="0" w:color="FFFFFF"/>
        </w:tcBorders>
        <w:shd w:val="clear" w:color="auto" w:fill="5C788E"/>
      </w:tcPr>
    </w:tblStylePr>
    <w:tblStylePr w:type="firstCol">
      <w:tblPr/>
      <w:tcPr>
        <w:tcBorders>
          <w:top w:val="nil"/>
          <w:left w:val="single" w:sz="4" w:space="0" w:color="5C788E"/>
          <w:bottom w:val="single" w:sz="4" w:space="0" w:color="5C788E"/>
          <w:right w:val="nil"/>
          <w:insideH w:val="single" w:sz="4" w:space="0" w:color="FFFFFF"/>
          <w:insideV w:val="nil"/>
          <w:tl2br w:val="nil"/>
          <w:tr2bl w:val="nil"/>
        </w:tcBorders>
        <w:shd w:val="clear" w:color="auto" w:fill="5C788E"/>
      </w:tcPr>
    </w:tblStylePr>
    <w:tblStylePr w:type="lastCol">
      <w:tblPr/>
      <w:tcPr>
        <w:tcBorders>
          <w:insideH w:val="single" w:sz="4" w:space="0" w:color="FFFFFF"/>
        </w:tcBorders>
        <w:shd w:val="clear" w:color="auto" w:fill="5C788E"/>
      </w:tcPr>
    </w:tblStylePr>
    <w:tblStylePr w:type="band1Vert">
      <w:tblPr/>
      <w:tcPr>
        <w:tcBorders>
          <w:insideH w:val="single" w:sz="4" w:space="0" w:color="5C788E"/>
        </w:tcBorders>
        <w:shd w:val="clear" w:color="auto" w:fill="FFFFFF"/>
      </w:tcPr>
    </w:tblStylePr>
    <w:tblStylePr w:type="band2Vert">
      <w:tblPr/>
      <w:tcPr>
        <w:tcBorders>
          <w:insideH w:val="single" w:sz="4" w:space="0" w:color="5C788E"/>
        </w:tcBorders>
      </w:tcPr>
    </w:tblStylePr>
    <w:tblStylePr w:type="band1Horz">
      <w:tblPr/>
      <w:tcPr>
        <w:tcBorders>
          <w:insideV w:val="single" w:sz="4" w:space="0" w:color="5C788E"/>
        </w:tcBorders>
        <w:shd w:val="clear" w:color="auto" w:fill="FFFFFF"/>
      </w:tcPr>
    </w:tblStylePr>
    <w:tblStylePr w:type="band2Horz">
      <w:tblPr/>
      <w:tcPr>
        <w:tcBorders>
          <w:insideV w:val="single" w:sz="4" w:space="0" w:color="5C788E"/>
        </w:tcBorders>
        <w:shd w:val="clear" w:color="auto" w:fill="FFFFFF"/>
      </w:tcPr>
    </w:tblStylePr>
  </w:style>
  <w:style w:type="paragraph" w:styleId="ListParagraph">
    <w:name w:val="List Paragraph"/>
    <w:basedOn w:val="Normal"/>
    <w:uiPriority w:val="34"/>
    <w:qFormat/>
    <w:rsid w:val="0033154E"/>
    <w:pPr>
      <w:ind w:left="720"/>
      <w:contextualSpacing/>
    </w:pPr>
    <w:rPr>
      <w:rFonts w:ascii="Times New Roman" w:hAnsi="Times New Roman"/>
      <w:sz w:val="24"/>
      <w:lang w:val="en-GB" w:eastAsia="en-GB"/>
    </w:rPr>
  </w:style>
  <w:style w:type="paragraph" w:customStyle="1" w:styleId="Default">
    <w:name w:val="Default"/>
    <w:link w:val="DefaultChar"/>
    <w:rsid w:val="001A50C6"/>
    <w:pPr>
      <w:autoSpaceDE w:val="0"/>
      <w:autoSpaceDN w:val="0"/>
      <w:adjustRightInd w:val="0"/>
    </w:pPr>
    <w:rPr>
      <w:rFonts w:ascii="Arial" w:hAnsi="Arial" w:cs="Arial"/>
      <w:color w:val="000000"/>
      <w:sz w:val="24"/>
      <w:szCs w:val="24"/>
    </w:rPr>
  </w:style>
  <w:style w:type="paragraph" w:customStyle="1" w:styleId="EvaluationCriteria">
    <w:name w:val="Evaluation Criteria"/>
    <w:basedOn w:val="BodyText"/>
    <w:link w:val="EvaluationCriteriaChar"/>
    <w:rsid w:val="00BC1676"/>
    <w:pPr>
      <w:keepLines w:val="0"/>
      <w:tabs>
        <w:tab w:val="clear" w:pos="1247"/>
        <w:tab w:val="clear" w:pos="2552"/>
        <w:tab w:val="clear" w:pos="3856"/>
        <w:tab w:val="clear" w:pos="5216"/>
        <w:tab w:val="clear" w:pos="6464"/>
        <w:tab w:val="clear" w:pos="7768"/>
        <w:tab w:val="clear" w:pos="9072"/>
        <w:tab w:val="clear" w:pos="10206"/>
      </w:tabs>
      <w:spacing w:before="0"/>
      <w:ind w:left="0"/>
    </w:pPr>
    <w:rPr>
      <w:b/>
      <w:sz w:val="19"/>
      <w:szCs w:val="19"/>
      <w:lang w:val="en-US"/>
    </w:rPr>
  </w:style>
  <w:style w:type="character" w:customStyle="1" w:styleId="EvaluationCriteriaChar">
    <w:name w:val="Evaluation Criteria Char"/>
    <w:link w:val="EvaluationCriteria"/>
    <w:rsid w:val="00BC1676"/>
    <w:rPr>
      <w:rFonts w:ascii="Arial" w:hAnsi="Arial"/>
      <w:b/>
      <w:sz w:val="19"/>
      <w:szCs w:val="19"/>
      <w:lang w:val="en-US" w:eastAsia="en-US"/>
    </w:rPr>
  </w:style>
  <w:style w:type="character" w:customStyle="1" w:styleId="Heading3Char">
    <w:name w:val="Heading 3 Char"/>
    <w:aliases w:val="3 level CW Char"/>
    <w:basedOn w:val="DefaultParagraphFont"/>
    <w:link w:val="Heading3"/>
    <w:rsid w:val="007068D3"/>
    <w:rPr>
      <w:rFonts w:ascii="Arial" w:hAnsi="Arial"/>
      <w:b/>
      <w:kern w:val="28"/>
      <w:sz w:val="24"/>
      <w:lang w:val="en-US" w:eastAsia="en-US"/>
    </w:rPr>
  </w:style>
  <w:style w:type="character" w:customStyle="1" w:styleId="DefaultChar">
    <w:name w:val="Default Char"/>
    <w:basedOn w:val="DefaultParagraphFont"/>
    <w:link w:val="Default"/>
    <w:rsid w:val="007068D3"/>
    <w:rPr>
      <w:rFonts w:ascii="Arial" w:hAnsi="Arial" w:cs="Arial"/>
      <w:color w:val="000000"/>
      <w:sz w:val="24"/>
      <w:szCs w:val="24"/>
    </w:rPr>
  </w:style>
  <w:style w:type="character" w:styleId="Strong">
    <w:name w:val="Strong"/>
    <w:basedOn w:val="DefaultParagraphFont"/>
    <w:qFormat/>
    <w:rsid w:val="00AC20EF"/>
    <w:rPr>
      <w:b/>
      <w:bCs/>
    </w:rPr>
  </w:style>
  <w:style w:type="character" w:styleId="Emphasis">
    <w:name w:val="Emphasis"/>
    <w:basedOn w:val="DefaultParagraphFont"/>
    <w:qFormat/>
    <w:rsid w:val="007D740D"/>
    <w:rPr>
      <w:i/>
      <w:iCs/>
    </w:rPr>
  </w:style>
  <w:style w:type="paragraph" w:styleId="NormalWeb">
    <w:name w:val="Normal (Web)"/>
    <w:basedOn w:val="Normal"/>
    <w:uiPriority w:val="99"/>
    <w:unhideWhenUsed/>
    <w:rsid w:val="007D740D"/>
    <w:pPr>
      <w:spacing w:before="384" w:after="384"/>
    </w:pPr>
    <w:rPr>
      <w:rFonts w:ascii="Times New Roman" w:hAnsi="Times New Roman"/>
      <w:sz w:val="24"/>
      <w:lang w:val="en-GB" w:eastAsia="en-GB"/>
    </w:rPr>
  </w:style>
  <w:style w:type="character" w:customStyle="1" w:styleId="Heading1Char">
    <w:name w:val="Heading 1 Char"/>
    <w:aliases w:val="R1 Char,H1 Char,H11 Char,E1 Char,Lev 1 Char,H12 Char,H111 Char,H13 Char,H112 Char,H14 Char,H113 Char,H15 Char,H114 Char,H16 Char,H115 Char,H17 Char,H116 Char,H18 Char,H117 Char,H19 Char,H118 Char,H110 Char,H119 Char,H120 Char,H1110 Char"/>
    <w:link w:val="Heading1"/>
    <w:rsid w:val="002A5097"/>
    <w:rPr>
      <w:rFonts w:ascii="Arial" w:hAnsi="Arial"/>
      <w:kern w:val="28"/>
      <w:sz w:val="40"/>
      <w:lang w:val="en-US" w:eastAsia="en-US"/>
    </w:rPr>
  </w:style>
  <w:style w:type="character" w:customStyle="1" w:styleId="TitleChar">
    <w:name w:val="Title Char"/>
    <w:basedOn w:val="DefaultParagraphFont"/>
    <w:link w:val="Title"/>
    <w:uiPriority w:val="10"/>
    <w:rsid w:val="002A5097"/>
    <w:rPr>
      <w:rFonts w:ascii="Arial" w:hAnsi="Arial"/>
      <w:sz w:val="48"/>
      <w:lang w:eastAsia="en-US"/>
    </w:rPr>
  </w:style>
  <w:style w:type="paragraph" w:customStyle="1" w:styleId="FrontMatterH2">
    <w:name w:val="Front_Matter_H2"/>
    <w:basedOn w:val="Heading2"/>
    <w:rsid w:val="002A5097"/>
    <w:pPr>
      <w:keepLines w:val="0"/>
      <w:numPr>
        <w:ilvl w:val="0"/>
        <w:numId w:val="0"/>
      </w:numPr>
      <w:spacing w:before="240" w:after="60"/>
      <w:jc w:val="center"/>
      <w:outlineLvl w:val="9"/>
    </w:pPr>
    <w:rPr>
      <w:rFonts w:eastAsiaTheme="majorEastAsia" w:cstheme="majorBidi"/>
      <w:b/>
      <w:i/>
      <w:caps/>
      <w:kern w:val="0"/>
      <w:sz w:val="28"/>
      <w:szCs w:val="28"/>
    </w:rPr>
  </w:style>
  <w:style w:type="paragraph" w:customStyle="1" w:styleId="1NIMTrgMainText">
    <w:name w:val="1_NIM Trg_MainText"/>
    <w:basedOn w:val="BodyText"/>
    <w:link w:val="1NIMTrgMainTextChar"/>
    <w:qFormat/>
    <w:rsid w:val="00E77261"/>
    <w:pPr>
      <w:keepLines w:val="0"/>
      <w:spacing w:after="200" w:line="276" w:lineRule="auto"/>
      <w:ind w:left="0"/>
    </w:pPr>
    <w:rPr>
      <w:sz w:val="20"/>
      <w:lang w:val="en-US"/>
    </w:rPr>
  </w:style>
  <w:style w:type="character" w:customStyle="1" w:styleId="1NIMTrgMainTextChar">
    <w:name w:val="1_NIM Trg_MainText Char"/>
    <w:link w:val="1NIMTrgMainText"/>
    <w:rsid w:val="00E77261"/>
    <w:rPr>
      <w:rFonts w:ascii="Arial" w:hAnsi="Arial"/>
      <w:lang w:val="en-US" w:eastAsia="en-US"/>
    </w:rPr>
  </w:style>
  <w:style w:type="paragraph" w:customStyle="1" w:styleId="WOSSExer2">
    <w:name w:val="WOSS Exer 2"/>
    <w:basedOn w:val="Default"/>
    <w:qFormat/>
    <w:rsid w:val="00897101"/>
    <w:pPr>
      <w:numPr>
        <w:numId w:val="13"/>
      </w:numPr>
      <w:tabs>
        <w:tab w:val="left" w:pos="8222"/>
      </w:tabs>
      <w:spacing w:before="200" w:after="100" w:line="276" w:lineRule="auto"/>
      <w:ind w:left="714" w:hanging="357"/>
    </w:pPr>
    <w:rPr>
      <w:rFonts w:eastAsiaTheme="majorEastAsia"/>
      <w:color w:val="000000" w:themeColor="text1"/>
      <w:sz w:val="20"/>
      <w:szCs w:val="20"/>
      <w:lang w:val="en-US" w:eastAsia="en-US" w:bidi="en-US"/>
    </w:rPr>
  </w:style>
  <w:style w:type="paragraph" w:customStyle="1" w:styleId="WOSSbulletlist">
    <w:name w:val="WOSS bullet list"/>
    <w:basedOn w:val="Default"/>
    <w:link w:val="WOSSbulletlistChar"/>
    <w:qFormat/>
    <w:rsid w:val="00897101"/>
    <w:pPr>
      <w:numPr>
        <w:numId w:val="12"/>
      </w:numPr>
      <w:spacing w:after="200" w:line="276" w:lineRule="auto"/>
      <w:contextualSpacing/>
    </w:pPr>
    <w:rPr>
      <w:rFonts w:eastAsiaTheme="majorEastAsia"/>
      <w:lang w:val="en-US" w:eastAsia="en-US" w:bidi="en-US"/>
    </w:rPr>
  </w:style>
  <w:style w:type="character" w:customStyle="1" w:styleId="WOSSbulletlistChar">
    <w:name w:val="WOSS bullet list Char"/>
    <w:basedOn w:val="DefaultChar"/>
    <w:link w:val="WOSSbulletlist"/>
    <w:rsid w:val="00897101"/>
    <w:rPr>
      <w:rFonts w:ascii="Arial" w:eastAsiaTheme="majorEastAsia" w:hAnsi="Arial" w:cs="Arial"/>
      <w:color w:val="000000"/>
      <w:sz w:val="24"/>
      <w:szCs w:val="24"/>
      <w:lang w:val="en-US" w:eastAsia="en-US" w:bidi="en-US"/>
    </w:rPr>
  </w:style>
  <w:style w:type="character" w:customStyle="1" w:styleId="ssens">
    <w:name w:val="ssens"/>
    <w:basedOn w:val="DefaultParagraphFont"/>
    <w:rsid w:val="005856FB"/>
  </w:style>
  <w:style w:type="character" w:customStyle="1" w:styleId="hwc">
    <w:name w:val="hwc"/>
    <w:basedOn w:val="DefaultParagraphFont"/>
    <w:rsid w:val="00FF5F43"/>
  </w:style>
  <w:style w:type="character" w:customStyle="1" w:styleId="ital-inline2">
    <w:name w:val="ital-inline2"/>
    <w:basedOn w:val="DefaultParagraphFont"/>
    <w:rsid w:val="00FF5F43"/>
    <w:rPr>
      <w:rFonts w:ascii="Georgia" w:hAnsi="Georgia" w:hint="default"/>
      <w:i/>
      <w:iCs/>
      <w:vanish w:val="0"/>
      <w:webHidden w:val="0"/>
      <w:specVanish w:val="0"/>
    </w:rPr>
  </w:style>
  <w:style w:type="character" w:customStyle="1" w:styleId="dnindex1">
    <w:name w:val="dnindex1"/>
    <w:basedOn w:val="DefaultParagraphFont"/>
    <w:rsid w:val="00FF5F43"/>
    <w:rPr>
      <w:b/>
      <w:bCs/>
      <w:vanish w:val="0"/>
      <w:webHidden w:val="0"/>
      <w:color w:val="7B7B7B"/>
      <w:specVanish w:val="0"/>
    </w:rPr>
  </w:style>
  <w:style w:type="paragraph" w:customStyle="1" w:styleId="tip3">
    <w:name w:val="tip3"/>
    <w:basedOn w:val="Normal"/>
    <w:rsid w:val="0009653F"/>
    <w:pPr>
      <w:spacing w:before="120" w:after="120"/>
    </w:pPr>
    <w:rPr>
      <w:rFonts w:ascii="Times New Roman" w:hAnsi="Times New Roman"/>
      <w:sz w:val="24"/>
      <w:lang w:val="en-GB" w:eastAsia="en-GB"/>
    </w:rPr>
  </w:style>
  <w:style w:type="paragraph" w:customStyle="1" w:styleId="Bullet">
    <w:name w:val="Bullet"/>
    <w:basedOn w:val="Default"/>
    <w:autoRedefine/>
    <w:qFormat/>
    <w:rsid w:val="001975A3"/>
    <w:pPr>
      <w:numPr>
        <w:numId w:val="15"/>
      </w:numPr>
      <w:spacing w:after="100" w:line="276" w:lineRule="auto"/>
    </w:pPr>
    <w:rPr>
      <w:rFonts w:ascii="Calibri" w:eastAsiaTheme="majorEastAsia" w:hAnsi="Calibri" w:cs="Times New Roman"/>
      <w:b/>
      <w:color w:val="000000" w:themeColor="text1"/>
      <w:sz w:val="22"/>
      <w:szCs w:val="22"/>
      <w:lang w:eastAsia="en-US" w:bidi="en-US"/>
    </w:rPr>
  </w:style>
  <w:style w:type="paragraph" w:customStyle="1" w:styleId="TelenorMainText">
    <w:name w:val="Telenor Main Text"/>
    <w:basedOn w:val="Normal"/>
    <w:link w:val="TelenorMainTextChar"/>
    <w:qFormat/>
    <w:rsid w:val="001975A3"/>
    <w:pPr>
      <w:spacing w:after="200" w:line="276" w:lineRule="auto"/>
    </w:pPr>
    <w:rPr>
      <w:rFonts w:ascii="Calibri" w:hAnsi="Calibri"/>
      <w:color w:val="000000" w:themeColor="text1"/>
      <w:szCs w:val="20"/>
      <w:lang w:eastAsia="en-US" w:bidi="en-US"/>
    </w:rPr>
  </w:style>
  <w:style w:type="character" w:customStyle="1" w:styleId="TelenorMainTextChar">
    <w:name w:val="Telenor Main Text Char"/>
    <w:basedOn w:val="DefaultParagraphFont"/>
    <w:link w:val="TelenorMainText"/>
    <w:rsid w:val="001975A3"/>
    <w:rPr>
      <w:rFonts w:ascii="Calibri" w:hAnsi="Calibri"/>
      <w:color w:val="000000" w:themeColor="text1"/>
      <w:sz w:val="22"/>
      <w:lang w:val="en-US" w:eastAsia="en-US" w:bidi="en-US"/>
    </w:rPr>
  </w:style>
  <w:style w:type="paragraph" w:customStyle="1" w:styleId="4MainTextTES">
    <w:name w:val="4_Main Text TES"/>
    <w:basedOn w:val="Normal"/>
    <w:link w:val="4MainTextTESChar"/>
    <w:qFormat/>
    <w:rsid w:val="001975A3"/>
    <w:pPr>
      <w:spacing w:after="200" w:line="276" w:lineRule="auto"/>
    </w:pPr>
    <w:rPr>
      <w:rFonts w:eastAsiaTheme="majorEastAsia" w:cs="Arial"/>
      <w:color w:val="000000" w:themeColor="text1"/>
      <w:sz w:val="20"/>
      <w:szCs w:val="20"/>
      <w:lang w:eastAsia="en-US" w:bidi="en-US"/>
    </w:rPr>
  </w:style>
  <w:style w:type="paragraph" w:customStyle="1" w:styleId="5BulletTES">
    <w:name w:val="5_Bullet TES"/>
    <w:basedOn w:val="Bullet"/>
    <w:link w:val="5BulletTESChar"/>
    <w:qFormat/>
    <w:rsid w:val="001975A3"/>
    <w:pPr>
      <w:spacing w:after="200"/>
      <w:ind w:left="568" w:hanging="284"/>
      <w:contextualSpacing/>
    </w:pPr>
    <w:rPr>
      <w:rFonts w:ascii="Arial" w:hAnsi="Arial" w:cs="Arial"/>
      <w:b w:val="0"/>
      <w:color w:val="000000"/>
      <w:sz w:val="20"/>
      <w:szCs w:val="20"/>
      <w:lang w:val="en-US"/>
    </w:rPr>
  </w:style>
  <w:style w:type="character" w:customStyle="1" w:styleId="4MainTextTESChar">
    <w:name w:val="4_Main Text TES Char"/>
    <w:basedOn w:val="DefaultParagraphFont"/>
    <w:link w:val="4MainTextTES"/>
    <w:rsid w:val="001975A3"/>
    <w:rPr>
      <w:rFonts w:ascii="Arial" w:eastAsiaTheme="majorEastAsia" w:hAnsi="Arial" w:cs="Arial"/>
      <w:color w:val="000000" w:themeColor="text1"/>
      <w:lang w:val="en-US" w:eastAsia="en-US" w:bidi="en-US"/>
    </w:rPr>
  </w:style>
  <w:style w:type="character" w:customStyle="1" w:styleId="5BulletTESChar">
    <w:name w:val="5_Bullet TES Char"/>
    <w:basedOn w:val="DefaultParagraphFont"/>
    <w:link w:val="5BulletTES"/>
    <w:rsid w:val="001975A3"/>
    <w:rPr>
      <w:rFonts w:ascii="Arial" w:eastAsiaTheme="majorEastAsia" w:hAnsi="Arial" w:cs="Arial"/>
      <w:color w:val="000000"/>
      <w:lang w:val="en-US" w:eastAsia="en-US" w:bidi="en-US"/>
    </w:rPr>
  </w:style>
  <w:style w:type="paragraph" w:customStyle="1" w:styleId="1levelCW">
    <w:name w:val="1 level CW"/>
    <w:basedOn w:val="StyleHeading1AsianSimSun"/>
    <w:link w:val="1levelCWChar"/>
    <w:qFormat/>
    <w:rsid w:val="00826025"/>
    <w:pPr>
      <w:tabs>
        <w:tab w:val="clear" w:pos="1701"/>
      </w:tabs>
      <w:spacing w:line="276" w:lineRule="auto"/>
      <w:ind w:left="1276" w:hanging="1276"/>
    </w:pPr>
    <w:rPr>
      <w:color w:val="000000" w:themeColor="text1"/>
    </w:rPr>
  </w:style>
  <w:style w:type="paragraph" w:customStyle="1" w:styleId="1figureCW">
    <w:name w:val="1 figure CW"/>
    <w:basedOn w:val="1NIMTrgMainText"/>
    <w:link w:val="1figureCWChar"/>
    <w:qFormat/>
    <w:rsid w:val="0041035E"/>
    <w:pPr>
      <w:spacing w:before="300" w:after="300"/>
      <w:ind w:left="425" w:hanging="425"/>
    </w:pPr>
    <w:rPr>
      <w:noProof/>
      <w:lang w:val="en-GB" w:eastAsia="en-GB"/>
    </w:rPr>
  </w:style>
  <w:style w:type="character" w:customStyle="1" w:styleId="StyleHeading1AsianSimSunChar">
    <w:name w:val="Style Heading 1 + (Asian) SimSun Char"/>
    <w:basedOn w:val="Heading1Char"/>
    <w:link w:val="StyleHeading1AsianSimSun"/>
    <w:rsid w:val="00826025"/>
    <w:rPr>
      <w:rFonts w:ascii="Arial" w:eastAsia="SimSun" w:hAnsi="Arial"/>
      <w:kern w:val="28"/>
      <w:sz w:val="40"/>
      <w:lang w:val="en-US" w:eastAsia="en-US"/>
    </w:rPr>
  </w:style>
  <w:style w:type="character" w:customStyle="1" w:styleId="1levelCWChar">
    <w:name w:val="1 level CW Char"/>
    <w:basedOn w:val="StyleHeading1AsianSimSunChar"/>
    <w:link w:val="1levelCW"/>
    <w:rsid w:val="00826025"/>
    <w:rPr>
      <w:rFonts w:ascii="Arial" w:eastAsia="SimSun" w:hAnsi="Arial"/>
      <w:color w:val="000000" w:themeColor="text1"/>
      <w:kern w:val="28"/>
      <w:sz w:val="40"/>
      <w:lang w:val="en-US" w:eastAsia="en-US"/>
    </w:rPr>
  </w:style>
  <w:style w:type="character" w:customStyle="1" w:styleId="1figureCWChar">
    <w:name w:val="1 figure CW Char"/>
    <w:basedOn w:val="1NIMTrgMainTextChar"/>
    <w:link w:val="1figureCW"/>
    <w:rsid w:val="0041035E"/>
    <w:rPr>
      <w:rFonts w:ascii="Arial" w:hAnsi="Arial"/>
      <w:noProof/>
      <w:lang w:val="en-US" w:eastAsia="en-US"/>
    </w:rPr>
  </w:style>
  <w:style w:type="paragraph" w:customStyle="1" w:styleId="figureCW">
    <w:name w:val="figure CW"/>
    <w:basedOn w:val="1NIMTrgMainText"/>
    <w:link w:val="figureCWChar"/>
    <w:qFormat/>
    <w:rsid w:val="000108FE"/>
    <w:pPr>
      <w:numPr>
        <w:numId w:val="16"/>
      </w:numPr>
      <w:spacing w:before="200" w:after="100"/>
      <w:ind w:left="426" w:hanging="426"/>
    </w:pPr>
    <w:rPr>
      <w:noProof/>
      <w:color w:val="000000" w:themeColor="text1"/>
      <w:lang w:val="en-GB" w:eastAsia="en-GB"/>
    </w:rPr>
  </w:style>
  <w:style w:type="character" w:customStyle="1" w:styleId="figureCWChar">
    <w:name w:val="figure CW Char"/>
    <w:basedOn w:val="1NIMTrgMainTextChar"/>
    <w:link w:val="figureCW"/>
    <w:rsid w:val="000108FE"/>
    <w:rPr>
      <w:rFonts w:ascii="Arial" w:hAnsi="Arial"/>
      <w:noProof/>
      <w:color w:val="000000" w:themeColor="text1"/>
      <w:sz w:val="22"/>
      <w:lang w:val="en-US" w:eastAsia="en-US"/>
    </w:rPr>
  </w:style>
  <w:style w:type="paragraph" w:customStyle="1" w:styleId="Quotations">
    <w:name w:val="Quotations"/>
    <w:basedOn w:val="Normal"/>
    <w:rsid w:val="00A67C5B"/>
    <w:pPr>
      <w:widowControl w:val="0"/>
      <w:suppressAutoHyphens/>
      <w:spacing w:after="283"/>
      <w:ind w:left="567" w:right="567"/>
    </w:pPr>
    <w:rPr>
      <w:rFonts w:ascii="Times New Roman" w:eastAsia="Lucida Sans Unicode" w:hAnsi="Times New Roman" w:cs="Arial"/>
      <w:kern w:val="1"/>
      <w:sz w:val="24"/>
      <w:lang w:eastAsia="hi-IN" w:bidi="hi-IN"/>
    </w:rPr>
  </w:style>
  <w:style w:type="paragraph" w:customStyle="1" w:styleId="TableContents">
    <w:name w:val="Table Contents"/>
    <w:basedOn w:val="Normal"/>
    <w:rsid w:val="00AB7B6D"/>
    <w:pPr>
      <w:widowControl w:val="0"/>
      <w:suppressLineNumbers/>
      <w:suppressAutoHyphens/>
    </w:pPr>
    <w:rPr>
      <w:rFonts w:ascii="Times New Roman" w:eastAsia="Lucida Sans Unicode" w:hAnsi="Times New Roman" w:cs="Arial"/>
      <w:kern w:val="1"/>
      <w:sz w:val="24"/>
      <w:lang w:eastAsia="hi-IN" w:bidi="hi-IN"/>
    </w:rPr>
  </w:style>
  <w:style w:type="paragraph" w:customStyle="1" w:styleId="TableHeading0">
    <w:name w:val="Table Heading"/>
    <w:basedOn w:val="TableContents"/>
    <w:rsid w:val="00AB7B6D"/>
    <w:pPr>
      <w:jc w:val="center"/>
    </w:pPr>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List Bullet" w:qFormat="1"/>
    <w:lsdException w:name="Title" w:uiPriority="10"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Arial" w:hAnsi="Arial"/>
      <w:sz w:val="22"/>
      <w:szCs w:val="24"/>
      <w:lang w:val="en-US" w:eastAsia="sv-SE"/>
    </w:rPr>
  </w:style>
  <w:style w:type="paragraph" w:styleId="Heading1">
    <w:name w:val="heading 1"/>
    <w:aliases w:val="R1,H1,H11,E1,Lev 1,H12,H111,H13,H112,H14,H113,H15,H114,H16,H115,H17,H116,H18,H117,H19,H118,H110,H119,H120,H1110,H121,H1111,H131,H1121,H141,H1131,H151,H1141,H161,H1151,1,h1,Header 1,l1,1st level,I1,heading 1,Chapter title,l1+toc 1,Level 1,l0"/>
    <w:next w:val="BodyText"/>
    <w:link w:val="Heading1Char"/>
    <w:qFormat/>
    <w:rsid w:val="009E7722"/>
    <w:pPr>
      <w:keepNext/>
      <w:keepLines/>
      <w:numPr>
        <w:numId w:val="6"/>
      </w:numPr>
      <w:spacing w:before="480"/>
      <w:outlineLvl w:val="0"/>
    </w:pPr>
    <w:rPr>
      <w:rFonts w:ascii="Arial" w:hAnsi="Arial"/>
      <w:kern w:val="28"/>
      <w:sz w:val="40"/>
      <w:lang w:val="en-US" w:eastAsia="en-US"/>
    </w:rPr>
  </w:style>
  <w:style w:type="paragraph" w:styleId="Heading2">
    <w:name w:val="heading 2"/>
    <w:aliases w:val="2 level CW"/>
    <w:basedOn w:val="Heading1"/>
    <w:next w:val="BodyText"/>
    <w:qFormat/>
    <w:rsid w:val="009E7722"/>
    <w:pPr>
      <w:numPr>
        <w:ilvl w:val="1"/>
      </w:numPr>
      <w:outlineLvl w:val="1"/>
    </w:pPr>
    <w:rPr>
      <w:sz w:val="32"/>
    </w:rPr>
  </w:style>
  <w:style w:type="paragraph" w:styleId="Heading3">
    <w:name w:val="heading 3"/>
    <w:aliases w:val="3 level CW"/>
    <w:basedOn w:val="Heading2"/>
    <w:next w:val="BodyText"/>
    <w:link w:val="Heading3Char"/>
    <w:qFormat/>
    <w:rsid w:val="009E7722"/>
    <w:pPr>
      <w:numPr>
        <w:ilvl w:val="2"/>
      </w:numPr>
      <w:outlineLvl w:val="2"/>
    </w:pPr>
    <w:rPr>
      <w:b/>
      <w:sz w:val="24"/>
    </w:rPr>
  </w:style>
  <w:style w:type="paragraph" w:styleId="Heading4">
    <w:name w:val="heading 4"/>
    <w:aliases w:val="E4,Lev 4,Heading 4.,4,h4,l4+toc4,heading 4,Numbered List,l4,I4,Subpara 1,a.,Head4,niveau 2,T4,H4,(Alt+4),H41,(Alt+4)1,H42,(Alt+4)2,H43,(Alt+4)3,H44,(Alt+4)4,H45,(Alt+4)5,H411,(Alt+4)11,H421,(Alt+4)21,H431,(Alt+4)31,H46,(Alt+4)6,H412,(Alt+4)12"/>
    <w:basedOn w:val="Heading3"/>
    <w:next w:val="BodyText"/>
    <w:qFormat/>
    <w:rsid w:val="009E7722"/>
    <w:pPr>
      <w:numPr>
        <w:ilvl w:val="3"/>
      </w:numPr>
      <w:outlineLvl w:val="3"/>
    </w:pPr>
    <w:rPr>
      <w:sz w:val="22"/>
    </w:rPr>
  </w:style>
  <w:style w:type="paragraph" w:styleId="Heading5">
    <w:name w:val="heading 5"/>
    <w:aliases w:val="Lev 5,5,h5,heading 5,Numbered Sub-list,Subpara 2,H5,Roman list,Roman list1,Roman list2,Roman list11,Roman list3,Roman list12,Roman list21,Roman list111,Roman list4,Roman list5,T5,Don't Use!,Level 3 - i,l5,hm,Table label,mh2,Module heading 2"/>
    <w:basedOn w:val="Heading4"/>
    <w:next w:val="BodyText"/>
    <w:qFormat/>
    <w:rsid w:val="009E7722"/>
    <w:pPr>
      <w:numPr>
        <w:ilvl w:val="4"/>
      </w:numPr>
      <w:outlineLvl w:val="4"/>
    </w:pPr>
    <w:rPr>
      <w:bCs/>
    </w:rPr>
  </w:style>
  <w:style w:type="paragraph" w:styleId="Heading6">
    <w:name w:val="heading 6"/>
    <w:aliases w:val="Lev 6,6,Requirement,Subpara 3,H6,Bullet list,Bullet list1,Bullet list2,Bullet list11,Bullet list3,Bullet list12,Bullet list21,Bullet list111,Bullet lis,Bullet list4,Bullet list5,T6,Figure label,h6,l6,hsm,cnp,Caption number (page-wide),list 6"/>
    <w:basedOn w:val="Heading5"/>
    <w:next w:val="BodyText"/>
    <w:qFormat/>
    <w:rsid w:val="009E7722"/>
    <w:pPr>
      <w:numPr>
        <w:ilvl w:val="5"/>
      </w:numPr>
      <w:outlineLvl w:val="5"/>
    </w:pPr>
    <w:rPr>
      <w:bCs w:val="0"/>
      <w:szCs w:val="22"/>
    </w:rPr>
  </w:style>
  <w:style w:type="paragraph" w:styleId="Heading7">
    <w:name w:val="heading 7"/>
    <w:aliases w:val="Lev 7,7,Objective,Subpara 4,letter list,lettered list,letter list1,lettered list1,letter list2,lettered list2,letter list11,lettered list11,letter list3,lettered list3,letter list12,lettered list12,letter list21,lettered list21,letter list111"/>
    <w:basedOn w:val="Heading6"/>
    <w:next w:val="BodyText"/>
    <w:qFormat/>
    <w:rsid w:val="009E7722"/>
    <w:pPr>
      <w:numPr>
        <w:ilvl w:val="6"/>
      </w:numPr>
      <w:spacing w:after="60"/>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pPr>
      <w:keepLines/>
      <w:tabs>
        <w:tab w:val="left" w:pos="1247"/>
        <w:tab w:val="left" w:pos="2552"/>
        <w:tab w:val="left" w:pos="3856"/>
        <w:tab w:val="left" w:pos="5216"/>
        <w:tab w:val="left" w:pos="6464"/>
        <w:tab w:val="left" w:pos="7768"/>
        <w:tab w:val="left" w:pos="9072"/>
        <w:tab w:val="left" w:pos="10206"/>
      </w:tabs>
      <w:spacing w:before="240"/>
      <w:ind w:left="1701"/>
    </w:pPr>
    <w:rPr>
      <w:rFonts w:ascii="Arial" w:hAnsi="Arial"/>
      <w:sz w:val="22"/>
      <w:lang w:eastAsia="en-US"/>
    </w:rPr>
  </w:style>
  <w:style w:type="paragraph" w:customStyle="1" w:styleId="DocName">
    <w:name w:val="DocName"/>
    <w:rsid w:val="009E7722"/>
    <w:pPr>
      <w:spacing w:before="240" w:after="160"/>
      <w:jc w:val="right"/>
    </w:pPr>
    <w:rPr>
      <w:rFonts w:ascii="Arial" w:hAnsi="Arial"/>
      <w:color w:val="666666"/>
      <w:sz w:val="36"/>
      <w:lang w:val="en-US" w:eastAsia="en-US"/>
    </w:rPr>
  </w:style>
  <w:style w:type="paragraph" w:customStyle="1" w:styleId="TableCaptionColumn">
    <w:name w:val="TableCaptionColumn"/>
    <w:next w:val="BodyText"/>
    <w:pPr>
      <w:keepNext/>
      <w:keepLines/>
      <w:tabs>
        <w:tab w:val="left" w:pos="1134"/>
        <w:tab w:val="left" w:pos="3119"/>
      </w:tabs>
      <w:spacing w:before="320" w:after="60"/>
      <w:ind w:left="2835" w:hanging="1134"/>
    </w:pPr>
    <w:rPr>
      <w:rFonts w:ascii="Arial" w:hAnsi="Arial"/>
      <w:bCs/>
      <w:i/>
      <w:kern w:val="26"/>
      <w:sz w:val="22"/>
      <w:lang w:val="en-US" w:eastAsia="en-US"/>
    </w:rPr>
  </w:style>
  <w:style w:type="paragraph" w:styleId="Footer">
    <w:name w:val="footer"/>
    <w:basedOn w:val="Normal"/>
    <w:link w:val="FooterChar"/>
    <w:pPr>
      <w:tabs>
        <w:tab w:val="center" w:pos="4536"/>
        <w:tab w:val="right" w:pos="9072"/>
      </w:tabs>
    </w:pPr>
    <w:rPr>
      <w:lang w:val="en-GB"/>
    </w:rPr>
  </w:style>
  <w:style w:type="paragraph" w:customStyle="1" w:styleId="FooterText">
    <w:name w:val="FooterText"/>
    <w:rsid w:val="009E7722"/>
    <w:pPr>
      <w:ind w:left="-113"/>
    </w:pPr>
    <w:rPr>
      <w:rFonts w:ascii="Arial" w:hAnsi="Arial" w:cs="Arial"/>
      <w:color w:val="666666"/>
      <w:sz w:val="16"/>
      <w:lang w:val="en-US" w:eastAsia="en-US"/>
    </w:rPr>
  </w:style>
  <w:style w:type="paragraph" w:customStyle="1" w:styleId="PageNo">
    <w:name w:val="PageNo"/>
    <w:pPr>
      <w:jc w:val="right"/>
    </w:pPr>
    <w:rPr>
      <w:rFonts w:ascii="Arial" w:hAnsi="Arial"/>
      <w:sz w:val="18"/>
      <w:lang w:val="en-US" w:eastAsia="en-US"/>
    </w:rPr>
  </w:style>
  <w:style w:type="paragraph" w:styleId="Header">
    <w:name w:val="header"/>
    <w:rsid w:val="009E7722"/>
    <w:pPr>
      <w:tabs>
        <w:tab w:val="center" w:pos="4536"/>
        <w:tab w:val="right" w:pos="9072"/>
      </w:tabs>
      <w:spacing w:before="240"/>
      <w:jc w:val="right"/>
    </w:pPr>
    <w:rPr>
      <w:rFonts w:ascii="Arial" w:hAnsi="Arial"/>
      <w:color w:val="666666"/>
      <w:sz w:val="16"/>
      <w:lang w:val="en-US" w:eastAsia="en-US"/>
    </w:rPr>
  </w:style>
  <w:style w:type="paragraph" w:styleId="TOC1">
    <w:name w:val="toc 1"/>
    <w:next w:val="Normal"/>
    <w:autoRedefine/>
    <w:uiPriority w:val="39"/>
    <w:rsid w:val="00834478"/>
    <w:pPr>
      <w:tabs>
        <w:tab w:val="right" w:leader="dot" w:pos="9356"/>
      </w:tabs>
      <w:spacing w:before="240" w:after="100"/>
      <w:ind w:left="1134" w:hanging="1134"/>
    </w:pPr>
    <w:rPr>
      <w:rFonts w:ascii="Arial" w:hAnsi="Arial" w:cs="Arial"/>
      <w:b/>
      <w:noProof/>
      <w:color w:val="000000" w:themeColor="text1"/>
      <w:lang w:eastAsia="en-US"/>
    </w:rPr>
  </w:style>
  <w:style w:type="paragraph" w:customStyle="1" w:styleId="Text">
    <w:name w:val="Text"/>
    <w:pPr>
      <w:keepLines/>
      <w:tabs>
        <w:tab w:val="left" w:pos="1247"/>
        <w:tab w:val="left" w:pos="2552"/>
        <w:tab w:val="left" w:pos="3856"/>
        <w:tab w:val="left" w:pos="5216"/>
        <w:tab w:val="left" w:pos="6464"/>
        <w:tab w:val="left" w:pos="7768"/>
        <w:tab w:val="left" w:pos="9072"/>
        <w:tab w:val="left" w:pos="10206"/>
      </w:tabs>
      <w:ind w:left="1701"/>
    </w:pPr>
    <w:rPr>
      <w:rFonts w:ascii="Arial" w:hAnsi="Arial"/>
      <w:sz w:val="22"/>
      <w:lang w:eastAsia="en-US"/>
    </w:rPr>
  </w:style>
  <w:style w:type="paragraph" w:styleId="TOC2">
    <w:name w:val="toc 2"/>
    <w:basedOn w:val="TOC1"/>
    <w:next w:val="Normal"/>
    <w:autoRedefine/>
    <w:uiPriority w:val="39"/>
    <w:rsid w:val="00834478"/>
    <w:pPr>
      <w:tabs>
        <w:tab w:val="left" w:pos="1134"/>
      </w:tabs>
      <w:spacing w:before="0" w:line="276" w:lineRule="auto"/>
      <w:ind w:left="0" w:firstLine="0"/>
    </w:pPr>
    <w:rPr>
      <w:b w:val="0"/>
      <w:lang w:val="en-US"/>
    </w:rPr>
  </w:style>
  <w:style w:type="paragraph" w:styleId="TOC3">
    <w:name w:val="toc 3"/>
    <w:basedOn w:val="TOC2"/>
    <w:next w:val="Normal"/>
    <w:autoRedefine/>
    <w:uiPriority w:val="39"/>
    <w:rsid w:val="00B831C4"/>
    <w:pPr>
      <w:ind w:left="1134" w:hanging="1134"/>
    </w:pPr>
  </w:style>
  <w:style w:type="paragraph" w:styleId="TOC4">
    <w:name w:val="toc 4"/>
    <w:basedOn w:val="TOC3"/>
    <w:next w:val="Normal"/>
    <w:autoRedefine/>
    <w:semiHidden/>
    <w:rsid w:val="005A1C08"/>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Contents">
    <w:name w:val="Contents"/>
    <w:next w:val="Normal"/>
    <w:pPr>
      <w:spacing w:before="480" w:after="240"/>
      <w:ind w:left="1701"/>
    </w:pPr>
    <w:rPr>
      <w:rFonts w:ascii="Arial" w:hAnsi="Arial"/>
      <w:noProof/>
      <w:sz w:val="36"/>
      <w:lang w:eastAsia="en-US"/>
    </w:rPr>
  </w:style>
  <w:style w:type="paragraph" w:customStyle="1" w:styleId="Heading">
    <w:name w:val="Heading"/>
    <w:next w:val="BodyText"/>
    <w:pPr>
      <w:keepNext/>
      <w:spacing w:before="480" w:after="280"/>
      <w:ind w:left="1701"/>
    </w:pPr>
    <w:rPr>
      <w:rFonts w:ascii="Arial" w:hAnsi="Arial"/>
      <w:sz w:val="36"/>
      <w:lang w:eastAsia="en-US"/>
    </w:rPr>
  </w:style>
  <w:style w:type="paragraph" w:styleId="Title">
    <w:name w:val="Title"/>
    <w:next w:val="BodyText"/>
    <w:link w:val="TitleChar"/>
    <w:uiPriority w:val="10"/>
    <w:qFormat/>
    <w:rsid w:val="00275CA4"/>
    <w:pPr>
      <w:spacing w:before="1200"/>
    </w:pPr>
    <w:rPr>
      <w:rFonts w:ascii="Arial" w:hAnsi="Arial"/>
      <w:sz w:val="48"/>
      <w:lang w:eastAsia="en-US"/>
    </w:rPr>
  </w:style>
  <w:style w:type="paragraph" w:customStyle="1" w:styleId="Subtitle1">
    <w:name w:val="Subtitle1"/>
    <w:rsid w:val="00FE3EC0"/>
    <w:pPr>
      <w:spacing w:before="240"/>
    </w:pPr>
    <w:rPr>
      <w:rFonts w:ascii="Arial" w:hAnsi="Arial"/>
      <w:kern w:val="56"/>
      <w:sz w:val="36"/>
      <w:lang w:val="en-US" w:eastAsia="en-US"/>
    </w:rPr>
  </w:style>
  <w:style w:type="paragraph" w:styleId="Caption">
    <w:name w:val="caption"/>
    <w:next w:val="BodyText"/>
    <w:qFormat/>
    <w:pPr>
      <w:tabs>
        <w:tab w:val="left" w:pos="3119"/>
      </w:tabs>
      <w:spacing w:before="120" w:after="60"/>
      <w:ind w:left="2835" w:hanging="1134"/>
    </w:pPr>
    <w:rPr>
      <w:rFonts w:ascii="Arial" w:hAnsi="Arial"/>
      <w:i/>
      <w:kern w:val="20"/>
      <w:sz w:val="22"/>
      <w:lang w:eastAsia="en-US"/>
    </w:rPr>
  </w:style>
  <w:style w:type="paragraph" w:styleId="ListBullet">
    <w:name w:val="List Bullet"/>
    <w:rsid w:val="009E7722"/>
    <w:pPr>
      <w:numPr>
        <w:numId w:val="9"/>
      </w:numPr>
    </w:pPr>
    <w:rPr>
      <w:rFonts w:ascii="Arial" w:hAnsi="Arial"/>
      <w:sz w:val="22"/>
      <w:lang w:val="en-US" w:eastAsia="en-US"/>
    </w:rPr>
  </w:style>
  <w:style w:type="paragraph" w:styleId="ListNumber4">
    <w:name w:val="List Number 4"/>
    <w:basedOn w:val="Normal"/>
    <w:pPr>
      <w:numPr>
        <w:numId w:val="4"/>
      </w:numPr>
    </w:pPr>
  </w:style>
  <w:style w:type="paragraph" w:styleId="ListBullet2">
    <w:name w:val="List Bullet 2"/>
    <w:rsid w:val="009E7722"/>
    <w:pPr>
      <w:numPr>
        <w:numId w:val="10"/>
      </w:numPr>
      <w:spacing w:before="220"/>
    </w:pPr>
    <w:rPr>
      <w:rFonts w:ascii="Arial" w:hAnsi="Arial"/>
      <w:sz w:val="22"/>
      <w:lang w:val="en-US" w:eastAsia="en-US"/>
    </w:rPr>
  </w:style>
  <w:style w:type="paragraph" w:customStyle="1" w:styleId="Note">
    <w:name w:val="Note"/>
    <w:next w:val="BodyText"/>
    <w:pPr>
      <w:tabs>
        <w:tab w:val="left" w:pos="2495"/>
      </w:tabs>
      <w:spacing w:before="240"/>
      <w:ind w:left="2495" w:hanging="794"/>
    </w:pPr>
    <w:rPr>
      <w:rFonts w:ascii="Arial" w:hAnsi="Arial"/>
      <w:sz w:val="22"/>
      <w:lang w:val="en-US" w:eastAsia="en-US"/>
    </w:rPr>
  </w:style>
  <w:style w:type="paragraph" w:styleId="List">
    <w:name w:val="List"/>
    <w:rsid w:val="004E04BA"/>
    <w:pPr>
      <w:spacing w:before="180"/>
    </w:pPr>
    <w:rPr>
      <w:rFonts w:ascii="Arial" w:hAnsi="Arial"/>
      <w:sz w:val="22"/>
      <w:lang w:val="en-US" w:eastAsia="en-US"/>
    </w:rPr>
  </w:style>
  <w:style w:type="paragraph" w:styleId="List2">
    <w:name w:val="List 2"/>
    <w:rsid w:val="00C176ED"/>
    <w:pPr>
      <w:numPr>
        <w:numId w:val="5"/>
      </w:numPr>
      <w:spacing w:before="180"/>
    </w:pPr>
    <w:rPr>
      <w:rFonts w:ascii="Arial" w:hAnsi="Arial"/>
      <w:sz w:val="22"/>
      <w:lang w:val="en-US" w:eastAsia="en-US"/>
    </w:rPr>
  </w:style>
  <w:style w:type="paragraph" w:customStyle="1" w:styleId="Listnumbersingleline">
    <w:name w:val="List number single line"/>
    <w:rsid w:val="009E7722"/>
    <w:pPr>
      <w:numPr>
        <w:numId w:val="7"/>
      </w:numPr>
    </w:pPr>
    <w:rPr>
      <w:rFonts w:ascii="Arial" w:hAnsi="Arial"/>
      <w:sz w:val="22"/>
      <w:lang w:val="en-US" w:eastAsia="en-US"/>
    </w:rPr>
  </w:style>
  <w:style w:type="paragraph" w:customStyle="1" w:styleId="Listnumberdoubleline">
    <w:name w:val="List number double line"/>
    <w:rsid w:val="009E7722"/>
    <w:pPr>
      <w:numPr>
        <w:numId w:val="8"/>
      </w:numPr>
      <w:spacing w:before="220"/>
    </w:pPr>
    <w:rPr>
      <w:rFonts w:ascii="Arial" w:hAnsi="Arial"/>
      <w:sz w:val="22"/>
      <w:lang w:val="en-US" w:eastAsia="en-US"/>
    </w:rPr>
  </w:style>
  <w:style w:type="paragraph" w:customStyle="1" w:styleId="Listabcsingleline">
    <w:name w:val="List abc single line"/>
    <w:pPr>
      <w:numPr>
        <w:numId w:val="1"/>
      </w:numPr>
    </w:pPr>
    <w:rPr>
      <w:rFonts w:ascii="Arial" w:hAnsi="Arial"/>
      <w:sz w:val="22"/>
      <w:lang w:eastAsia="en-US"/>
    </w:rPr>
  </w:style>
  <w:style w:type="paragraph" w:customStyle="1" w:styleId="Listabcdoubleline">
    <w:name w:val="List abc double line"/>
    <w:pPr>
      <w:numPr>
        <w:numId w:val="2"/>
      </w:numPr>
      <w:spacing w:before="240"/>
    </w:pPr>
    <w:rPr>
      <w:rFonts w:ascii="Arial" w:hAnsi="Arial"/>
      <w:sz w:val="22"/>
      <w:lang w:eastAsia="en-US"/>
    </w:rPr>
  </w:style>
  <w:style w:type="paragraph" w:customStyle="1" w:styleId="ProgramStyle">
    <w:name w:val="ProgramStyle"/>
    <w:next w:val="BodyText"/>
    <w:pPr>
      <w:ind w:left="1701"/>
    </w:pPr>
    <w:rPr>
      <w:rFonts w:ascii="Courier New" w:hAnsi="Courier New"/>
      <w:sz w:val="16"/>
      <w:lang w:eastAsia="en-US"/>
    </w:rPr>
  </w:style>
  <w:style w:type="paragraph" w:customStyle="1" w:styleId="TableCaption">
    <w:name w:val="TableCaption"/>
    <w:next w:val="BodyText"/>
    <w:pPr>
      <w:keepNext/>
      <w:keepLines/>
      <w:tabs>
        <w:tab w:val="left" w:pos="1134"/>
      </w:tabs>
      <w:spacing w:before="320" w:after="60"/>
      <w:ind w:left="1134" w:hanging="1134"/>
    </w:pPr>
    <w:rPr>
      <w:rFonts w:ascii="Arial" w:hAnsi="Arial"/>
      <w:bCs/>
      <w:i/>
      <w:kern w:val="20"/>
      <w:sz w:val="22"/>
      <w:lang w:val="en-US" w:eastAsia="en-US"/>
    </w:r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US" w:eastAsia="sv-SE"/>
    </w:rPr>
  </w:style>
  <w:style w:type="character" w:styleId="Hyperlink">
    <w:name w:val="Hyperlink"/>
    <w:uiPriority w:val="99"/>
    <w:rPr>
      <w:color w:val="0000FF"/>
      <w:u w:val="single"/>
    </w:rPr>
  </w:style>
  <w:style w:type="paragraph" w:customStyle="1" w:styleId="DocNo">
    <w:name w:val="DocNo"/>
    <w:pPr>
      <w:jc w:val="right"/>
    </w:pPr>
    <w:rPr>
      <w:rFonts w:ascii="Arial" w:hAnsi="Arial" w:cs="Arial"/>
      <w:sz w:val="12"/>
      <w:lang w:val="en-US" w:eastAsia="en-US"/>
    </w:rPr>
  </w:style>
  <w:style w:type="character" w:styleId="FollowedHyperlink">
    <w:name w:val="FollowedHyperlink"/>
    <w:rPr>
      <w:color w:val="800080"/>
      <w:u w:val="single"/>
    </w:rPr>
  </w:style>
  <w:style w:type="paragraph" w:customStyle="1" w:styleId="TableHeading">
    <w:name w:val="TableHeading"/>
    <w:basedOn w:val="TableText"/>
    <w:next w:val="BodyText"/>
    <w:rPr>
      <w:b/>
      <w:sz w:val="22"/>
    </w:rPr>
  </w:style>
  <w:style w:type="paragraph" w:customStyle="1" w:styleId="TableText">
    <w:name w:val="TableText"/>
    <w:pPr>
      <w:spacing w:before="80" w:after="80"/>
    </w:pPr>
    <w:rPr>
      <w:rFonts w:ascii="Arial" w:hAnsi="Arial"/>
      <w:kern w:val="26"/>
      <w:lang w:val="en-US" w:eastAsia="en-US"/>
    </w:rPr>
  </w:style>
  <w:style w:type="paragraph" w:styleId="TableofFigures">
    <w:name w:val="table of figures"/>
    <w:next w:val="BodyText"/>
    <w:semiHidden/>
    <w:pPr>
      <w:tabs>
        <w:tab w:val="left" w:pos="1701"/>
        <w:tab w:val="right" w:pos="9356"/>
      </w:tabs>
      <w:spacing w:after="240"/>
    </w:pPr>
    <w:rPr>
      <w:rFonts w:ascii="Arial" w:hAnsi="Arial"/>
      <w:noProof/>
      <w:sz w:val="22"/>
      <w:szCs w:val="24"/>
      <w:lang w:val="en-US" w:eastAsia="en-US"/>
    </w:rPr>
  </w:style>
  <w:style w:type="paragraph" w:customStyle="1" w:styleId="ColumnCaption">
    <w:name w:val="ColumnCaption"/>
    <w:basedOn w:val="CaptionFigureExternal"/>
    <w:next w:val="BodyText"/>
    <w:pPr>
      <w:keepLines/>
      <w:tabs>
        <w:tab w:val="left" w:pos="3119"/>
      </w:tabs>
      <w:ind w:left="2835" w:hanging="1134"/>
    </w:pPr>
  </w:style>
  <w:style w:type="paragraph" w:customStyle="1" w:styleId="CaptionFigureExternal">
    <w:name w:val="CaptionFigureExternal"/>
    <w:next w:val="BodyText"/>
    <w:pPr>
      <w:tabs>
        <w:tab w:val="left" w:pos="1134"/>
      </w:tabs>
      <w:spacing w:before="60" w:after="120"/>
    </w:pPr>
    <w:rPr>
      <w:rFonts w:ascii="Arial" w:hAnsi="Arial"/>
      <w:i/>
      <w:kern w:val="26"/>
      <w:sz w:val="22"/>
      <w:lang w:val="en-US" w:eastAsia="en-US"/>
    </w:rPr>
  </w:style>
  <w:style w:type="paragraph" w:customStyle="1" w:styleId="Captionwide">
    <w:name w:val="Caption wide"/>
    <w:next w:val="BodyText"/>
    <w:pPr>
      <w:tabs>
        <w:tab w:val="left" w:pos="1134"/>
      </w:tabs>
      <w:spacing w:before="120" w:after="60"/>
      <w:ind w:left="1134" w:hanging="1134"/>
    </w:pPr>
    <w:rPr>
      <w:rFonts w:ascii="Arial" w:hAnsi="Arial"/>
      <w:i/>
      <w:sz w:val="22"/>
      <w:lang w:val="en-US" w:eastAsia="en-US"/>
    </w:rPr>
  </w:style>
  <w:style w:type="paragraph" w:customStyle="1" w:styleId="IndentedBodyText">
    <w:name w:val="Indented BodyText"/>
    <w:basedOn w:val="BodyText"/>
    <w:next w:val="BodyText"/>
    <w:pPr>
      <w:tabs>
        <w:tab w:val="clear" w:pos="1247"/>
        <w:tab w:val="clear" w:pos="2552"/>
        <w:tab w:val="clear" w:pos="3856"/>
        <w:tab w:val="clear" w:pos="5216"/>
        <w:tab w:val="clear" w:pos="6464"/>
        <w:tab w:val="clear" w:pos="7768"/>
        <w:tab w:val="clear" w:pos="9072"/>
        <w:tab w:val="clear" w:pos="10206"/>
      </w:tabs>
      <w:ind w:left="2268"/>
    </w:pPr>
  </w:style>
  <w:style w:type="paragraph" w:customStyle="1" w:styleId="BlueIndentedBoldBodyText">
    <w:name w:val="BlueIndentedBoldBodyText"/>
    <w:basedOn w:val="IndentedBodyText"/>
    <w:next w:val="BlueIndentedText"/>
    <w:rsid w:val="00C56722"/>
    <w:rPr>
      <w:b/>
      <w:color w:val="0000FF"/>
    </w:rPr>
  </w:style>
  <w:style w:type="paragraph" w:customStyle="1" w:styleId="BlueIndentedText">
    <w:name w:val="BlueIndentedText"/>
    <w:basedOn w:val="Text"/>
    <w:next w:val="BodyText"/>
    <w:pPr>
      <w:tabs>
        <w:tab w:val="clear" w:pos="1247"/>
        <w:tab w:val="clear" w:pos="2552"/>
        <w:tab w:val="clear" w:pos="3856"/>
        <w:tab w:val="clear" w:pos="5216"/>
        <w:tab w:val="clear" w:pos="6464"/>
        <w:tab w:val="clear" w:pos="7768"/>
        <w:tab w:val="clear" w:pos="9072"/>
        <w:tab w:val="clear" w:pos="10206"/>
      </w:tabs>
      <w:ind w:left="2268"/>
    </w:pPr>
    <w:rPr>
      <w:color w:val="0000FF"/>
    </w:rPr>
  </w:style>
  <w:style w:type="paragraph" w:customStyle="1" w:styleId="Term-list">
    <w:name w:val="Term-list"/>
    <w:rsid w:val="00C56722"/>
    <w:pPr>
      <w:spacing w:before="240"/>
      <w:ind w:left="3969" w:hanging="2268"/>
    </w:pPr>
    <w:rPr>
      <w:rFonts w:ascii="Arial" w:hAnsi="Arial"/>
      <w:sz w:val="22"/>
      <w:lang w:eastAsia="en-US"/>
    </w:rPr>
  </w:style>
  <w:style w:type="paragraph" w:styleId="ListNumber">
    <w:name w:val="List Number"/>
    <w:rsid w:val="009E7722"/>
    <w:pPr>
      <w:numPr>
        <w:numId w:val="11"/>
      </w:numPr>
      <w:spacing w:before="180"/>
    </w:pPr>
    <w:rPr>
      <w:rFonts w:ascii="Arial" w:hAnsi="Arial"/>
      <w:sz w:val="22"/>
      <w:lang w:val="en-US" w:eastAsia="en-US"/>
    </w:rPr>
  </w:style>
  <w:style w:type="table" w:styleId="TableGrid">
    <w:name w:val="Table Grid"/>
    <w:basedOn w:val="TableNormal"/>
    <w:rsid w:val="006630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216B6F"/>
    <w:rPr>
      <w:rFonts w:ascii="Tahoma" w:hAnsi="Tahoma" w:cs="Tahoma"/>
      <w:sz w:val="16"/>
      <w:szCs w:val="16"/>
    </w:rPr>
  </w:style>
  <w:style w:type="character" w:customStyle="1" w:styleId="BalloonTextChar">
    <w:name w:val="Balloon Text Char"/>
    <w:link w:val="BalloonText"/>
    <w:rsid w:val="00216B6F"/>
    <w:rPr>
      <w:rFonts w:ascii="Tahoma" w:hAnsi="Tahoma" w:cs="Tahoma"/>
      <w:sz w:val="16"/>
      <w:szCs w:val="16"/>
      <w:lang w:val="en-US"/>
    </w:rPr>
  </w:style>
  <w:style w:type="paragraph" w:styleId="FootnoteText">
    <w:name w:val="footnote text"/>
    <w:basedOn w:val="Normal"/>
    <w:semiHidden/>
    <w:rsid w:val="00893583"/>
    <w:rPr>
      <w:sz w:val="20"/>
      <w:szCs w:val="20"/>
      <w:lang w:val="en-GB"/>
    </w:rPr>
  </w:style>
  <w:style w:type="paragraph" w:styleId="ListNumber2">
    <w:name w:val="List Number 2"/>
    <w:basedOn w:val="Normal"/>
    <w:rsid w:val="00893583"/>
    <w:pPr>
      <w:numPr>
        <w:numId w:val="3"/>
      </w:numPr>
    </w:pPr>
    <w:rPr>
      <w:lang w:val="en-GB"/>
    </w:rPr>
  </w:style>
  <w:style w:type="paragraph" w:customStyle="1" w:styleId="StyleHeading1AsianSimSun">
    <w:name w:val="Style Heading 1 + (Asian) SimSun"/>
    <w:basedOn w:val="Heading1"/>
    <w:link w:val="StyleHeading1AsianSimSunChar"/>
    <w:rsid w:val="00FC65C0"/>
    <w:rPr>
      <w:rFonts w:eastAsia="SimSun"/>
    </w:rPr>
  </w:style>
  <w:style w:type="paragraph" w:customStyle="1" w:styleId="HeadingnotinTOC">
    <w:name w:val="Heading (not in TOC)"/>
    <w:semiHidden/>
    <w:rsid w:val="00A238D0"/>
    <w:pPr>
      <w:keepNext/>
      <w:autoSpaceDE w:val="0"/>
      <w:autoSpaceDN w:val="0"/>
      <w:adjustRightInd w:val="0"/>
      <w:spacing w:before="360" w:after="180" w:line="360" w:lineRule="exact"/>
      <w:contextualSpacing/>
    </w:pPr>
    <w:rPr>
      <w:rFonts w:ascii="Helvetica-Bold" w:hAnsi="Helvetica-Bold" w:cs="Arial"/>
      <w:b/>
      <w:bCs/>
      <w:color w:val="001E4E"/>
      <w:sz w:val="28"/>
      <w:szCs w:val="40"/>
      <w:lang w:val="en-US" w:eastAsia="en-US"/>
    </w:rPr>
  </w:style>
  <w:style w:type="character" w:customStyle="1" w:styleId="CopyrightTextChar">
    <w:name w:val="Copyright Text Char"/>
    <w:link w:val="CopyrightText"/>
    <w:locked/>
    <w:rsid w:val="00981FBA"/>
    <w:rPr>
      <w:color w:val="000000"/>
      <w:sz w:val="24"/>
      <w:lang w:val="en-US" w:eastAsia="en-US"/>
    </w:rPr>
  </w:style>
  <w:style w:type="paragraph" w:customStyle="1" w:styleId="CopyrightText">
    <w:name w:val="Copyright Text"/>
    <w:basedOn w:val="Normal"/>
    <w:next w:val="Normal"/>
    <w:link w:val="CopyrightTextChar"/>
    <w:rsid w:val="00981FBA"/>
    <w:pPr>
      <w:widowControl w:val="0"/>
      <w:autoSpaceDE w:val="0"/>
      <w:autoSpaceDN w:val="0"/>
      <w:adjustRightInd w:val="0"/>
      <w:spacing w:before="120" w:after="120"/>
    </w:pPr>
    <w:rPr>
      <w:rFonts w:ascii="Times New Roman" w:hAnsi="Times New Roman"/>
      <w:color w:val="000000"/>
      <w:sz w:val="24"/>
      <w:szCs w:val="20"/>
      <w:lang w:eastAsia="en-US"/>
    </w:rPr>
  </w:style>
  <w:style w:type="paragraph" w:customStyle="1" w:styleId="Trademark">
    <w:name w:val="Trademark"/>
    <w:basedOn w:val="Normal"/>
    <w:rsid w:val="00981FBA"/>
    <w:pPr>
      <w:tabs>
        <w:tab w:val="left" w:pos="0"/>
      </w:tabs>
      <w:spacing w:before="40" w:after="40"/>
    </w:pPr>
    <w:rPr>
      <w:rFonts w:ascii="Times New Roman" w:hAnsi="Times New Roman"/>
      <w:color w:val="000000"/>
      <w:sz w:val="18"/>
      <w:szCs w:val="18"/>
      <w:lang w:eastAsia="en-US"/>
    </w:rPr>
  </w:style>
  <w:style w:type="paragraph" w:customStyle="1" w:styleId="TrademarkTitle">
    <w:name w:val="Trademark Title"/>
    <w:basedOn w:val="Trademark"/>
    <w:rsid w:val="00981FBA"/>
    <w:rPr>
      <w:rFonts w:ascii="Arial" w:hAnsi="Arial"/>
      <w:b/>
      <w:sz w:val="26"/>
    </w:rPr>
  </w:style>
  <w:style w:type="character" w:customStyle="1" w:styleId="FooterChar">
    <w:name w:val="Footer Char"/>
    <w:link w:val="Footer"/>
    <w:rsid w:val="00981FBA"/>
    <w:rPr>
      <w:rFonts w:ascii="Arial" w:hAnsi="Arial"/>
      <w:sz w:val="22"/>
      <w:szCs w:val="24"/>
      <w:lang w:eastAsia="sv-SE"/>
    </w:rPr>
  </w:style>
  <w:style w:type="paragraph" w:customStyle="1" w:styleId="TableText0">
    <w:name w:val="Table Text"/>
    <w:basedOn w:val="BodyText"/>
    <w:link w:val="TableTextChar"/>
    <w:rsid w:val="00981FBA"/>
    <w:pPr>
      <w:keepLines w:val="0"/>
      <w:tabs>
        <w:tab w:val="clear" w:pos="1247"/>
        <w:tab w:val="clear" w:pos="2552"/>
        <w:tab w:val="clear" w:pos="3856"/>
        <w:tab w:val="clear" w:pos="5216"/>
        <w:tab w:val="clear" w:pos="6464"/>
        <w:tab w:val="clear" w:pos="7768"/>
        <w:tab w:val="clear" w:pos="9072"/>
        <w:tab w:val="clear" w:pos="10206"/>
      </w:tabs>
      <w:spacing w:before="50" w:after="70" w:line="240" w:lineRule="atLeast"/>
      <w:ind w:left="0"/>
    </w:pPr>
    <w:rPr>
      <w:color w:val="000000"/>
      <w:kern w:val="20"/>
      <w:sz w:val="20"/>
      <w:szCs w:val="24"/>
      <w:lang w:val="en-US"/>
    </w:rPr>
  </w:style>
  <w:style w:type="paragraph" w:customStyle="1" w:styleId="TableHeader">
    <w:name w:val="Table Header"/>
    <w:basedOn w:val="TableText0"/>
    <w:rsid w:val="00981FBA"/>
    <w:pPr>
      <w:keepNext/>
    </w:pPr>
    <w:rPr>
      <w:b/>
      <w:color w:val="FFFFFF"/>
    </w:rPr>
  </w:style>
  <w:style w:type="paragraph" w:customStyle="1" w:styleId="ListBulletTable">
    <w:name w:val="List Bullet_Table"/>
    <w:basedOn w:val="ListBullet"/>
    <w:uiPriority w:val="8"/>
    <w:rsid w:val="00981FBA"/>
    <w:pPr>
      <w:tabs>
        <w:tab w:val="clear" w:pos="2070"/>
        <w:tab w:val="num" w:pos="360"/>
      </w:tabs>
      <w:spacing w:before="50" w:after="70" w:line="240" w:lineRule="atLeast"/>
      <w:ind w:left="357" w:hanging="357"/>
      <w:contextualSpacing/>
    </w:pPr>
    <w:rPr>
      <w:color w:val="000000"/>
      <w:kern w:val="20"/>
      <w:sz w:val="20"/>
      <w:szCs w:val="24"/>
    </w:rPr>
  </w:style>
  <w:style w:type="character" w:customStyle="1" w:styleId="TableTextChar">
    <w:name w:val="Table Text Char"/>
    <w:link w:val="TableText0"/>
    <w:rsid w:val="00981FBA"/>
    <w:rPr>
      <w:rFonts w:ascii="Arial" w:hAnsi="Arial"/>
      <w:color w:val="000000"/>
      <w:kern w:val="20"/>
      <w:szCs w:val="24"/>
      <w:lang w:val="en-US" w:eastAsia="en-US"/>
    </w:rPr>
  </w:style>
  <w:style w:type="table" w:customStyle="1" w:styleId="LHSTableDefault">
    <w:name w:val="LHS Table Default"/>
    <w:basedOn w:val="TableNormal"/>
    <w:uiPriority w:val="99"/>
    <w:qFormat/>
    <w:rsid w:val="00981FBA"/>
    <w:pPr>
      <w:spacing w:after="120"/>
    </w:pPr>
    <w:rPr>
      <w:rFonts w:ascii="Arial" w:hAnsi="Arial"/>
      <w:lang w:val="de-DE" w:eastAsia="de-DE"/>
    </w:rPr>
    <w:tblPr>
      <w:tblStyleRowBandSize w:val="1"/>
      <w:tblStyleColBandSize w:val="1"/>
      <w:tblInd w:w="113" w:type="dxa"/>
      <w:tblBorders>
        <w:top w:val="single" w:sz="4" w:space="0" w:color="5C788E"/>
        <w:left w:val="single" w:sz="4" w:space="0" w:color="5C788E"/>
        <w:bottom w:val="single" w:sz="4" w:space="0" w:color="5C788E"/>
        <w:right w:val="single" w:sz="4" w:space="0" w:color="5C788E"/>
      </w:tblBorders>
    </w:tblPr>
    <w:trPr>
      <w:cantSplit/>
    </w:trPr>
    <w:tblStylePr w:type="firstRow">
      <w:rPr>
        <w:color w:val="FFFFFF"/>
      </w:rPr>
      <w:tblPr/>
      <w:tcPr>
        <w:tcBorders>
          <w:top w:val="single" w:sz="4" w:space="0" w:color="5C788E"/>
          <w:left w:val="single" w:sz="4" w:space="0" w:color="5C788E"/>
          <w:bottom w:val="single" w:sz="4" w:space="0" w:color="FFFFFF"/>
          <w:right w:val="single" w:sz="4" w:space="0" w:color="5C788E"/>
          <w:insideH w:val="nil"/>
          <w:insideV w:val="single" w:sz="4" w:space="0" w:color="FFFFFF"/>
          <w:tl2br w:val="nil"/>
          <w:tr2bl w:val="nil"/>
        </w:tcBorders>
        <w:shd w:val="clear" w:color="auto" w:fill="5C788E"/>
      </w:tcPr>
    </w:tblStylePr>
    <w:tblStylePr w:type="lastRow">
      <w:tblPr/>
      <w:tcPr>
        <w:tcBorders>
          <w:top w:val="single" w:sz="18" w:space="0" w:color="FFFFFF"/>
          <w:insideV w:val="single" w:sz="4" w:space="0" w:color="FFFFFF"/>
        </w:tcBorders>
        <w:shd w:val="clear" w:color="auto" w:fill="5C788E"/>
      </w:tcPr>
    </w:tblStylePr>
    <w:tblStylePr w:type="firstCol">
      <w:tblPr/>
      <w:tcPr>
        <w:tcBorders>
          <w:top w:val="nil"/>
          <w:left w:val="single" w:sz="4" w:space="0" w:color="5C788E"/>
          <w:bottom w:val="single" w:sz="4" w:space="0" w:color="5C788E"/>
          <w:right w:val="nil"/>
          <w:insideH w:val="single" w:sz="4" w:space="0" w:color="FFFFFF"/>
          <w:insideV w:val="nil"/>
          <w:tl2br w:val="nil"/>
          <w:tr2bl w:val="nil"/>
        </w:tcBorders>
        <w:shd w:val="clear" w:color="auto" w:fill="5C788E"/>
      </w:tcPr>
    </w:tblStylePr>
    <w:tblStylePr w:type="lastCol">
      <w:tblPr/>
      <w:tcPr>
        <w:tcBorders>
          <w:insideH w:val="single" w:sz="4" w:space="0" w:color="FFFFFF"/>
        </w:tcBorders>
        <w:shd w:val="clear" w:color="auto" w:fill="5C788E"/>
      </w:tcPr>
    </w:tblStylePr>
    <w:tblStylePr w:type="band1Vert">
      <w:tblPr/>
      <w:tcPr>
        <w:tcBorders>
          <w:insideH w:val="single" w:sz="4" w:space="0" w:color="5C788E"/>
        </w:tcBorders>
        <w:shd w:val="clear" w:color="auto" w:fill="FFFFFF"/>
      </w:tcPr>
    </w:tblStylePr>
    <w:tblStylePr w:type="band2Vert">
      <w:tblPr/>
      <w:tcPr>
        <w:tcBorders>
          <w:insideH w:val="single" w:sz="4" w:space="0" w:color="5C788E"/>
        </w:tcBorders>
      </w:tcPr>
    </w:tblStylePr>
    <w:tblStylePr w:type="band1Horz">
      <w:tblPr/>
      <w:tcPr>
        <w:tcBorders>
          <w:insideV w:val="single" w:sz="4" w:space="0" w:color="5C788E"/>
        </w:tcBorders>
        <w:shd w:val="clear" w:color="auto" w:fill="FFFFFF"/>
      </w:tcPr>
    </w:tblStylePr>
    <w:tblStylePr w:type="band2Horz">
      <w:tblPr/>
      <w:tcPr>
        <w:tcBorders>
          <w:insideV w:val="single" w:sz="4" w:space="0" w:color="5C788E"/>
        </w:tcBorders>
        <w:shd w:val="clear" w:color="auto" w:fill="FFFFFF"/>
      </w:tcPr>
    </w:tblStylePr>
  </w:style>
  <w:style w:type="paragraph" w:styleId="ListParagraph">
    <w:name w:val="List Paragraph"/>
    <w:basedOn w:val="Normal"/>
    <w:uiPriority w:val="34"/>
    <w:qFormat/>
    <w:rsid w:val="0033154E"/>
    <w:pPr>
      <w:ind w:left="720"/>
      <w:contextualSpacing/>
    </w:pPr>
    <w:rPr>
      <w:rFonts w:ascii="Times New Roman" w:hAnsi="Times New Roman"/>
      <w:sz w:val="24"/>
      <w:lang w:val="en-GB" w:eastAsia="en-GB"/>
    </w:rPr>
  </w:style>
  <w:style w:type="paragraph" w:customStyle="1" w:styleId="Default">
    <w:name w:val="Default"/>
    <w:link w:val="DefaultChar"/>
    <w:rsid w:val="001A50C6"/>
    <w:pPr>
      <w:autoSpaceDE w:val="0"/>
      <w:autoSpaceDN w:val="0"/>
      <w:adjustRightInd w:val="0"/>
    </w:pPr>
    <w:rPr>
      <w:rFonts w:ascii="Arial" w:hAnsi="Arial" w:cs="Arial"/>
      <w:color w:val="000000"/>
      <w:sz w:val="24"/>
      <w:szCs w:val="24"/>
    </w:rPr>
  </w:style>
  <w:style w:type="paragraph" w:customStyle="1" w:styleId="EvaluationCriteria">
    <w:name w:val="Evaluation Criteria"/>
    <w:basedOn w:val="BodyText"/>
    <w:link w:val="EvaluationCriteriaChar"/>
    <w:rsid w:val="00BC1676"/>
    <w:pPr>
      <w:keepLines w:val="0"/>
      <w:tabs>
        <w:tab w:val="clear" w:pos="1247"/>
        <w:tab w:val="clear" w:pos="2552"/>
        <w:tab w:val="clear" w:pos="3856"/>
        <w:tab w:val="clear" w:pos="5216"/>
        <w:tab w:val="clear" w:pos="6464"/>
        <w:tab w:val="clear" w:pos="7768"/>
        <w:tab w:val="clear" w:pos="9072"/>
        <w:tab w:val="clear" w:pos="10206"/>
      </w:tabs>
      <w:spacing w:before="0"/>
      <w:ind w:left="0"/>
    </w:pPr>
    <w:rPr>
      <w:b/>
      <w:sz w:val="19"/>
      <w:szCs w:val="19"/>
      <w:lang w:val="en-US"/>
    </w:rPr>
  </w:style>
  <w:style w:type="character" w:customStyle="1" w:styleId="EvaluationCriteriaChar">
    <w:name w:val="Evaluation Criteria Char"/>
    <w:link w:val="EvaluationCriteria"/>
    <w:rsid w:val="00BC1676"/>
    <w:rPr>
      <w:rFonts w:ascii="Arial" w:hAnsi="Arial"/>
      <w:b/>
      <w:sz w:val="19"/>
      <w:szCs w:val="19"/>
      <w:lang w:val="en-US" w:eastAsia="en-US"/>
    </w:rPr>
  </w:style>
  <w:style w:type="character" w:customStyle="1" w:styleId="Heading3Char">
    <w:name w:val="Heading 3 Char"/>
    <w:aliases w:val="3 level CW Char"/>
    <w:basedOn w:val="DefaultParagraphFont"/>
    <w:link w:val="Heading3"/>
    <w:rsid w:val="007068D3"/>
    <w:rPr>
      <w:rFonts w:ascii="Arial" w:hAnsi="Arial"/>
      <w:b/>
      <w:kern w:val="28"/>
      <w:sz w:val="24"/>
      <w:lang w:val="en-US" w:eastAsia="en-US"/>
    </w:rPr>
  </w:style>
  <w:style w:type="character" w:customStyle="1" w:styleId="DefaultChar">
    <w:name w:val="Default Char"/>
    <w:basedOn w:val="DefaultParagraphFont"/>
    <w:link w:val="Default"/>
    <w:rsid w:val="007068D3"/>
    <w:rPr>
      <w:rFonts w:ascii="Arial" w:hAnsi="Arial" w:cs="Arial"/>
      <w:color w:val="000000"/>
      <w:sz w:val="24"/>
      <w:szCs w:val="24"/>
    </w:rPr>
  </w:style>
  <w:style w:type="character" w:styleId="Strong">
    <w:name w:val="Strong"/>
    <w:basedOn w:val="DefaultParagraphFont"/>
    <w:qFormat/>
    <w:rsid w:val="00AC20EF"/>
    <w:rPr>
      <w:b/>
      <w:bCs/>
    </w:rPr>
  </w:style>
  <w:style w:type="character" w:styleId="Emphasis">
    <w:name w:val="Emphasis"/>
    <w:basedOn w:val="DefaultParagraphFont"/>
    <w:qFormat/>
    <w:rsid w:val="007D740D"/>
    <w:rPr>
      <w:i/>
      <w:iCs/>
    </w:rPr>
  </w:style>
  <w:style w:type="paragraph" w:styleId="NormalWeb">
    <w:name w:val="Normal (Web)"/>
    <w:basedOn w:val="Normal"/>
    <w:uiPriority w:val="99"/>
    <w:unhideWhenUsed/>
    <w:rsid w:val="007D740D"/>
    <w:pPr>
      <w:spacing w:before="384" w:after="384"/>
    </w:pPr>
    <w:rPr>
      <w:rFonts w:ascii="Times New Roman" w:hAnsi="Times New Roman"/>
      <w:sz w:val="24"/>
      <w:lang w:val="en-GB" w:eastAsia="en-GB"/>
    </w:rPr>
  </w:style>
  <w:style w:type="character" w:customStyle="1" w:styleId="Heading1Char">
    <w:name w:val="Heading 1 Char"/>
    <w:aliases w:val="R1 Char,H1 Char,H11 Char,E1 Char,Lev 1 Char,H12 Char,H111 Char,H13 Char,H112 Char,H14 Char,H113 Char,H15 Char,H114 Char,H16 Char,H115 Char,H17 Char,H116 Char,H18 Char,H117 Char,H19 Char,H118 Char,H110 Char,H119 Char,H120 Char,H1110 Char"/>
    <w:link w:val="Heading1"/>
    <w:rsid w:val="002A5097"/>
    <w:rPr>
      <w:rFonts w:ascii="Arial" w:hAnsi="Arial"/>
      <w:kern w:val="28"/>
      <w:sz w:val="40"/>
      <w:lang w:val="en-US" w:eastAsia="en-US"/>
    </w:rPr>
  </w:style>
  <w:style w:type="character" w:customStyle="1" w:styleId="TitleChar">
    <w:name w:val="Title Char"/>
    <w:basedOn w:val="DefaultParagraphFont"/>
    <w:link w:val="Title"/>
    <w:uiPriority w:val="10"/>
    <w:rsid w:val="002A5097"/>
    <w:rPr>
      <w:rFonts w:ascii="Arial" w:hAnsi="Arial"/>
      <w:sz w:val="48"/>
      <w:lang w:eastAsia="en-US"/>
    </w:rPr>
  </w:style>
  <w:style w:type="paragraph" w:customStyle="1" w:styleId="FrontMatterH2">
    <w:name w:val="Front_Matter_H2"/>
    <w:basedOn w:val="Heading2"/>
    <w:rsid w:val="002A5097"/>
    <w:pPr>
      <w:keepLines w:val="0"/>
      <w:numPr>
        <w:ilvl w:val="0"/>
        <w:numId w:val="0"/>
      </w:numPr>
      <w:spacing w:before="240" w:after="60"/>
      <w:jc w:val="center"/>
      <w:outlineLvl w:val="9"/>
    </w:pPr>
    <w:rPr>
      <w:rFonts w:eastAsiaTheme="majorEastAsia" w:cstheme="majorBidi"/>
      <w:b/>
      <w:i/>
      <w:caps/>
      <w:kern w:val="0"/>
      <w:sz w:val="28"/>
      <w:szCs w:val="28"/>
    </w:rPr>
  </w:style>
  <w:style w:type="paragraph" w:customStyle="1" w:styleId="1NIMTrgMainText">
    <w:name w:val="1_NIM Trg_MainText"/>
    <w:basedOn w:val="BodyText"/>
    <w:link w:val="1NIMTrgMainTextChar"/>
    <w:qFormat/>
    <w:rsid w:val="00E77261"/>
    <w:pPr>
      <w:keepLines w:val="0"/>
      <w:spacing w:after="200" w:line="276" w:lineRule="auto"/>
      <w:ind w:left="0"/>
    </w:pPr>
    <w:rPr>
      <w:sz w:val="20"/>
      <w:lang w:val="en-US"/>
    </w:rPr>
  </w:style>
  <w:style w:type="character" w:customStyle="1" w:styleId="1NIMTrgMainTextChar">
    <w:name w:val="1_NIM Trg_MainText Char"/>
    <w:link w:val="1NIMTrgMainText"/>
    <w:rsid w:val="00E77261"/>
    <w:rPr>
      <w:rFonts w:ascii="Arial" w:hAnsi="Arial"/>
      <w:lang w:val="en-US" w:eastAsia="en-US"/>
    </w:rPr>
  </w:style>
  <w:style w:type="paragraph" w:customStyle="1" w:styleId="WOSSExer2">
    <w:name w:val="WOSS Exer 2"/>
    <w:basedOn w:val="Default"/>
    <w:qFormat/>
    <w:rsid w:val="00897101"/>
    <w:pPr>
      <w:numPr>
        <w:numId w:val="13"/>
      </w:numPr>
      <w:tabs>
        <w:tab w:val="left" w:pos="8222"/>
      </w:tabs>
      <w:spacing w:before="200" w:after="100" w:line="276" w:lineRule="auto"/>
      <w:ind w:left="714" w:hanging="357"/>
    </w:pPr>
    <w:rPr>
      <w:rFonts w:eastAsiaTheme="majorEastAsia"/>
      <w:color w:val="000000" w:themeColor="text1"/>
      <w:sz w:val="20"/>
      <w:szCs w:val="20"/>
      <w:lang w:val="en-US" w:eastAsia="en-US" w:bidi="en-US"/>
    </w:rPr>
  </w:style>
  <w:style w:type="paragraph" w:customStyle="1" w:styleId="WOSSbulletlist">
    <w:name w:val="WOSS bullet list"/>
    <w:basedOn w:val="Default"/>
    <w:link w:val="WOSSbulletlistChar"/>
    <w:qFormat/>
    <w:rsid w:val="00897101"/>
    <w:pPr>
      <w:numPr>
        <w:numId w:val="12"/>
      </w:numPr>
      <w:spacing w:after="200" w:line="276" w:lineRule="auto"/>
      <w:contextualSpacing/>
    </w:pPr>
    <w:rPr>
      <w:rFonts w:eastAsiaTheme="majorEastAsia"/>
      <w:lang w:val="en-US" w:eastAsia="en-US" w:bidi="en-US"/>
    </w:rPr>
  </w:style>
  <w:style w:type="character" w:customStyle="1" w:styleId="WOSSbulletlistChar">
    <w:name w:val="WOSS bullet list Char"/>
    <w:basedOn w:val="DefaultChar"/>
    <w:link w:val="WOSSbulletlist"/>
    <w:rsid w:val="00897101"/>
    <w:rPr>
      <w:rFonts w:ascii="Arial" w:eastAsiaTheme="majorEastAsia" w:hAnsi="Arial" w:cs="Arial"/>
      <w:color w:val="000000"/>
      <w:sz w:val="24"/>
      <w:szCs w:val="24"/>
      <w:lang w:val="en-US" w:eastAsia="en-US" w:bidi="en-US"/>
    </w:rPr>
  </w:style>
  <w:style w:type="character" w:customStyle="1" w:styleId="ssens">
    <w:name w:val="ssens"/>
    <w:basedOn w:val="DefaultParagraphFont"/>
    <w:rsid w:val="005856FB"/>
  </w:style>
  <w:style w:type="character" w:customStyle="1" w:styleId="hwc">
    <w:name w:val="hwc"/>
    <w:basedOn w:val="DefaultParagraphFont"/>
    <w:rsid w:val="00FF5F43"/>
  </w:style>
  <w:style w:type="character" w:customStyle="1" w:styleId="ital-inline2">
    <w:name w:val="ital-inline2"/>
    <w:basedOn w:val="DefaultParagraphFont"/>
    <w:rsid w:val="00FF5F43"/>
    <w:rPr>
      <w:rFonts w:ascii="Georgia" w:hAnsi="Georgia" w:hint="default"/>
      <w:i/>
      <w:iCs/>
      <w:vanish w:val="0"/>
      <w:webHidden w:val="0"/>
      <w:specVanish w:val="0"/>
    </w:rPr>
  </w:style>
  <w:style w:type="character" w:customStyle="1" w:styleId="dnindex1">
    <w:name w:val="dnindex1"/>
    <w:basedOn w:val="DefaultParagraphFont"/>
    <w:rsid w:val="00FF5F43"/>
    <w:rPr>
      <w:b/>
      <w:bCs/>
      <w:vanish w:val="0"/>
      <w:webHidden w:val="0"/>
      <w:color w:val="7B7B7B"/>
      <w:specVanish w:val="0"/>
    </w:rPr>
  </w:style>
  <w:style w:type="paragraph" w:customStyle="1" w:styleId="tip3">
    <w:name w:val="tip3"/>
    <w:basedOn w:val="Normal"/>
    <w:rsid w:val="0009653F"/>
    <w:pPr>
      <w:spacing w:before="120" w:after="120"/>
    </w:pPr>
    <w:rPr>
      <w:rFonts w:ascii="Times New Roman" w:hAnsi="Times New Roman"/>
      <w:sz w:val="24"/>
      <w:lang w:val="en-GB" w:eastAsia="en-GB"/>
    </w:rPr>
  </w:style>
  <w:style w:type="paragraph" w:customStyle="1" w:styleId="Bullet">
    <w:name w:val="Bullet"/>
    <w:basedOn w:val="Default"/>
    <w:autoRedefine/>
    <w:qFormat/>
    <w:rsid w:val="001975A3"/>
    <w:pPr>
      <w:numPr>
        <w:numId w:val="15"/>
      </w:numPr>
      <w:spacing w:after="100" w:line="276" w:lineRule="auto"/>
    </w:pPr>
    <w:rPr>
      <w:rFonts w:ascii="Calibri" w:eastAsiaTheme="majorEastAsia" w:hAnsi="Calibri" w:cs="Times New Roman"/>
      <w:b/>
      <w:color w:val="000000" w:themeColor="text1"/>
      <w:sz w:val="22"/>
      <w:szCs w:val="22"/>
      <w:lang w:eastAsia="en-US" w:bidi="en-US"/>
    </w:rPr>
  </w:style>
  <w:style w:type="paragraph" w:customStyle="1" w:styleId="TelenorMainText">
    <w:name w:val="Telenor Main Text"/>
    <w:basedOn w:val="Normal"/>
    <w:link w:val="TelenorMainTextChar"/>
    <w:qFormat/>
    <w:rsid w:val="001975A3"/>
    <w:pPr>
      <w:spacing w:after="200" w:line="276" w:lineRule="auto"/>
    </w:pPr>
    <w:rPr>
      <w:rFonts w:ascii="Calibri" w:hAnsi="Calibri"/>
      <w:color w:val="000000" w:themeColor="text1"/>
      <w:szCs w:val="20"/>
      <w:lang w:eastAsia="en-US" w:bidi="en-US"/>
    </w:rPr>
  </w:style>
  <w:style w:type="character" w:customStyle="1" w:styleId="TelenorMainTextChar">
    <w:name w:val="Telenor Main Text Char"/>
    <w:basedOn w:val="DefaultParagraphFont"/>
    <w:link w:val="TelenorMainText"/>
    <w:rsid w:val="001975A3"/>
    <w:rPr>
      <w:rFonts w:ascii="Calibri" w:hAnsi="Calibri"/>
      <w:color w:val="000000" w:themeColor="text1"/>
      <w:sz w:val="22"/>
      <w:lang w:val="en-US" w:eastAsia="en-US" w:bidi="en-US"/>
    </w:rPr>
  </w:style>
  <w:style w:type="paragraph" w:customStyle="1" w:styleId="4MainTextTES">
    <w:name w:val="4_Main Text TES"/>
    <w:basedOn w:val="Normal"/>
    <w:link w:val="4MainTextTESChar"/>
    <w:qFormat/>
    <w:rsid w:val="001975A3"/>
    <w:pPr>
      <w:spacing w:after="200" w:line="276" w:lineRule="auto"/>
    </w:pPr>
    <w:rPr>
      <w:rFonts w:eastAsiaTheme="majorEastAsia" w:cs="Arial"/>
      <w:color w:val="000000" w:themeColor="text1"/>
      <w:sz w:val="20"/>
      <w:szCs w:val="20"/>
      <w:lang w:eastAsia="en-US" w:bidi="en-US"/>
    </w:rPr>
  </w:style>
  <w:style w:type="paragraph" w:customStyle="1" w:styleId="5BulletTES">
    <w:name w:val="5_Bullet TES"/>
    <w:basedOn w:val="Bullet"/>
    <w:link w:val="5BulletTESChar"/>
    <w:qFormat/>
    <w:rsid w:val="001975A3"/>
    <w:pPr>
      <w:spacing w:after="200"/>
      <w:ind w:left="568" w:hanging="284"/>
      <w:contextualSpacing/>
    </w:pPr>
    <w:rPr>
      <w:rFonts w:ascii="Arial" w:hAnsi="Arial" w:cs="Arial"/>
      <w:b w:val="0"/>
      <w:color w:val="000000"/>
      <w:sz w:val="20"/>
      <w:szCs w:val="20"/>
      <w:lang w:val="en-US"/>
    </w:rPr>
  </w:style>
  <w:style w:type="character" w:customStyle="1" w:styleId="4MainTextTESChar">
    <w:name w:val="4_Main Text TES Char"/>
    <w:basedOn w:val="DefaultParagraphFont"/>
    <w:link w:val="4MainTextTES"/>
    <w:rsid w:val="001975A3"/>
    <w:rPr>
      <w:rFonts w:ascii="Arial" w:eastAsiaTheme="majorEastAsia" w:hAnsi="Arial" w:cs="Arial"/>
      <w:color w:val="000000" w:themeColor="text1"/>
      <w:lang w:val="en-US" w:eastAsia="en-US" w:bidi="en-US"/>
    </w:rPr>
  </w:style>
  <w:style w:type="character" w:customStyle="1" w:styleId="5BulletTESChar">
    <w:name w:val="5_Bullet TES Char"/>
    <w:basedOn w:val="DefaultParagraphFont"/>
    <w:link w:val="5BulletTES"/>
    <w:rsid w:val="001975A3"/>
    <w:rPr>
      <w:rFonts w:ascii="Arial" w:eastAsiaTheme="majorEastAsia" w:hAnsi="Arial" w:cs="Arial"/>
      <w:color w:val="000000"/>
      <w:lang w:val="en-US" w:eastAsia="en-US" w:bidi="en-US"/>
    </w:rPr>
  </w:style>
  <w:style w:type="paragraph" w:customStyle="1" w:styleId="1levelCW">
    <w:name w:val="1 level CW"/>
    <w:basedOn w:val="StyleHeading1AsianSimSun"/>
    <w:link w:val="1levelCWChar"/>
    <w:qFormat/>
    <w:rsid w:val="00826025"/>
    <w:pPr>
      <w:tabs>
        <w:tab w:val="clear" w:pos="1701"/>
      </w:tabs>
      <w:spacing w:line="276" w:lineRule="auto"/>
      <w:ind w:left="1276" w:hanging="1276"/>
    </w:pPr>
    <w:rPr>
      <w:color w:val="000000" w:themeColor="text1"/>
    </w:rPr>
  </w:style>
  <w:style w:type="paragraph" w:customStyle="1" w:styleId="1figureCW">
    <w:name w:val="1 figure CW"/>
    <w:basedOn w:val="1NIMTrgMainText"/>
    <w:link w:val="1figureCWChar"/>
    <w:qFormat/>
    <w:rsid w:val="0041035E"/>
    <w:pPr>
      <w:spacing w:before="300" w:after="300"/>
      <w:ind w:left="425" w:hanging="425"/>
    </w:pPr>
    <w:rPr>
      <w:noProof/>
      <w:lang w:val="en-GB" w:eastAsia="en-GB"/>
    </w:rPr>
  </w:style>
  <w:style w:type="character" w:customStyle="1" w:styleId="StyleHeading1AsianSimSunChar">
    <w:name w:val="Style Heading 1 + (Asian) SimSun Char"/>
    <w:basedOn w:val="Heading1Char"/>
    <w:link w:val="StyleHeading1AsianSimSun"/>
    <w:rsid w:val="00826025"/>
    <w:rPr>
      <w:rFonts w:ascii="Arial" w:eastAsia="SimSun" w:hAnsi="Arial"/>
      <w:kern w:val="28"/>
      <w:sz w:val="40"/>
      <w:lang w:val="en-US" w:eastAsia="en-US"/>
    </w:rPr>
  </w:style>
  <w:style w:type="character" w:customStyle="1" w:styleId="1levelCWChar">
    <w:name w:val="1 level CW Char"/>
    <w:basedOn w:val="StyleHeading1AsianSimSunChar"/>
    <w:link w:val="1levelCW"/>
    <w:rsid w:val="00826025"/>
    <w:rPr>
      <w:rFonts w:ascii="Arial" w:eastAsia="SimSun" w:hAnsi="Arial"/>
      <w:color w:val="000000" w:themeColor="text1"/>
      <w:kern w:val="28"/>
      <w:sz w:val="40"/>
      <w:lang w:val="en-US" w:eastAsia="en-US"/>
    </w:rPr>
  </w:style>
  <w:style w:type="character" w:customStyle="1" w:styleId="1figureCWChar">
    <w:name w:val="1 figure CW Char"/>
    <w:basedOn w:val="1NIMTrgMainTextChar"/>
    <w:link w:val="1figureCW"/>
    <w:rsid w:val="0041035E"/>
    <w:rPr>
      <w:rFonts w:ascii="Arial" w:hAnsi="Arial"/>
      <w:noProof/>
      <w:lang w:val="en-US" w:eastAsia="en-US"/>
    </w:rPr>
  </w:style>
  <w:style w:type="paragraph" w:customStyle="1" w:styleId="figureCW">
    <w:name w:val="figure CW"/>
    <w:basedOn w:val="1NIMTrgMainText"/>
    <w:link w:val="figureCWChar"/>
    <w:qFormat/>
    <w:rsid w:val="000108FE"/>
    <w:pPr>
      <w:numPr>
        <w:numId w:val="16"/>
      </w:numPr>
      <w:spacing w:before="200" w:after="100"/>
      <w:ind w:left="426" w:hanging="426"/>
    </w:pPr>
    <w:rPr>
      <w:noProof/>
      <w:color w:val="000000" w:themeColor="text1"/>
      <w:lang w:val="en-GB" w:eastAsia="en-GB"/>
    </w:rPr>
  </w:style>
  <w:style w:type="character" w:customStyle="1" w:styleId="figureCWChar">
    <w:name w:val="figure CW Char"/>
    <w:basedOn w:val="1NIMTrgMainTextChar"/>
    <w:link w:val="figureCW"/>
    <w:rsid w:val="000108FE"/>
    <w:rPr>
      <w:rFonts w:ascii="Arial" w:hAnsi="Arial"/>
      <w:noProof/>
      <w:color w:val="000000" w:themeColor="text1"/>
      <w:sz w:val="22"/>
      <w:lang w:val="en-US" w:eastAsia="en-US"/>
    </w:rPr>
  </w:style>
  <w:style w:type="paragraph" w:customStyle="1" w:styleId="Quotations">
    <w:name w:val="Quotations"/>
    <w:basedOn w:val="Normal"/>
    <w:rsid w:val="00A67C5B"/>
    <w:pPr>
      <w:widowControl w:val="0"/>
      <w:suppressAutoHyphens/>
      <w:spacing w:after="283"/>
      <w:ind w:left="567" w:right="567"/>
    </w:pPr>
    <w:rPr>
      <w:rFonts w:ascii="Times New Roman" w:eastAsia="Lucida Sans Unicode" w:hAnsi="Times New Roman" w:cs="Arial"/>
      <w:kern w:val="1"/>
      <w:sz w:val="24"/>
      <w:lang w:eastAsia="hi-IN" w:bidi="hi-IN"/>
    </w:rPr>
  </w:style>
  <w:style w:type="paragraph" w:customStyle="1" w:styleId="TableContents">
    <w:name w:val="Table Contents"/>
    <w:basedOn w:val="Normal"/>
    <w:rsid w:val="00AB7B6D"/>
    <w:pPr>
      <w:widowControl w:val="0"/>
      <w:suppressLineNumbers/>
      <w:suppressAutoHyphens/>
    </w:pPr>
    <w:rPr>
      <w:rFonts w:ascii="Times New Roman" w:eastAsia="Lucida Sans Unicode" w:hAnsi="Times New Roman" w:cs="Arial"/>
      <w:kern w:val="1"/>
      <w:sz w:val="24"/>
      <w:lang w:eastAsia="hi-IN" w:bidi="hi-IN"/>
    </w:rPr>
  </w:style>
  <w:style w:type="paragraph" w:customStyle="1" w:styleId="TableHeading0">
    <w:name w:val="Table Heading"/>
    <w:basedOn w:val="TableContents"/>
    <w:rsid w:val="00AB7B6D"/>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104659">
      <w:bodyDiv w:val="1"/>
      <w:marLeft w:val="0"/>
      <w:marRight w:val="0"/>
      <w:marTop w:val="0"/>
      <w:marBottom w:val="0"/>
      <w:divBdr>
        <w:top w:val="none" w:sz="0" w:space="0" w:color="auto"/>
        <w:left w:val="none" w:sz="0" w:space="0" w:color="auto"/>
        <w:bottom w:val="none" w:sz="0" w:space="0" w:color="auto"/>
        <w:right w:val="none" w:sz="0" w:space="0" w:color="auto"/>
      </w:divBdr>
      <w:divsChild>
        <w:div w:id="228156563">
          <w:marLeft w:val="274"/>
          <w:marRight w:val="0"/>
          <w:marTop w:val="96"/>
          <w:marBottom w:val="0"/>
          <w:divBdr>
            <w:top w:val="none" w:sz="0" w:space="0" w:color="auto"/>
            <w:left w:val="none" w:sz="0" w:space="0" w:color="auto"/>
            <w:bottom w:val="none" w:sz="0" w:space="0" w:color="auto"/>
            <w:right w:val="none" w:sz="0" w:space="0" w:color="auto"/>
          </w:divBdr>
        </w:div>
      </w:divsChild>
    </w:div>
    <w:div w:id="123237894">
      <w:bodyDiv w:val="1"/>
      <w:marLeft w:val="0"/>
      <w:marRight w:val="0"/>
      <w:marTop w:val="0"/>
      <w:marBottom w:val="0"/>
      <w:divBdr>
        <w:top w:val="none" w:sz="0" w:space="0" w:color="auto"/>
        <w:left w:val="none" w:sz="0" w:space="0" w:color="auto"/>
        <w:bottom w:val="none" w:sz="0" w:space="0" w:color="auto"/>
        <w:right w:val="none" w:sz="0" w:space="0" w:color="auto"/>
      </w:divBdr>
    </w:div>
    <w:div w:id="133107973">
      <w:bodyDiv w:val="1"/>
      <w:marLeft w:val="0"/>
      <w:marRight w:val="0"/>
      <w:marTop w:val="0"/>
      <w:marBottom w:val="0"/>
      <w:divBdr>
        <w:top w:val="none" w:sz="0" w:space="0" w:color="auto"/>
        <w:left w:val="none" w:sz="0" w:space="0" w:color="auto"/>
        <w:bottom w:val="none" w:sz="0" w:space="0" w:color="auto"/>
        <w:right w:val="none" w:sz="0" w:space="0" w:color="auto"/>
      </w:divBdr>
      <w:divsChild>
        <w:div w:id="1294821951">
          <w:marLeft w:val="0"/>
          <w:marRight w:val="0"/>
          <w:marTop w:val="0"/>
          <w:marBottom w:val="0"/>
          <w:divBdr>
            <w:top w:val="none" w:sz="0" w:space="0" w:color="auto"/>
            <w:left w:val="none" w:sz="0" w:space="0" w:color="auto"/>
            <w:bottom w:val="none" w:sz="0" w:space="0" w:color="auto"/>
            <w:right w:val="none" w:sz="0" w:space="0" w:color="auto"/>
          </w:divBdr>
          <w:divsChild>
            <w:div w:id="660156538">
              <w:marLeft w:val="3000"/>
              <w:marRight w:val="0"/>
              <w:marTop w:val="0"/>
              <w:marBottom w:val="0"/>
              <w:divBdr>
                <w:top w:val="none" w:sz="0" w:space="0" w:color="auto"/>
                <w:left w:val="none" w:sz="0" w:space="0" w:color="auto"/>
                <w:bottom w:val="none" w:sz="0" w:space="0" w:color="auto"/>
                <w:right w:val="none" w:sz="0" w:space="0" w:color="auto"/>
              </w:divBdr>
              <w:divsChild>
                <w:div w:id="1243641735">
                  <w:marLeft w:val="0"/>
                  <w:marRight w:val="0"/>
                  <w:marTop w:val="300"/>
                  <w:marBottom w:val="450"/>
                  <w:divBdr>
                    <w:top w:val="none" w:sz="0" w:space="0" w:color="auto"/>
                    <w:left w:val="dashed" w:sz="6" w:space="0" w:color="CCCCCC"/>
                    <w:bottom w:val="none" w:sz="0" w:space="0" w:color="auto"/>
                    <w:right w:val="none" w:sz="0" w:space="0" w:color="auto"/>
                  </w:divBdr>
                </w:div>
              </w:divsChild>
            </w:div>
          </w:divsChild>
        </w:div>
      </w:divsChild>
    </w:div>
    <w:div w:id="134876229">
      <w:bodyDiv w:val="1"/>
      <w:marLeft w:val="0"/>
      <w:marRight w:val="0"/>
      <w:marTop w:val="0"/>
      <w:marBottom w:val="0"/>
      <w:divBdr>
        <w:top w:val="none" w:sz="0" w:space="0" w:color="auto"/>
        <w:left w:val="none" w:sz="0" w:space="0" w:color="auto"/>
        <w:bottom w:val="none" w:sz="0" w:space="0" w:color="auto"/>
        <w:right w:val="none" w:sz="0" w:space="0" w:color="auto"/>
      </w:divBdr>
      <w:divsChild>
        <w:div w:id="2019455991">
          <w:marLeft w:val="0"/>
          <w:marRight w:val="0"/>
          <w:marTop w:val="0"/>
          <w:marBottom w:val="0"/>
          <w:divBdr>
            <w:top w:val="none" w:sz="0" w:space="0" w:color="auto"/>
            <w:left w:val="none" w:sz="0" w:space="0" w:color="auto"/>
            <w:bottom w:val="none" w:sz="0" w:space="0" w:color="auto"/>
            <w:right w:val="none" w:sz="0" w:space="0" w:color="auto"/>
          </w:divBdr>
          <w:divsChild>
            <w:div w:id="1258096030">
              <w:marLeft w:val="3000"/>
              <w:marRight w:val="0"/>
              <w:marTop w:val="0"/>
              <w:marBottom w:val="0"/>
              <w:divBdr>
                <w:top w:val="none" w:sz="0" w:space="0" w:color="auto"/>
                <w:left w:val="none" w:sz="0" w:space="0" w:color="auto"/>
                <w:bottom w:val="none" w:sz="0" w:space="0" w:color="auto"/>
                <w:right w:val="none" w:sz="0" w:space="0" w:color="auto"/>
              </w:divBdr>
              <w:divsChild>
                <w:div w:id="627970982">
                  <w:marLeft w:val="0"/>
                  <w:marRight w:val="0"/>
                  <w:marTop w:val="300"/>
                  <w:marBottom w:val="450"/>
                  <w:divBdr>
                    <w:top w:val="none" w:sz="0" w:space="0" w:color="auto"/>
                    <w:left w:val="dashed" w:sz="6" w:space="0" w:color="CCCCCC"/>
                    <w:bottom w:val="none" w:sz="0" w:space="0" w:color="auto"/>
                    <w:right w:val="none" w:sz="0" w:space="0" w:color="auto"/>
                  </w:divBdr>
                </w:div>
              </w:divsChild>
            </w:div>
          </w:divsChild>
        </w:div>
      </w:divsChild>
    </w:div>
    <w:div w:id="144125945">
      <w:bodyDiv w:val="1"/>
      <w:marLeft w:val="0"/>
      <w:marRight w:val="0"/>
      <w:marTop w:val="0"/>
      <w:marBottom w:val="0"/>
      <w:divBdr>
        <w:top w:val="none" w:sz="0" w:space="0" w:color="auto"/>
        <w:left w:val="none" w:sz="0" w:space="0" w:color="auto"/>
        <w:bottom w:val="none" w:sz="0" w:space="0" w:color="auto"/>
        <w:right w:val="none" w:sz="0" w:space="0" w:color="auto"/>
      </w:divBdr>
    </w:div>
    <w:div w:id="247467239">
      <w:bodyDiv w:val="1"/>
      <w:marLeft w:val="0"/>
      <w:marRight w:val="0"/>
      <w:marTop w:val="90"/>
      <w:marBottom w:val="90"/>
      <w:divBdr>
        <w:top w:val="none" w:sz="0" w:space="0" w:color="auto"/>
        <w:left w:val="none" w:sz="0" w:space="0" w:color="auto"/>
        <w:bottom w:val="none" w:sz="0" w:space="0" w:color="auto"/>
        <w:right w:val="none" w:sz="0" w:space="0" w:color="auto"/>
      </w:divBdr>
      <w:divsChild>
        <w:div w:id="401761110">
          <w:marLeft w:val="0"/>
          <w:marRight w:val="0"/>
          <w:marTop w:val="0"/>
          <w:marBottom w:val="0"/>
          <w:divBdr>
            <w:top w:val="none" w:sz="0" w:space="0" w:color="auto"/>
            <w:left w:val="none" w:sz="0" w:space="0" w:color="auto"/>
            <w:bottom w:val="none" w:sz="0" w:space="0" w:color="auto"/>
            <w:right w:val="none" w:sz="0" w:space="0" w:color="auto"/>
          </w:divBdr>
          <w:divsChild>
            <w:div w:id="1397969132">
              <w:marLeft w:val="0"/>
              <w:marRight w:val="0"/>
              <w:marTop w:val="0"/>
              <w:marBottom w:val="0"/>
              <w:divBdr>
                <w:top w:val="none" w:sz="0" w:space="0" w:color="auto"/>
                <w:left w:val="none" w:sz="0" w:space="0" w:color="auto"/>
                <w:bottom w:val="none" w:sz="0" w:space="0" w:color="auto"/>
                <w:right w:val="none" w:sz="0" w:space="0" w:color="auto"/>
              </w:divBdr>
              <w:divsChild>
                <w:div w:id="521092569">
                  <w:marLeft w:val="0"/>
                  <w:marRight w:val="0"/>
                  <w:marTop w:val="0"/>
                  <w:marBottom w:val="0"/>
                  <w:divBdr>
                    <w:top w:val="none" w:sz="0" w:space="0" w:color="auto"/>
                    <w:left w:val="none" w:sz="0" w:space="0" w:color="auto"/>
                    <w:bottom w:val="none" w:sz="0" w:space="0" w:color="auto"/>
                    <w:right w:val="none" w:sz="0" w:space="0" w:color="auto"/>
                  </w:divBdr>
                  <w:divsChild>
                    <w:div w:id="2121486816">
                      <w:marLeft w:val="0"/>
                      <w:marRight w:val="0"/>
                      <w:marTop w:val="0"/>
                      <w:marBottom w:val="0"/>
                      <w:divBdr>
                        <w:top w:val="none" w:sz="0" w:space="0" w:color="auto"/>
                        <w:left w:val="none" w:sz="0" w:space="0" w:color="auto"/>
                        <w:bottom w:val="none" w:sz="0" w:space="0" w:color="auto"/>
                        <w:right w:val="none" w:sz="0" w:space="0" w:color="auto"/>
                      </w:divBdr>
                      <w:divsChild>
                        <w:div w:id="1603144571">
                          <w:marLeft w:val="0"/>
                          <w:marRight w:val="0"/>
                          <w:marTop w:val="0"/>
                          <w:marBottom w:val="0"/>
                          <w:divBdr>
                            <w:top w:val="none" w:sz="0" w:space="0" w:color="auto"/>
                            <w:left w:val="none" w:sz="0" w:space="0" w:color="auto"/>
                            <w:bottom w:val="none" w:sz="0" w:space="0" w:color="auto"/>
                            <w:right w:val="none" w:sz="0" w:space="0" w:color="auto"/>
                          </w:divBdr>
                          <w:divsChild>
                            <w:div w:id="93285086">
                              <w:marLeft w:val="0"/>
                              <w:marRight w:val="0"/>
                              <w:marTop w:val="0"/>
                              <w:marBottom w:val="0"/>
                              <w:divBdr>
                                <w:top w:val="none" w:sz="0" w:space="0" w:color="auto"/>
                                <w:left w:val="none" w:sz="0" w:space="0" w:color="auto"/>
                                <w:bottom w:val="none" w:sz="0" w:space="0" w:color="auto"/>
                                <w:right w:val="none" w:sz="0" w:space="0" w:color="auto"/>
                              </w:divBdr>
                              <w:divsChild>
                                <w:div w:id="247931750">
                                  <w:marLeft w:val="0"/>
                                  <w:marRight w:val="0"/>
                                  <w:marTop w:val="0"/>
                                  <w:marBottom w:val="0"/>
                                  <w:divBdr>
                                    <w:top w:val="none" w:sz="0" w:space="0" w:color="auto"/>
                                    <w:left w:val="none" w:sz="0" w:space="0" w:color="auto"/>
                                    <w:bottom w:val="none" w:sz="0" w:space="0" w:color="auto"/>
                                    <w:right w:val="none" w:sz="0" w:space="0" w:color="auto"/>
                                  </w:divBdr>
                                  <w:divsChild>
                                    <w:div w:id="1808745197">
                                      <w:marLeft w:val="0"/>
                                      <w:marRight w:val="0"/>
                                      <w:marTop w:val="0"/>
                                      <w:marBottom w:val="0"/>
                                      <w:divBdr>
                                        <w:top w:val="none" w:sz="0" w:space="0" w:color="auto"/>
                                        <w:left w:val="none" w:sz="0" w:space="0" w:color="auto"/>
                                        <w:bottom w:val="none" w:sz="0" w:space="0" w:color="auto"/>
                                        <w:right w:val="none" w:sz="0" w:space="0" w:color="auto"/>
                                      </w:divBdr>
                                      <w:divsChild>
                                        <w:div w:id="605769152">
                                          <w:marLeft w:val="0"/>
                                          <w:marRight w:val="0"/>
                                          <w:marTop w:val="0"/>
                                          <w:marBottom w:val="0"/>
                                          <w:divBdr>
                                            <w:top w:val="none" w:sz="0" w:space="0" w:color="auto"/>
                                            <w:left w:val="none" w:sz="0" w:space="0" w:color="auto"/>
                                            <w:bottom w:val="none" w:sz="0" w:space="0" w:color="auto"/>
                                            <w:right w:val="none" w:sz="0" w:space="0" w:color="auto"/>
                                          </w:divBdr>
                                          <w:divsChild>
                                            <w:div w:id="597564989">
                                              <w:marLeft w:val="0"/>
                                              <w:marRight w:val="0"/>
                                              <w:marTop w:val="0"/>
                                              <w:marBottom w:val="0"/>
                                              <w:divBdr>
                                                <w:top w:val="none" w:sz="0" w:space="0" w:color="auto"/>
                                                <w:left w:val="none" w:sz="0" w:space="0" w:color="auto"/>
                                                <w:bottom w:val="none" w:sz="0" w:space="0" w:color="auto"/>
                                                <w:right w:val="none" w:sz="0" w:space="0" w:color="auto"/>
                                              </w:divBdr>
                                              <w:divsChild>
                                                <w:div w:id="513226950">
                                                  <w:marLeft w:val="0"/>
                                                  <w:marRight w:val="0"/>
                                                  <w:marTop w:val="0"/>
                                                  <w:marBottom w:val="0"/>
                                                  <w:divBdr>
                                                    <w:top w:val="none" w:sz="0" w:space="0" w:color="auto"/>
                                                    <w:left w:val="none" w:sz="0" w:space="0" w:color="auto"/>
                                                    <w:bottom w:val="none" w:sz="0" w:space="0" w:color="auto"/>
                                                    <w:right w:val="none" w:sz="0" w:space="0" w:color="auto"/>
                                                  </w:divBdr>
                                                  <w:divsChild>
                                                    <w:div w:id="1872496077">
                                                      <w:marLeft w:val="0"/>
                                                      <w:marRight w:val="0"/>
                                                      <w:marTop w:val="0"/>
                                                      <w:marBottom w:val="0"/>
                                                      <w:divBdr>
                                                        <w:top w:val="none" w:sz="0" w:space="0" w:color="auto"/>
                                                        <w:left w:val="none" w:sz="0" w:space="0" w:color="auto"/>
                                                        <w:bottom w:val="none" w:sz="0" w:space="0" w:color="auto"/>
                                                        <w:right w:val="none" w:sz="0" w:space="0" w:color="auto"/>
                                                      </w:divBdr>
                                                      <w:divsChild>
                                                        <w:div w:id="322512952">
                                                          <w:marLeft w:val="0"/>
                                                          <w:marRight w:val="0"/>
                                                          <w:marTop w:val="0"/>
                                                          <w:marBottom w:val="0"/>
                                                          <w:divBdr>
                                                            <w:top w:val="none" w:sz="0" w:space="0" w:color="auto"/>
                                                            <w:left w:val="none" w:sz="0" w:space="0" w:color="auto"/>
                                                            <w:bottom w:val="none" w:sz="0" w:space="0" w:color="auto"/>
                                                            <w:right w:val="none" w:sz="0" w:space="0" w:color="auto"/>
                                                          </w:divBdr>
                                                          <w:divsChild>
                                                            <w:div w:id="162822093">
                                                              <w:marLeft w:val="0"/>
                                                              <w:marRight w:val="0"/>
                                                              <w:marTop w:val="0"/>
                                                              <w:marBottom w:val="0"/>
                                                              <w:divBdr>
                                                                <w:top w:val="none" w:sz="0" w:space="0" w:color="auto"/>
                                                                <w:left w:val="none" w:sz="0" w:space="0" w:color="auto"/>
                                                                <w:bottom w:val="none" w:sz="0" w:space="0" w:color="auto"/>
                                                                <w:right w:val="none" w:sz="0" w:space="0" w:color="auto"/>
                                                              </w:divBdr>
                                                              <w:divsChild>
                                                                <w:div w:id="1373074170">
                                                                  <w:marLeft w:val="0"/>
                                                                  <w:marRight w:val="0"/>
                                                                  <w:marTop w:val="0"/>
                                                                  <w:marBottom w:val="0"/>
                                                                  <w:divBdr>
                                                                    <w:top w:val="none" w:sz="0" w:space="0" w:color="auto"/>
                                                                    <w:left w:val="none" w:sz="0" w:space="0" w:color="auto"/>
                                                                    <w:bottom w:val="none" w:sz="0" w:space="0" w:color="auto"/>
                                                                    <w:right w:val="none" w:sz="0" w:space="0" w:color="auto"/>
                                                                  </w:divBdr>
                                                                  <w:divsChild>
                                                                    <w:div w:id="703991811">
                                                                      <w:marLeft w:val="0"/>
                                                                      <w:marRight w:val="0"/>
                                                                      <w:marTop w:val="0"/>
                                                                      <w:marBottom w:val="0"/>
                                                                      <w:divBdr>
                                                                        <w:top w:val="none" w:sz="0" w:space="0" w:color="auto"/>
                                                                        <w:left w:val="none" w:sz="0" w:space="0" w:color="auto"/>
                                                                        <w:bottom w:val="none" w:sz="0" w:space="0" w:color="auto"/>
                                                                        <w:right w:val="none" w:sz="0" w:space="0" w:color="auto"/>
                                                                      </w:divBdr>
                                                                      <w:divsChild>
                                                                        <w:div w:id="1721441249">
                                                                          <w:marLeft w:val="0"/>
                                                                          <w:marRight w:val="0"/>
                                                                          <w:marTop w:val="0"/>
                                                                          <w:marBottom w:val="0"/>
                                                                          <w:divBdr>
                                                                            <w:top w:val="none" w:sz="0" w:space="0" w:color="auto"/>
                                                                            <w:left w:val="none" w:sz="0" w:space="0" w:color="auto"/>
                                                                            <w:bottom w:val="none" w:sz="0" w:space="0" w:color="auto"/>
                                                                            <w:right w:val="none" w:sz="0" w:space="0" w:color="auto"/>
                                                                          </w:divBdr>
                                                                          <w:divsChild>
                                                                            <w:div w:id="707418223">
                                                                              <w:blockQuote w:val="1"/>
                                                                              <w:marLeft w:val="0"/>
                                                                              <w:marRight w:val="0"/>
                                                                              <w:marTop w:val="0"/>
                                                                              <w:marBottom w:val="315"/>
                                                                              <w:divBdr>
                                                                                <w:top w:val="none" w:sz="0" w:space="0" w:color="auto"/>
                                                                                <w:left w:val="none" w:sz="0" w:space="0" w:color="auto"/>
                                                                                <w:bottom w:val="none" w:sz="0" w:space="0" w:color="auto"/>
                                                                                <w:right w:val="none" w:sz="0" w:space="0" w:color="auto"/>
                                                                              </w:divBdr>
                                                                            </w:div>
                                                                            <w:div w:id="843131053">
                                                                              <w:blockQuote w:val="1"/>
                                                                              <w:marLeft w:val="0"/>
                                                                              <w:marRight w:val="0"/>
                                                                              <w:marTop w:val="0"/>
                                                                              <w:marBottom w:val="315"/>
                                                                              <w:divBdr>
                                                                                <w:top w:val="none" w:sz="0" w:space="0" w:color="auto"/>
                                                                                <w:left w:val="none" w:sz="0" w:space="0" w:color="auto"/>
                                                                                <w:bottom w:val="none" w:sz="0" w:space="0" w:color="auto"/>
                                                                                <w:right w:val="none" w:sz="0" w:space="0" w:color="auto"/>
                                                                              </w:divBdr>
                                                                            </w:div>
                                                                            <w:div w:id="329723997">
                                                                              <w:blockQuote w:val="1"/>
                                                                              <w:marLeft w:val="0"/>
                                                                              <w:marRight w:val="0"/>
                                                                              <w:marTop w:val="0"/>
                                                                              <w:marBottom w:val="315"/>
                                                                              <w:divBdr>
                                                                                <w:top w:val="none" w:sz="0" w:space="0" w:color="auto"/>
                                                                                <w:left w:val="none" w:sz="0" w:space="0" w:color="auto"/>
                                                                                <w:bottom w:val="none" w:sz="0" w:space="0" w:color="auto"/>
                                                                                <w:right w:val="none" w:sz="0" w:space="0" w:color="auto"/>
                                                                              </w:divBdr>
                                                                            </w:div>
                                                                            <w:div w:id="2075425525">
                                                                              <w:blockQuote w:val="1"/>
                                                                              <w:marLeft w:val="0"/>
                                                                              <w:marRight w:val="0"/>
                                                                              <w:marTop w:val="0"/>
                                                                              <w:marBottom w:val="315"/>
                                                                              <w:divBdr>
                                                                                <w:top w:val="none" w:sz="0" w:space="0" w:color="auto"/>
                                                                                <w:left w:val="none" w:sz="0" w:space="0" w:color="auto"/>
                                                                                <w:bottom w:val="none" w:sz="0" w:space="0" w:color="auto"/>
                                                                                <w:right w:val="none" w:sz="0" w:space="0" w:color="auto"/>
                                                                              </w:divBdr>
                                                                            </w:div>
                                                                            <w:div w:id="971204878">
                                                                              <w:blockQuote w:val="1"/>
                                                                              <w:marLeft w:val="0"/>
                                                                              <w:marRight w:val="0"/>
                                                                              <w:marTop w:val="0"/>
                                                                              <w:marBottom w:val="31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69050524">
      <w:bodyDiv w:val="1"/>
      <w:marLeft w:val="0"/>
      <w:marRight w:val="0"/>
      <w:marTop w:val="0"/>
      <w:marBottom w:val="0"/>
      <w:divBdr>
        <w:top w:val="none" w:sz="0" w:space="0" w:color="auto"/>
        <w:left w:val="none" w:sz="0" w:space="0" w:color="auto"/>
        <w:bottom w:val="none" w:sz="0" w:space="0" w:color="auto"/>
        <w:right w:val="none" w:sz="0" w:space="0" w:color="auto"/>
      </w:divBdr>
      <w:divsChild>
        <w:div w:id="1861580905">
          <w:marLeft w:val="0"/>
          <w:marRight w:val="0"/>
          <w:marTop w:val="0"/>
          <w:marBottom w:val="0"/>
          <w:divBdr>
            <w:top w:val="none" w:sz="0" w:space="0" w:color="auto"/>
            <w:left w:val="none" w:sz="0" w:space="0" w:color="auto"/>
            <w:bottom w:val="none" w:sz="0" w:space="0" w:color="auto"/>
            <w:right w:val="none" w:sz="0" w:space="0" w:color="auto"/>
          </w:divBdr>
          <w:divsChild>
            <w:div w:id="884024442">
              <w:marLeft w:val="3000"/>
              <w:marRight w:val="0"/>
              <w:marTop w:val="0"/>
              <w:marBottom w:val="0"/>
              <w:divBdr>
                <w:top w:val="none" w:sz="0" w:space="0" w:color="auto"/>
                <w:left w:val="none" w:sz="0" w:space="0" w:color="auto"/>
                <w:bottom w:val="none" w:sz="0" w:space="0" w:color="auto"/>
                <w:right w:val="none" w:sz="0" w:space="0" w:color="auto"/>
              </w:divBdr>
              <w:divsChild>
                <w:div w:id="1718772200">
                  <w:marLeft w:val="0"/>
                  <w:marRight w:val="0"/>
                  <w:marTop w:val="300"/>
                  <w:marBottom w:val="450"/>
                  <w:divBdr>
                    <w:top w:val="none" w:sz="0" w:space="0" w:color="auto"/>
                    <w:left w:val="dashed" w:sz="6" w:space="0" w:color="CCCCCC"/>
                    <w:bottom w:val="none" w:sz="0" w:space="0" w:color="auto"/>
                    <w:right w:val="none" w:sz="0" w:space="0" w:color="auto"/>
                  </w:divBdr>
                </w:div>
              </w:divsChild>
            </w:div>
          </w:divsChild>
        </w:div>
      </w:divsChild>
    </w:div>
    <w:div w:id="287469767">
      <w:bodyDiv w:val="1"/>
      <w:marLeft w:val="0"/>
      <w:marRight w:val="0"/>
      <w:marTop w:val="0"/>
      <w:marBottom w:val="0"/>
      <w:divBdr>
        <w:top w:val="none" w:sz="0" w:space="0" w:color="auto"/>
        <w:left w:val="none" w:sz="0" w:space="0" w:color="auto"/>
        <w:bottom w:val="none" w:sz="0" w:space="0" w:color="auto"/>
        <w:right w:val="none" w:sz="0" w:space="0" w:color="auto"/>
      </w:divBdr>
    </w:div>
    <w:div w:id="304624649">
      <w:bodyDiv w:val="1"/>
      <w:marLeft w:val="0"/>
      <w:marRight w:val="0"/>
      <w:marTop w:val="0"/>
      <w:marBottom w:val="0"/>
      <w:divBdr>
        <w:top w:val="none" w:sz="0" w:space="0" w:color="auto"/>
        <w:left w:val="none" w:sz="0" w:space="0" w:color="auto"/>
        <w:bottom w:val="none" w:sz="0" w:space="0" w:color="auto"/>
        <w:right w:val="none" w:sz="0" w:space="0" w:color="auto"/>
      </w:divBdr>
    </w:div>
    <w:div w:id="335770020">
      <w:bodyDiv w:val="1"/>
      <w:marLeft w:val="0"/>
      <w:marRight w:val="0"/>
      <w:marTop w:val="0"/>
      <w:marBottom w:val="0"/>
      <w:divBdr>
        <w:top w:val="none" w:sz="0" w:space="0" w:color="auto"/>
        <w:left w:val="none" w:sz="0" w:space="0" w:color="auto"/>
        <w:bottom w:val="none" w:sz="0" w:space="0" w:color="auto"/>
        <w:right w:val="none" w:sz="0" w:space="0" w:color="auto"/>
      </w:divBdr>
      <w:divsChild>
        <w:div w:id="1499347926">
          <w:marLeft w:val="-960"/>
          <w:marRight w:val="0"/>
          <w:marTop w:val="0"/>
          <w:marBottom w:val="0"/>
          <w:divBdr>
            <w:top w:val="none" w:sz="0" w:space="0" w:color="auto"/>
            <w:left w:val="none" w:sz="0" w:space="0" w:color="auto"/>
            <w:bottom w:val="none" w:sz="0" w:space="0" w:color="auto"/>
            <w:right w:val="none" w:sz="0" w:space="0" w:color="auto"/>
          </w:divBdr>
        </w:div>
      </w:divsChild>
    </w:div>
    <w:div w:id="346907783">
      <w:bodyDiv w:val="1"/>
      <w:marLeft w:val="0"/>
      <w:marRight w:val="0"/>
      <w:marTop w:val="0"/>
      <w:marBottom w:val="0"/>
      <w:divBdr>
        <w:top w:val="none" w:sz="0" w:space="0" w:color="auto"/>
        <w:left w:val="none" w:sz="0" w:space="0" w:color="auto"/>
        <w:bottom w:val="none" w:sz="0" w:space="0" w:color="auto"/>
        <w:right w:val="none" w:sz="0" w:space="0" w:color="auto"/>
      </w:divBdr>
      <w:divsChild>
        <w:div w:id="701173411">
          <w:marLeft w:val="274"/>
          <w:marRight w:val="0"/>
          <w:marTop w:val="96"/>
          <w:marBottom w:val="0"/>
          <w:divBdr>
            <w:top w:val="none" w:sz="0" w:space="0" w:color="auto"/>
            <w:left w:val="none" w:sz="0" w:space="0" w:color="auto"/>
            <w:bottom w:val="none" w:sz="0" w:space="0" w:color="auto"/>
            <w:right w:val="none" w:sz="0" w:space="0" w:color="auto"/>
          </w:divBdr>
        </w:div>
      </w:divsChild>
    </w:div>
    <w:div w:id="360588930">
      <w:bodyDiv w:val="1"/>
      <w:marLeft w:val="0"/>
      <w:marRight w:val="0"/>
      <w:marTop w:val="0"/>
      <w:marBottom w:val="0"/>
      <w:divBdr>
        <w:top w:val="none" w:sz="0" w:space="0" w:color="auto"/>
        <w:left w:val="none" w:sz="0" w:space="0" w:color="auto"/>
        <w:bottom w:val="none" w:sz="0" w:space="0" w:color="auto"/>
        <w:right w:val="none" w:sz="0" w:space="0" w:color="auto"/>
      </w:divBdr>
      <w:divsChild>
        <w:div w:id="35862672">
          <w:marLeft w:val="274"/>
          <w:marRight w:val="0"/>
          <w:marTop w:val="96"/>
          <w:marBottom w:val="0"/>
          <w:divBdr>
            <w:top w:val="none" w:sz="0" w:space="0" w:color="auto"/>
            <w:left w:val="none" w:sz="0" w:space="0" w:color="auto"/>
            <w:bottom w:val="none" w:sz="0" w:space="0" w:color="auto"/>
            <w:right w:val="none" w:sz="0" w:space="0" w:color="auto"/>
          </w:divBdr>
        </w:div>
      </w:divsChild>
    </w:div>
    <w:div w:id="369885644">
      <w:bodyDiv w:val="1"/>
      <w:marLeft w:val="0"/>
      <w:marRight w:val="0"/>
      <w:marTop w:val="0"/>
      <w:marBottom w:val="0"/>
      <w:divBdr>
        <w:top w:val="none" w:sz="0" w:space="0" w:color="auto"/>
        <w:left w:val="none" w:sz="0" w:space="0" w:color="auto"/>
        <w:bottom w:val="none" w:sz="0" w:space="0" w:color="auto"/>
        <w:right w:val="none" w:sz="0" w:space="0" w:color="auto"/>
      </w:divBdr>
      <w:divsChild>
        <w:div w:id="788472778">
          <w:marLeft w:val="0"/>
          <w:marRight w:val="0"/>
          <w:marTop w:val="0"/>
          <w:marBottom w:val="0"/>
          <w:divBdr>
            <w:top w:val="none" w:sz="0" w:space="0" w:color="auto"/>
            <w:left w:val="none" w:sz="0" w:space="0" w:color="auto"/>
            <w:bottom w:val="none" w:sz="0" w:space="0" w:color="auto"/>
            <w:right w:val="none" w:sz="0" w:space="0" w:color="auto"/>
          </w:divBdr>
          <w:divsChild>
            <w:div w:id="2003771175">
              <w:marLeft w:val="-3180"/>
              <w:marRight w:val="0"/>
              <w:marTop w:val="45"/>
              <w:marBottom w:val="150"/>
              <w:divBdr>
                <w:top w:val="none" w:sz="0" w:space="0" w:color="auto"/>
                <w:left w:val="none" w:sz="0" w:space="0" w:color="auto"/>
                <w:bottom w:val="none" w:sz="0" w:space="0" w:color="auto"/>
                <w:right w:val="none" w:sz="0" w:space="0" w:color="auto"/>
              </w:divBdr>
              <w:divsChild>
                <w:div w:id="1708211811">
                  <w:marLeft w:val="3180"/>
                  <w:marRight w:val="0"/>
                  <w:marTop w:val="0"/>
                  <w:marBottom w:val="0"/>
                  <w:divBdr>
                    <w:top w:val="none" w:sz="0" w:space="0" w:color="auto"/>
                    <w:left w:val="none" w:sz="0" w:space="0" w:color="auto"/>
                    <w:bottom w:val="none" w:sz="0" w:space="0" w:color="auto"/>
                    <w:right w:val="none" w:sz="0" w:space="0" w:color="auto"/>
                  </w:divBdr>
                  <w:divsChild>
                    <w:div w:id="1382560848">
                      <w:marLeft w:val="0"/>
                      <w:marRight w:val="-3195"/>
                      <w:marTop w:val="0"/>
                      <w:marBottom w:val="0"/>
                      <w:divBdr>
                        <w:top w:val="none" w:sz="0" w:space="0" w:color="auto"/>
                        <w:left w:val="none" w:sz="0" w:space="0" w:color="auto"/>
                        <w:bottom w:val="none" w:sz="0" w:space="0" w:color="auto"/>
                        <w:right w:val="none" w:sz="0" w:space="0" w:color="auto"/>
                      </w:divBdr>
                      <w:divsChild>
                        <w:div w:id="522087967">
                          <w:marLeft w:val="0"/>
                          <w:marRight w:val="319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575090">
      <w:bodyDiv w:val="1"/>
      <w:marLeft w:val="0"/>
      <w:marRight w:val="0"/>
      <w:marTop w:val="0"/>
      <w:marBottom w:val="0"/>
      <w:divBdr>
        <w:top w:val="none" w:sz="0" w:space="0" w:color="auto"/>
        <w:left w:val="none" w:sz="0" w:space="0" w:color="auto"/>
        <w:bottom w:val="none" w:sz="0" w:space="0" w:color="auto"/>
        <w:right w:val="none" w:sz="0" w:space="0" w:color="auto"/>
      </w:divBdr>
    </w:div>
    <w:div w:id="438989881">
      <w:bodyDiv w:val="1"/>
      <w:marLeft w:val="0"/>
      <w:marRight w:val="0"/>
      <w:marTop w:val="0"/>
      <w:marBottom w:val="0"/>
      <w:divBdr>
        <w:top w:val="none" w:sz="0" w:space="0" w:color="auto"/>
        <w:left w:val="none" w:sz="0" w:space="0" w:color="auto"/>
        <w:bottom w:val="none" w:sz="0" w:space="0" w:color="auto"/>
        <w:right w:val="none" w:sz="0" w:space="0" w:color="auto"/>
      </w:divBdr>
      <w:divsChild>
        <w:div w:id="547836341">
          <w:marLeft w:val="274"/>
          <w:marRight w:val="0"/>
          <w:marTop w:val="96"/>
          <w:marBottom w:val="0"/>
          <w:divBdr>
            <w:top w:val="none" w:sz="0" w:space="0" w:color="auto"/>
            <w:left w:val="none" w:sz="0" w:space="0" w:color="auto"/>
            <w:bottom w:val="none" w:sz="0" w:space="0" w:color="auto"/>
            <w:right w:val="none" w:sz="0" w:space="0" w:color="auto"/>
          </w:divBdr>
        </w:div>
      </w:divsChild>
    </w:div>
    <w:div w:id="440346615">
      <w:bodyDiv w:val="1"/>
      <w:marLeft w:val="0"/>
      <w:marRight w:val="0"/>
      <w:marTop w:val="0"/>
      <w:marBottom w:val="0"/>
      <w:divBdr>
        <w:top w:val="none" w:sz="0" w:space="0" w:color="auto"/>
        <w:left w:val="none" w:sz="0" w:space="0" w:color="auto"/>
        <w:bottom w:val="none" w:sz="0" w:space="0" w:color="auto"/>
        <w:right w:val="none" w:sz="0" w:space="0" w:color="auto"/>
      </w:divBdr>
    </w:div>
    <w:div w:id="508718925">
      <w:bodyDiv w:val="1"/>
      <w:marLeft w:val="0"/>
      <w:marRight w:val="0"/>
      <w:marTop w:val="0"/>
      <w:marBottom w:val="0"/>
      <w:divBdr>
        <w:top w:val="none" w:sz="0" w:space="0" w:color="auto"/>
        <w:left w:val="none" w:sz="0" w:space="0" w:color="auto"/>
        <w:bottom w:val="none" w:sz="0" w:space="0" w:color="auto"/>
        <w:right w:val="none" w:sz="0" w:space="0" w:color="auto"/>
      </w:divBdr>
      <w:divsChild>
        <w:div w:id="366878693">
          <w:marLeft w:val="0"/>
          <w:marRight w:val="0"/>
          <w:marTop w:val="0"/>
          <w:marBottom w:val="0"/>
          <w:divBdr>
            <w:top w:val="none" w:sz="0" w:space="0" w:color="auto"/>
            <w:left w:val="none" w:sz="0" w:space="0" w:color="auto"/>
            <w:bottom w:val="none" w:sz="0" w:space="0" w:color="auto"/>
            <w:right w:val="none" w:sz="0" w:space="0" w:color="auto"/>
          </w:divBdr>
          <w:divsChild>
            <w:div w:id="226691413">
              <w:marLeft w:val="0"/>
              <w:marRight w:val="0"/>
              <w:marTop w:val="0"/>
              <w:marBottom w:val="0"/>
              <w:divBdr>
                <w:top w:val="none" w:sz="0" w:space="0" w:color="auto"/>
                <w:left w:val="none" w:sz="0" w:space="0" w:color="auto"/>
                <w:bottom w:val="none" w:sz="0" w:space="0" w:color="auto"/>
                <w:right w:val="none" w:sz="0" w:space="0" w:color="auto"/>
              </w:divBdr>
              <w:divsChild>
                <w:div w:id="1413088200">
                  <w:marLeft w:val="0"/>
                  <w:marRight w:val="0"/>
                  <w:marTop w:val="0"/>
                  <w:marBottom w:val="0"/>
                  <w:divBdr>
                    <w:top w:val="none" w:sz="0" w:space="0" w:color="auto"/>
                    <w:left w:val="none" w:sz="0" w:space="0" w:color="auto"/>
                    <w:bottom w:val="none" w:sz="0" w:space="0" w:color="auto"/>
                    <w:right w:val="none" w:sz="0" w:space="0" w:color="auto"/>
                  </w:divBdr>
                  <w:divsChild>
                    <w:div w:id="768043341">
                      <w:marLeft w:val="0"/>
                      <w:marRight w:val="0"/>
                      <w:marTop w:val="0"/>
                      <w:marBottom w:val="0"/>
                      <w:divBdr>
                        <w:top w:val="none" w:sz="0" w:space="0" w:color="auto"/>
                        <w:left w:val="none" w:sz="0" w:space="0" w:color="auto"/>
                        <w:bottom w:val="none" w:sz="0" w:space="0" w:color="auto"/>
                        <w:right w:val="none" w:sz="0" w:space="0" w:color="auto"/>
                      </w:divBdr>
                      <w:divsChild>
                        <w:div w:id="952445409">
                          <w:marLeft w:val="0"/>
                          <w:marRight w:val="0"/>
                          <w:marTop w:val="0"/>
                          <w:marBottom w:val="0"/>
                          <w:divBdr>
                            <w:top w:val="none" w:sz="0" w:space="0" w:color="auto"/>
                            <w:left w:val="none" w:sz="0" w:space="0" w:color="auto"/>
                            <w:bottom w:val="none" w:sz="0" w:space="0" w:color="auto"/>
                            <w:right w:val="none" w:sz="0" w:space="0" w:color="auto"/>
                          </w:divBdr>
                          <w:divsChild>
                            <w:div w:id="1745106542">
                              <w:marLeft w:val="0"/>
                              <w:marRight w:val="0"/>
                              <w:marTop w:val="0"/>
                              <w:marBottom w:val="0"/>
                              <w:divBdr>
                                <w:top w:val="none" w:sz="0" w:space="0" w:color="auto"/>
                                <w:left w:val="none" w:sz="0" w:space="0" w:color="auto"/>
                                <w:bottom w:val="none" w:sz="0" w:space="0" w:color="auto"/>
                                <w:right w:val="none" w:sz="0" w:space="0" w:color="auto"/>
                              </w:divBdr>
                              <w:divsChild>
                                <w:div w:id="1701468756">
                                  <w:marLeft w:val="0"/>
                                  <w:marRight w:val="0"/>
                                  <w:marTop w:val="0"/>
                                  <w:marBottom w:val="0"/>
                                  <w:divBdr>
                                    <w:top w:val="none" w:sz="0" w:space="0" w:color="auto"/>
                                    <w:left w:val="none" w:sz="0" w:space="0" w:color="auto"/>
                                    <w:bottom w:val="none" w:sz="0" w:space="0" w:color="auto"/>
                                    <w:right w:val="none" w:sz="0" w:space="0" w:color="auto"/>
                                  </w:divBdr>
                                  <w:divsChild>
                                    <w:div w:id="1851143968">
                                      <w:marLeft w:val="0"/>
                                      <w:marRight w:val="0"/>
                                      <w:marTop w:val="0"/>
                                      <w:marBottom w:val="0"/>
                                      <w:divBdr>
                                        <w:top w:val="none" w:sz="0" w:space="0" w:color="auto"/>
                                        <w:left w:val="none" w:sz="0" w:space="0" w:color="auto"/>
                                        <w:bottom w:val="none" w:sz="0" w:space="0" w:color="auto"/>
                                        <w:right w:val="none" w:sz="0" w:space="0" w:color="auto"/>
                                      </w:divBdr>
                                      <w:divsChild>
                                        <w:div w:id="1354570937">
                                          <w:marLeft w:val="0"/>
                                          <w:marRight w:val="0"/>
                                          <w:marTop w:val="0"/>
                                          <w:marBottom w:val="0"/>
                                          <w:divBdr>
                                            <w:top w:val="none" w:sz="0" w:space="0" w:color="auto"/>
                                            <w:left w:val="none" w:sz="0" w:space="0" w:color="auto"/>
                                            <w:bottom w:val="none" w:sz="0" w:space="0" w:color="auto"/>
                                            <w:right w:val="none" w:sz="0" w:space="0" w:color="auto"/>
                                          </w:divBdr>
                                          <w:divsChild>
                                            <w:div w:id="744692206">
                                              <w:marLeft w:val="0"/>
                                              <w:marRight w:val="0"/>
                                              <w:marTop w:val="0"/>
                                              <w:marBottom w:val="0"/>
                                              <w:divBdr>
                                                <w:top w:val="none" w:sz="0" w:space="0" w:color="auto"/>
                                                <w:left w:val="none" w:sz="0" w:space="0" w:color="auto"/>
                                                <w:bottom w:val="none" w:sz="0" w:space="0" w:color="auto"/>
                                                <w:right w:val="none" w:sz="0" w:space="0" w:color="auto"/>
                                              </w:divBdr>
                                              <w:divsChild>
                                                <w:div w:id="1602907845">
                                                  <w:marLeft w:val="0"/>
                                                  <w:marRight w:val="0"/>
                                                  <w:marTop w:val="0"/>
                                                  <w:marBottom w:val="0"/>
                                                  <w:divBdr>
                                                    <w:top w:val="none" w:sz="0" w:space="0" w:color="auto"/>
                                                    <w:left w:val="none" w:sz="0" w:space="0" w:color="auto"/>
                                                    <w:bottom w:val="none" w:sz="0" w:space="0" w:color="auto"/>
                                                    <w:right w:val="none" w:sz="0" w:space="0" w:color="auto"/>
                                                  </w:divBdr>
                                                  <w:divsChild>
                                                    <w:div w:id="1702395081">
                                                      <w:marLeft w:val="0"/>
                                                      <w:marRight w:val="0"/>
                                                      <w:marTop w:val="0"/>
                                                      <w:marBottom w:val="0"/>
                                                      <w:divBdr>
                                                        <w:top w:val="none" w:sz="0" w:space="0" w:color="auto"/>
                                                        <w:left w:val="none" w:sz="0" w:space="0" w:color="auto"/>
                                                        <w:bottom w:val="none" w:sz="0" w:space="0" w:color="auto"/>
                                                        <w:right w:val="none" w:sz="0" w:space="0" w:color="auto"/>
                                                      </w:divBdr>
                                                      <w:divsChild>
                                                        <w:div w:id="1664700084">
                                                          <w:marLeft w:val="0"/>
                                                          <w:marRight w:val="0"/>
                                                          <w:marTop w:val="0"/>
                                                          <w:marBottom w:val="0"/>
                                                          <w:divBdr>
                                                            <w:top w:val="none" w:sz="0" w:space="0" w:color="auto"/>
                                                            <w:left w:val="none" w:sz="0" w:space="0" w:color="auto"/>
                                                            <w:bottom w:val="none" w:sz="0" w:space="0" w:color="auto"/>
                                                            <w:right w:val="none" w:sz="0" w:space="0" w:color="auto"/>
                                                          </w:divBdr>
                                                          <w:divsChild>
                                                            <w:div w:id="119611223">
                                                              <w:marLeft w:val="0"/>
                                                              <w:marRight w:val="0"/>
                                                              <w:marTop w:val="0"/>
                                                              <w:marBottom w:val="0"/>
                                                              <w:divBdr>
                                                                <w:top w:val="none" w:sz="0" w:space="0" w:color="auto"/>
                                                                <w:left w:val="none" w:sz="0" w:space="0" w:color="auto"/>
                                                                <w:bottom w:val="none" w:sz="0" w:space="0" w:color="auto"/>
                                                                <w:right w:val="none" w:sz="0" w:space="0" w:color="auto"/>
                                                              </w:divBdr>
                                                              <w:divsChild>
                                                                <w:div w:id="443308465">
                                                                  <w:marLeft w:val="0"/>
                                                                  <w:marRight w:val="0"/>
                                                                  <w:marTop w:val="0"/>
                                                                  <w:marBottom w:val="0"/>
                                                                  <w:divBdr>
                                                                    <w:top w:val="none" w:sz="0" w:space="0" w:color="auto"/>
                                                                    <w:left w:val="none" w:sz="0" w:space="0" w:color="auto"/>
                                                                    <w:bottom w:val="none" w:sz="0" w:space="0" w:color="auto"/>
                                                                    <w:right w:val="none" w:sz="0" w:space="0" w:color="auto"/>
                                                                  </w:divBdr>
                                                                  <w:divsChild>
                                                                    <w:div w:id="927882020">
                                                                      <w:marLeft w:val="0"/>
                                                                      <w:marRight w:val="0"/>
                                                                      <w:marTop w:val="0"/>
                                                                      <w:marBottom w:val="0"/>
                                                                      <w:divBdr>
                                                                        <w:top w:val="none" w:sz="0" w:space="0" w:color="auto"/>
                                                                        <w:left w:val="none" w:sz="0" w:space="0" w:color="auto"/>
                                                                        <w:bottom w:val="none" w:sz="0" w:space="0" w:color="auto"/>
                                                                        <w:right w:val="none" w:sz="0" w:space="0" w:color="auto"/>
                                                                      </w:divBdr>
                                                                      <w:divsChild>
                                                                        <w:div w:id="1920752644">
                                                                          <w:marLeft w:val="300"/>
                                                                          <w:marRight w:val="0"/>
                                                                          <w:marTop w:val="0"/>
                                                                          <w:marBottom w:val="0"/>
                                                                          <w:divBdr>
                                                                            <w:top w:val="none" w:sz="0" w:space="0" w:color="auto"/>
                                                                            <w:left w:val="none" w:sz="0" w:space="0" w:color="auto"/>
                                                                            <w:bottom w:val="none" w:sz="0" w:space="0" w:color="auto"/>
                                                                            <w:right w:val="none" w:sz="0" w:space="0" w:color="auto"/>
                                                                          </w:divBdr>
                                                                          <w:divsChild>
                                                                            <w:div w:id="1702126225">
                                                                              <w:marLeft w:val="0"/>
                                                                              <w:marRight w:val="0"/>
                                                                              <w:marTop w:val="0"/>
                                                                              <w:marBottom w:val="0"/>
                                                                              <w:divBdr>
                                                                                <w:top w:val="none" w:sz="0" w:space="0" w:color="auto"/>
                                                                                <w:left w:val="none" w:sz="0" w:space="0" w:color="auto"/>
                                                                                <w:bottom w:val="none" w:sz="0" w:space="0" w:color="auto"/>
                                                                                <w:right w:val="none" w:sz="0" w:space="0" w:color="auto"/>
                                                                              </w:divBdr>
                                                                              <w:divsChild>
                                                                                <w:div w:id="110384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39557992">
      <w:bodyDiv w:val="1"/>
      <w:marLeft w:val="0"/>
      <w:marRight w:val="0"/>
      <w:marTop w:val="0"/>
      <w:marBottom w:val="0"/>
      <w:divBdr>
        <w:top w:val="none" w:sz="0" w:space="0" w:color="auto"/>
        <w:left w:val="none" w:sz="0" w:space="0" w:color="auto"/>
        <w:bottom w:val="none" w:sz="0" w:space="0" w:color="auto"/>
        <w:right w:val="none" w:sz="0" w:space="0" w:color="auto"/>
      </w:divBdr>
      <w:divsChild>
        <w:div w:id="1722822081">
          <w:marLeft w:val="274"/>
          <w:marRight w:val="0"/>
          <w:marTop w:val="115"/>
          <w:marBottom w:val="0"/>
          <w:divBdr>
            <w:top w:val="none" w:sz="0" w:space="0" w:color="auto"/>
            <w:left w:val="none" w:sz="0" w:space="0" w:color="auto"/>
            <w:bottom w:val="none" w:sz="0" w:space="0" w:color="auto"/>
            <w:right w:val="none" w:sz="0" w:space="0" w:color="auto"/>
          </w:divBdr>
        </w:div>
        <w:div w:id="817576812">
          <w:marLeft w:val="274"/>
          <w:marRight w:val="0"/>
          <w:marTop w:val="115"/>
          <w:marBottom w:val="0"/>
          <w:divBdr>
            <w:top w:val="none" w:sz="0" w:space="0" w:color="auto"/>
            <w:left w:val="none" w:sz="0" w:space="0" w:color="auto"/>
            <w:bottom w:val="none" w:sz="0" w:space="0" w:color="auto"/>
            <w:right w:val="none" w:sz="0" w:space="0" w:color="auto"/>
          </w:divBdr>
        </w:div>
        <w:div w:id="2139444443">
          <w:marLeft w:val="274"/>
          <w:marRight w:val="0"/>
          <w:marTop w:val="115"/>
          <w:marBottom w:val="0"/>
          <w:divBdr>
            <w:top w:val="none" w:sz="0" w:space="0" w:color="auto"/>
            <w:left w:val="none" w:sz="0" w:space="0" w:color="auto"/>
            <w:bottom w:val="none" w:sz="0" w:space="0" w:color="auto"/>
            <w:right w:val="none" w:sz="0" w:space="0" w:color="auto"/>
          </w:divBdr>
        </w:div>
        <w:div w:id="1432584008">
          <w:marLeft w:val="274"/>
          <w:marRight w:val="0"/>
          <w:marTop w:val="115"/>
          <w:marBottom w:val="0"/>
          <w:divBdr>
            <w:top w:val="none" w:sz="0" w:space="0" w:color="auto"/>
            <w:left w:val="none" w:sz="0" w:space="0" w:color="auto"/>
            <w:bottom w:val="none" w:sz="0" w:space="0" w:color="auto"/>
            <w:right w:val="none" w:sz="0" w:space="0" w:color="auto"/>
          </w:divBdr>
        </w:div>
        <w:div w:id="1361785776">
          <w:marLeft w:val="274"/>
          <w:marRight w:val="0"/>
          <w:marTop w:val="115"/>
          <w:marBottom w:val="0"/>
          <w:divBdr>
            <w:top w:val="none" w:sz="0" w:space="0" w:color="auto"/>
            <w:left w:val="none" w:sz="0" w:space="0" w:color="auto"/>
            <w:bottom w:val="none" w:sz="0" w:space="0" w:color="auto"/>
            <w:right w:val="none" w:sz="0" w:space="0" w:color="auto"/>
          </w:divBdr>
        </w:div>
        <w:div w:id="1948350291">
          <w:marLeft w:val="274"/>
          <w:marRight w:val="0"/>
          <w:marTop w:val="115"/>
          <w:marBottom w:val="0"/>
          <w:divBdr>
            <w:top w:val="none" w:sz="0" w:space="0" w:color="auto"/>
            <w:left w:val="none" w:sz="0" w:space="0" w:color="auto"/>
            <w:bottom w:val="none" w:sz="0" w:space="0" w:color="auto"/>
            <w:right w:val="none" w:sz="0" w:space="0" w:color="auto"/>
          </w:divBdr>
        </w:div>
        <w:div w:id="677387557">
          <w:marLeft w:val="274"/>
          <w:marRight w:val="0"/>
          <w:marTop w:val="115"/>
          <w:marBottom w:val="0"/>
          <w:divBdr>
            <w:top w:val="none" w:sz="0" w:space="0" w:color="auto"/>
            <w:left w:val="none" w:sz="0" w:space="0" w:color="auto"/>
            <w:bottom w:val="none" w:sz="0" w:space="0" w:color="auto"/>
            <w:right w:val="none" w:sz="0" w:space="0" w:color="auto"/>
          </w:divBdr>
        </w:div>
        <w:div w:id="431360465">
          <w:marLeft w:val="274"/>
          <w:marRight w:val="0"/>
          <w:marTop w:val="115"/>
          <w:marBottom w:val="0"/>
          <w:divBdr>
            <w:top w:val="none" w:sz="0" w:space="0" w:color="auto"/>
            <w:left w:val="none" w:sz="0" w:space="0" w:color="auto"/>
            <w:bottom w:val="none" w:sz="0" w:space="0" w:color="auto"/>
            <w:right w:val="none" w:sz="0" w:space="0" w:color="auto"/>
          </w:divBdr>
        </w:div>
        <w:div w:id="834536167">
          <w:marLeft w:val="274"/>
          <w:marRight w:val="0"/>
          <w:marTop w:val="115"/>
          <w:marBottom w:val="0"/>
          <w:divBdr>
            <w:top w:val="none" w:sz="0" w:space="0" w:color="auto"/>
            <w:left w:val="none" w:sz="0" w:space="0" w:color="auto"/>
            <w:bottom w:val="none" w:sz="0" w:space="0" w:color="auto"/>
            <w:right w:val="none" w:sz="0" w:space="0" w:color="auto"/>
          </w:divBdr>
        </w:div>
        <w:div w:id="41446012">
          <w:marLeft w:val="274"/>
          <w:marRight w:val="0"/>
          <w:marTop w:val="115"/>
          <w:marBottom w:val="0"/>
          <w:divBdr>
            <w:top w:val="none" w:sz="0" w:space="0" w:color="auto"/>
            <w:left w:val="none" w:sz="0" w:space="0" w:color="auto"/>
            <w:bottom w:val="none" w:sz="0" w:space="0" w:color="auto"/>
            <w:right w:val="none" w:sz="0" w:space="0" w:color="auto"/>
          </w:divBdr>
        </w:div>
        <w:div w:id="1915360472">
          <w:marLeft w:val="274"/>
          <w:marRight w:val="0"/>
          <w:marTop w:val="115"/>
          <w:marBottom w:val="0"/>
          <w:divBdr>
            <w:top w:val="none" w:sz="0" w:space="0" w:color="auto"/>
            <w:left w:val="none" w:sz="0" w:space="0" w:color="auto"/>
            <w:bottom w:val="none" w:sz="0" w:space="0" w:color="auto"/>
            <w:right w:val="none" w:sz="0" w:space="0" w:color="auto"/>
          </w:divBdr>
        </w:div>
      </w:divsChild>
    </w:div>
    <w:div w:id="581448154">
      <w:bodyDiv w:val="1"/>
      <w:marLeft w:val="0"/>
      <w:marRight w:val="0"/>
      <w:marTop w:val="0"/>
      <w:marBottom w:val="0"/>
      <w:divBdr>
        <w:top w:val="none" w:sz="0" w:space="0" w:color="auto"/>
        <w:left w:val="none" w:sz="0" w:space="0" w:color="auto"/>
        <w:bottom w:val="none" w:sz="0" w:space="0" w:color="auto"/>
        <w:right w:val="none" w:sz="0" w:space="0" w:color="auto"/>
      </w:divBdr>
    </w:div>
    <w:div w:id="713971012">
      <w:bodyDiv w:val="1"/>
      <w:marLeft w:val="0"/>
      <w:marRight w:val="0"/>
      <w:marTop w:val="0"/>
      <w:marBottom w:val="0"/>
      <w:divBdr>
        <w:top w:val="none" w:sz="0" w:space="0" w:color="auto"/>
        <w:left w:val="none" w:sz="0" w:space="0" w:color="auto"/>
        <w:bottom w:val="none" w:sz="0" w:space="0" w:color="auto"/>
        <w:right w:val="none" w:sz="0" w:space="0" w:color="auto"/>
      </w:divBdr>
    </w:div>
    <w:div w:id="721904419">
      <w:bodyDiv w:val="1"/>
      <w:marLeft w:val="0"/>
      <w:marRight w:val="0"/>
      <w:marTop w:val="0"/>
      <w:marBottom w:val="0"/>
      <w:divBdr>
        <w:top w:val="none" w:sz="0" w:space="0" w:color="auto"/>
        <w:left w:val="none" w:sz="0" w:space="0" w:color="auto"/>
        <w:bottom w:val="none" w:sz="0" w:space="0" w:color="auto"/>
        <w:right w:val="none" w:sz="0" w:space="0" w:color="auto"/>
      </w:divBdr>
    </w:div>
    <w:div w:id="743723013">
      <w:bodyDiv w:val="1"/>
      <w:marLeft w:val="0"/>
      <w:marRight w:val="0"/>
      <w:marTop w:val="0"/>
      <w:marBottom w:val="0"/>
      <w:divBdr>
        <w:top w:val="none" w:sz="0" w:space="0" w:color="auto"/>
        <w:left w:val="none" w:sz="0" w:space="0" w:color="auto"/>
        <w:bottom w:val="none" w:sz="0" w:space="0" w:color="auto"/>
        <w:right w:val="none" w:sz="0" w:space="0" w:color="auto"/>
      </w:divBdr>
    </w:div>
    <w:div w:id="752049634">
      <w:bodyDiv w:val="1"/>
      <w:marLeft w:val="0"/>
      <w:marRight w:val="0"/>
      <w:marTop w:val="0"/>
      <w:marBottom w:val="0"/>
      <w:divBdr>
        <w:top w:val="none" w:sz="0" w:space="0" w:color="auto"/>
        <w:left w:val="none" w:sz="0" w:space="0" w:color="auto"/>
        <w:bottom w:val="none" w:sz="0" w:space="0" w:color="auto"/>
        <w:right w:val="none" w:sz="0" w:space="0" w:color="auto"/>
      </w:divBdr>
      <w:divsChild>
        <w:div w:id="576280360">
          <w:marLeft w:val="274"/>
          <w:marRight w:val="0"/>
          <w:marTop w:val="115"/>
          <w:marBottom w:val="0"/>
          <w:divBdr>
            <w:top w:val="none" w:sz="0" w:space="0" w:color="auto"/>
            <w:left w:val="none" w:sz="0" w:space="0" w:color="auto"/>
            <w:bottom w:val="none" w:sz="0" w:space="0" w:color="auto"/>
            <w:right w:val="none" w:sz="0" w:space="0" w:color="auto"/>
          </w:divBdr>
        </w:div>
        <w:div w:id="1336109025">
          <w:marLeft w:val="274"/>
          <w:marRight w:val="0"/>
          <w:marTop w:val="115"/>
          <w:marBottom w:val="0"/>
          <w:divBdr>
            <w:top w:val="none" w:sz="0" w:space="0" w:color="auto"/>
            <w:left w:val="none" w:sz="0" w:space="0" w:color="auto"/>
            <w:bottom w:val="none" w:sz="0" w:space="0" w:color="auto"/>
            <w:right w:val="none" w:sz="0" w:space="0" w:color="auto"/>
          </w:divBdr>
        </w:div>
        <w:div w:id="808673332">
          <w:marLeft w:val="274"/>
          <w:marRight w:val="0"/>
          <w:marTop w:val="115"/>
          <w:marBottom w:val="0"/>
          <w:divBdr>
            <w:top w:val="none" w:sz="0" w:space="0" w:color="auto"/>
            <w:left w:val="none" w:sz="0" w:space="0" w:color="auto"/>
            <w:bottom w:val="none" w:sz="0" w:space="0" w:color="auto"/>
            <w:right w:val="none" w:sz="0" w:space="0" w:color="auto"/>
          </w:divBdr>
        </w:div>
        <w:div w:id="603196344">
          <w:marLeft w:val="274"/>
          <w:marRight w:val="0"/>
          <w:marTop w:val="115"/>
          <w:marBottom w:val="0"/>
          <w:divBdr>
            <w:top w:val="none" w:sz="0" w:space="0" w:color="auto"/>
            <w:left w:val="none" w:sz="0" w:space="0" w:color="auto"/>
            <w:bottom w:val="none" w:sz="0" w:space="0" w:color="auto"/>
            <w:right w:val="none" w:sz="0" w:space="0" w:color="auto"/>
          </w:divBdr>
        </w:div>
        <w:div w:id="143395882">
          <w:marLeft w:val="274"/>
          <w:marRight w:val="0"/>
          <w:marTop w:val="115"/>
          <w:marBottom w:val="0"/>
          <w:divBdr>
            <w:top w:val="none" w:sz="0" w:space="0" w:color="auto"/>
            <w:left w:val="none" w:sz="0" w:space="0" w:color="auto"/>
            <w:bottom w:val="none" w:sz="0" w:space="0" w:color="auto"/>
            <w:right w:val="none" w:sz="0" w:space="0" w:color="auto"/>
          </w:divBdr>
        </w:div>
      </w:divsChild>
    </w:div>
    <w:div w:id="921529702">
      <w:bodyDiv w:val="1"/>
      <w:marLeft w:val="0"/>
      <w:marRight w:val="0"/>
      <w:marTop w:val="360"/>
      <w:marBottom w:val="360"/>
      <w:divBdr>
        <w:top w:val="single" w:sz="6" w:space="18" w:color="F4F4F4"/>
        <w:left w:val="single" w:sz="6" w:space="18" w:color="F4F4F4"/>
        <w:bottom w:val="single" w:sz="6" w:space="18" w:color="F4F4F4"/>
        <w:right w:val="single" w:sz="6" w:space="18" w:color="F4F4F4"/>
      </w:divBdr>
      <w:divsChild>
        <w:div w:id="1586068537">
          <w:marLeft w:val="0"/>
          <w:marRight w:val="0"/>
          <w:marTop w:val="0"/>
          <w:marBottom w:val="0"/>
          <w:divBdr>
            <w:top w:val="none" w:sz="0" w:space="0" w:color="auto"/>
            <w:left w:val="none" w:sz="0" w:space="0" w:color="auto"/>
            <w:bottom w:val="none" w:sz="0" w:space="0" w:color="auto"/>
            <w:right w:val="none" w:sz="0" w:space="0" w:color="auto"/>
          </w:divBdr>
          <w:divsChild>
            <w:div w:id="483357603">
              <w:marLeft w:val="0"/>
              <w:marRight w:val="0"/>
              <w:marTop w:val="0"/>
              <w:marBottom w:val="0"/>
              <w:divBdr>
                <w:top w:val="none" w:sz="0" w:space="0" w:color="auto"/>
                <w:left w:val="none" w:sz="0" w:space="0" w:color="auto"/>
                <w:bottom w:val="none" w:sz="0" w:space="0" w:color="auto"/>
                <w:right w:val="none" w:sz="0" w:space="0" w:color="auto"/>
              </w:divBdr>
              <w:divsChild>
                <w:div w:id="1456560015">
                  <w:marLeft w:val="0"/>
                  <w:marRight w:val="0"/>
                  <w:marTop w:val="0"/>
                  <w:marBottom w:val="0"/>
                  <w:divBdr>
                    <w:top w:val="none" w:sz="0" w:space="0" w:color="auto"/>
                    <w:left w:val="none" w:sz="0" w:space="0" w:color="auto"/>
                    <w:bottom w:val="none" w:sz="0" w:space="0" w:color="auto"/>
                    <w:right w:val="none" w:sz="0" w:space="0" w:color="auto"/>
                  </w:divBdr>
                  <w:divsChild>
                    <w:div w:id="183822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6013403">
      <w:bodyDiv w:val="1"/>
      <w:marLeft w:val="0"/>
      <w:marRight w:val="0"/>
      <w:marTop w:val="0"/>
      <w:marBottom w:val="0"/>
      <w:divBdr>
        <w:top w:val="none" w:sz="0" w:space="0" w:color="auto"/>
        <w:left w:val="none" w:sz="0" w:space="0" w:color="auto"/>
        <w:bottom w:val="none" w:sz="0" w:space="0" w:color="auto"/>
        <w:right w:val="none" w:sz="0" w:space="0" w:color="auto"/>
      </w:divBdr>
      <w:divsChild>
        <w:div w:id="1024407043">
          <w:marLeft w:val="0"/>
          <w:marRight w:val="0"/>
          <w:marTop w:val="100"/>
          <w:marBottom w:val="15"/>
          <w:divBdr>
            <w:top w:val="none" w:sz="0" w:space="0" w:color="auto"/>
            <w:left w:val="none" w:sz="0" w:space="0" w:color="auto"/>
            <w:bottom w:val="none" w:sz="0" w:space="0" w:color="auto"/>
            <w:right w:val="none" w:sz="0" w:space="0" w:color="auto"/>
          </w:divBdr>
          <w:divsChild>
            <w:div w:id="962075248">
              <w:marLeft w:val="0"/>
              <w:marRight w:val="0"/>
              <w:marTop w:val="100"/>
              <w:marBottom w:val="100"/>
              <w:divBdr>
                <w:top w:val="none" w:sz="0" w:space="0" w:color="auto"/>
                <w:left w:val="none" w:sz="0" w:space="0" w:color="auto"/>
                <w:bottom w:val="none" w:sz="0" w:space="0" w:color="auto"/>
                <w:right w:val="none" w:sz="0" w:space="0" w:color="auto"/>
              </w:divBdr>
              <w:divsChild>
                <w:div w:id="150025221">
                  <w:marLeft w:val="0"/>
                  <w:marRight w:val="0"/>
                  <w:marTop w:val="225"/>
                  <w:marBottom w:val="0"/>
                  <w:divBdr>
                    <w:top w:val="none" w:sz="0" w:space="0" w:color="auto"/>
                    <w:left w:val="none" w:sz="0" w:space="0" w:color="auto"/>
                    <w:bottom w:val="none" w:sz="0" w:space="0" w:color="auto"/>
                    <w:right w:val="none" w:sz="0" w:space="0" w:color="auto"/>
                  </w:divBdr>
                  <w:divsChild>
                    <w:div w:id="1674800886">
                      <w:marLeft w:val="0"/>
                      <w:marRight w:val="0"/>
                      <w:marTop w:val="0"/>
                      <w:marBottom w:val="0"/>
                      <w:divBdr>
                        <w:top w:val="none" w:sz="0" w:space="0" w:color="auto"/>
                        <w:left w:val="none" w:sz="0" w:space="0" w:color="auto"/>
                        <w:bottom w:val="none" w:sz="0" w:space="0" w:color="auto"/>
                        <w:right w:val="none" w:sz="0" w:space="0" w:color="auto"/>
                      </w:divBdr>
                      <w:divsChild>
                        <w:div w:id="1047529702">
                          <w:marLeft w:val="0"/>
                          <w:marRight w:val="0"/>
                          <w:marTop w:val="0"/>
                          <w:marBottom w:val="0"/>
                          <w:divBdr>
                            <w:top w:val="none" w:sz="0" w:space="0" w:color="auto"/>
                            <w:left w:val="none" w:sz="0" w:space="0" w:color="auto"/>
                            <w:bottom w:val="none" w:sz="0" w:space="0" w:color="auto"/>
                            <w:right w:val="none" w:sz="0" w:space="0" w:color="auto"/>
                          </w:divBdr>
                          <w:divsChild>
                            <w:div w:id="703598298">
                              <w:marLeft w:val="0"/>
                              <w:marRight w:val="0"/>
                              <w:marTop w:val="0"/>
                              <w:marBottom w:val="0"/>
                              <w:divBdr>
                                <w:top w:val="none" w:sz="0" w:space="0" w:color="auto"/>
                                <w:left w:val="none" w:sz="0" w:space="0" w:color="auto"/>
                                <w:bottom w:val="none" w:sz="0" w:space="0" w:color="auto"/>
                                <w:right w:val="none" w:sz="0" w:space="0" w:color="auto"/>
                              </w:divBdr>
                              <w:divsChild>
                                <w:div w:id="80682431">
                                  <w:marLeft w:val="0"/>
                                  <w:marRight w:val="0"/>
                                  <w:marTop w:val="0"/>
                                  <w:marBottom w:val="0"/>
                                  <w:divBdr>
                                    <w:top w:val="none" w:sz="0" w:space="0" w:color="auto"/>
                                    <w:left w:val="none" w:sz="0" w:space="0" w:color="auto"/>
                                    <w:bottom w:val="none" w:sz="0" w:space="0" w:color="auto"/>
                                    <w:right w:val="none" w:sz="0" w:space="0" w:color="auto"/>
                                  </w:divBdr>
                                  <w:divsChild>
                                    <w:div w:id="1984658287">
                                      <w:marLeft w:val="0"/>
                                      <w:marRight w:val="0"/>
                                      <w:marTop w:val="0"/>
                                      <w:marBottom w:val="0"/>
                                      <w:divBdr>
                                        <w:top w:val="none" w:sz="0" w:space="0" w:color="auto"/>
                                        <w:left w:val="none" w:sz="0" w:space="0" w:color="auto"/>
                                        <w:bottom w:val="none" w:sz="0" w:space="0" w:color="auto"/>
                                        <w:right w:val="none" w:sz="0" w:space="0" w:color="auto"/>
                                      </w:divBdr>
                                      <w:divsChild>
                                        <w:div w:id="1287472363">
                                          <w:marLeft w:val="0"/>
                                          <w:marRight w:val="0"/>
                                          <w:marTop w:val="0"/>
                                          <w:marBottom w:val="0"/>
                                          <w:divBdr>
                                            <w:top w:val="single" w:sz="6" w:space="5" w:color="E4E4E4"/>
                                            <w:left w:val="none" w:sz="0" w:space="0" w:color="auto"/>
                                            <w:bottom w:val="none" w:sz="0" w:space="0" w:color="auto"/>
                                            <w:right w:val="none" w:sz="0" w:space="0" w:color="auto"/>
                                          </w:divBdr>
                                          <w:divsChild>
                                            <w:div w:id="2053115500">
                                              <w:marLeft w:val="0"/>
                                              <w:marRight w:val="0"/>
                                              <w:marTop w:val="0"/>
                                              <w:marBottom w:val="0"/>
                                              <w:divBdr>
                                                <w:top w:val="none" w:sz="0" w:space="0" w:color="auto"/>
                                                <w:left w:val="none" w:sz="0" w:space="0" w:color="auto"/>
                                                <w:bottom w:val="none" w:sz="0" w:space="0" w:color="auto"/>
                                                <w:right w:val="none" w:sz="0" w:space="0" w:color="auto"/>
                                              </w:divBdr>
                                              <w:divsChild>
                                                <w:div w:id="909538896">
                                                  <w:marLeft w:val="0"/>
                                                  <w:marRight w:val="0"/>
                                                  <w:marTop w:val="0"/>
                                                  <w:marBottom w:val="0"/>
                                                  <w:divBdr>
                                                    <w:top w:val="none" w:sz="0" w:space="0" w:color="auto"/>
                                                    <w:left w:val="none" w:sz="0" w:space="0" w:color="auto"/>
                                                    <w:bottom w:val="none" w:sz="0" w:space="0" w:color="auto"/>
                                                    <w:right w:val="none" w:sz="0" w:space="0" w:color="auto"/>
                                                  </w:divBdr>
                                                  <w:divsChild>
                                                    <w:div w:id="1870147789">
                                                      <w:marLeft w:val="0"/>
                                                      <w:marRight w:val="0"/>
                                                      <w:marTop w:val="0"/>
                                                      <w:marBottom w:val="0"/>
                                                      <w:divBdr>
                                                        <w:top w:val="none" w:sz="0" w:space="0" w:color="auto"/>
                                                        <w:left w:val="none" w:sz="0" w:space="0" w:color="auto"/>
                                                        <w:bottom w:val="none" w:sz="0" w:space="0" w:color="auto"/>
                                                        <w:right w:val="none" w:sz="0" w:space="0" w:color="auto"/>
                                                      </w:divBdr>
                                                      <w:divsChild>
                                                        <w:div w:id="1708483917">
                                                          <w:marLeft w:val="0"/>
                                                          <w:marRight w:val="0"/>
                                                          <w:marTop w:val="0"/>
                                                          <w:marBottom w:val="0"/>
                                                          <w:divBdr>
                                                            <w:top w:val="none" w:sz="0" w:space="0" w:color="auto"/>
                                                            <w:left w:val="none" w:sz="0" w:space="0" w:color="auto"/>
                                                            <w:bottom w:val="none" w:sz="0" w:space="0" w:color="auto"/>
                                                            <w:right w:val="none" w:sz="0" w:space="0" w:color="auto"/>
                                                          </w:divBdr>
                                                          <w:divsChild>
                                                            <w:div w:id="246229935">
                                                              <w:marLeft w:val="0"/>
                                                              <w:marRight w:val="0"/>
                                                              <w:marTop w:val="0"/>
                                                              <w:marBottom w:val="0"/>
                                                              <w:divBdr>
                                                                <w:top w:val="none" w:sz="0" w:space="0" w:color="auto"/>
                                                                <w:left w:val="none" w:sz="0" w:space="0" w:color="auto"/>
                                                                <w:bottom w:val="none" w:sz="0" w:space="0" w:color="auto"/>
                                                                <w:right w:val="none" w:sz="0" w:space="0" w:color="auto"/>
                                                              </w:divBdr>
                                                              <w:divsChild>
                                                                <w:div w:id="736590240">
                                                                  <w:marLeft w:val="0"/>
                                                                  <w:marRight w:val="0"/>
                                                                  <w:marTop w:val="0"/>
                                                                  <w:marBottom w:val="0"/>
                                                                  <w:divBdr>
                                                                    <w:top w:val="none" w:sz="0" w:space="0" w:color="auto"/>
                                                                    <w:left w:val="none" w:sz="0" w:space="0" w:color="auto"/>
                                                                    <w:bottom w:val="none" w:sz="0" w:space="0" w:color="auto"/>
                                                                    <w:right w:val="none" w:sz="0" w:space="0" w:color="auto"/>
                                                                  </w:divBdr>
                                                                  <w:divsChild>
                                                                    <w:div w:id="1581674852">
                                                                      <w:marLeft w:val="0"/>
                                                                      <w:marRight w:val="0"/>
                                                                      <w:marTop w:val="0"/>
                                                                      <w:marBottom w:val="0"/>
                                                                      <w:divBdr>
                                                                        <w:top w:val="none" w:sz="0" w:space="0" w:color="auto"/>
                                                                        <w:left w:val="none" w:sz="0" w:space="0" w:color="auto"/>
                                                                        <w:bottom w:val="none" w:sz="0" w:space="0" w:color="auto"/>
                                                                        <w:right w:val="none" w:sz="0" w:space="0" w:color="auto"/>
                                                                      </w:divBdr>
                                                                    </w:div>
                                                                  </w:divsChild>
                                                                </w:div>
                                                                <w:div w:id="875703290">
                                                                  <w:marLeft w:val="0"/>
                                                                  <w:marRight w:val="0"/>
                                                                  <w:marTop w:val="0"/>
                                                                  <w:marBottom w:val="0"/>
                                                                  <w:divBdr>
                                                                    <w:top w:val="none" w:sz="0" w:space="0" w:color="auto"/>
                                                                    <w:left w:val="none" w:sz="0" w:space="0" w:color="auto"/>
                                                                    <w:bottom w:val="none" w:sz="0" w:space="0" w:color="auto"/>
                                                                    <w:right w:val="none" w:sz="0" w:space="0" w:color="auto"/>
                                                                  </w:divBdr>
                                                                  <w:divsChild>
                                                                    <w:div w:id="142819807">
                                                                      <w:marLeft w:val="0"/>
                                                                      <w:marRight w:val="0"/>
                                                                      <w:marTop w:val="0"/>
                                                                      <w:marBottom w:val="0"/>
                                                                      <w:divBdr>
                                                                        <w:top w:val="none" w:sz="0" w:space="0" w:color="auto"/>
                                                                        <w:left w:val="none" w:sz="0" w:space="0" w:color="auto"/>
                                                                        <w:bottom w:val="none" w:sz="0" w:space="0" w:color="auto"/>
                                                                        <w:right w:val="none" w:sz="0" w:space="0" w:color="auto"/>
                                                                      </w:divBdr>
                                                                    </w:div>
                                                                  </w:divsChild>
                                                                </w:div>
                                                                <w:div w:id="586690814">
                                                                  <w:marLeft w:val="0"/>
                                                                  <w:marRight w:val="0"/>
                                                                  <w:marTop w:val="0"/>
                                                                  <w:marBottom w:val="0"/>
                                                                  <w:divBdr>
                                                                    <w:top w:val="none" w:sz="0" w:space="0" w:color="auto"/>
                                                                    <w:left w:val="none" w:sz="0" w:space="0" w:color="auto"/>
                                                                    <w:bottom w:val="none" w:sz="0" w:space="0" w:color="auto"/>
                                                                    <w:right w:val="none" w:sz="0" w:space="0" w:color="auto"/>
                                                                  </w:divBdr>
                                                                  <w:divsChild>
                                                                    <w:div w:id="76750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38373859">
      <w:bodyDiv w:val="1"/>
      <w:marLeft w:val="0"/>
      <w:marRight w:val="0"/>
      <w:marTop w:val="0"/>
      <w:marBottom w:val="0"/>
      <w:divBdr>
        <w:top w:val="none" w:sz="0" w:space="0" w:color="auto"/>
        <w:left w:val="none" w:sz="0" w:space="0" w:color="auto"/>
        <w:bottom w:val="none" w:sz="0" w:space="0" w:color="auto"/>
        <w:right w:val="none" w:sz="0" w:space="0" w:color="auto"/>
      </w:divBdr>
    </w:div>
    <w:div w:id="960263879">
      <w:bodyDiv w:val="1"/>
      <w:marLeft w:val="0"/>
      <w:marRight w:val="0"/>
      <w:marTop w:val="0"/>
      <w:marBottom w:val="0"/>
      <w:divBdr>
        <w:top w:val="none" w:sz="0" w:space="0" w:color="auto"/>
        <w:left w:val="none" w:sz="0" w:space="0" w:color="auto"/>
        <w:bottom w:val="none" w:sz="0" w:space="0" w:color="auto"/>
        <w:right w:val="none" w:sz="0" w:space="0" w:color="auto"/>
      </w:divBdr>
      <w:divsChild>
        <w:div w:id="1747603436">
          <w:marLeft w:val="274"/>
          <w:marRight w:val="0"/>
          <w:marTop w:val="115"/>
          <w:marBottom w:val="0"/>
          <w:divBdr>
            <w:top w:val="none" w:sz="0" w:space="0" w:color="auto"/>
            <w:left w:val="none" w:sz="0" w:space="0" w:color="auto"/>
            <w:bottom w:val="none" w:sz="0" w:space="0" w:color="auto"/>
            <w:right w:val="none" w:sz="0" w:space="0" w:color="auto"/>
          </w:divBdr>
        </w:div>
        <w:div w:id="537474757">
          <w:marLeft w:val="274"/>
          <w:marRight w:val="0"/>
          <w:marTop w:val="115"/>
          <w:marBottom w:val="0"/>
          <w:divBdr>
            <w:top w:val="none" w:sz="0" w:space="0" w:color="auto"/>
            <w:left w:val="none" w:sz="0" w:space="0" w:color="auto"/>
            <w:bottom w:val="none" w:sz="0" w:space="0" w:color="auto"/>
            <w:right w:val="none" w:sz="0" w:space="0" w:color="auto"/>
          </w:divBdr>
        </w:div>
        <w:div w:id="1749225327">
          <w:marLeft w:val="274"/>
          <w:marRight w:val="0"/>
          <w:marTop w:val="115"/>
          <w:marBottom w:val="0"/>
          <w:divBdr>
            <w:top w:val="none" w:sz="0" w:space="0" w:color="auto"/>
            <w:left w:val="none" w:sz="0" w:space="0" w:color="auto"/>
            <w:bottom w:val="none" w:sz="0" w:space="0" w:color="auto"/>
            <w:right w:val="none" w:sz="0" w:space="0" w:color="auto"/>
          </w:divBdr>
        </w:div>
        <w:div w:id="595603316">
          <w:marLeft w:val="274"/>
          <w:marRight w:val="0"/>
          <w:marTop w:val="115"/>
          <w:marBottom w:val="0"/>
          <w:divBdr>
            <w:top w:val="none" w:sz="0" w:space="0" w:color="auto"/>
            <w:left w:val="none" w:sz="0" w:space="0" w:color="auto"/>
            <w:bottom w:val="none" w:sz="0" w:space="0" w:color="auto"/>
            <w:right w:val="none" w:sz="0" w:space="0" w:color="auto"/>
          </w:divBdr>
        </w:div>
        <w:div w:id="494027827">
          <w:marLeft w:val="274"/>
          <w:marRight w:val="0"/>
          <w:marTop w:val="115"/>
          <w:marBottom w:val="0"/>
          <w:divBdr>
            <w:top w:val="none" w:sz="0" w:space="0" w:color="auto"/>
            <w:left w:val="none" w:sz="0" w:space="0" w:color="auto"/>
            <w:bottom w:val="none" w:sz="0" w:space="0" w:color="auto"/>
            <w:right w:val="none" w:sz="0" w:space="0" w:color="auto"/>
          </w:divBdr>
        </w:div>
        <w:div w:id="96488144">
          <w:marLeft w:val="274"/>
          <w:marRight w:val="0"/>
          <w:marTop w:val="115"/>
          <w:marBottom w:val="0"/>
          <w:divBdr>
            <w:top w:val="none" w:sz="0" w:space="0" w:color="auto"/>
            <w:left w:val="none" w:sz="0" w:space="0" w:color="auto"/>
            <w:bottom w:val="none" w:sz="0" w:space="0" w:color="auto"/>
            <w:right w:val="none" w:sz="0" w:space="0" w:color="auto"/>
          </w:divBdr>
        </w:div>
      </w:divsChild>
    </w:div>
    <w:div w:id="987175446">
      <w:bodyDiv w:val="1"/>
      <w:marLeft w:val="0"/>
      <w:marRight w:val="0"/>
      <w:marTop w:val="0"/>
      <w:marBottom w:val="0"/>
      <w:divBdr>
        <w:top w:val="none" w:sz="0" w:space="0" w:color="auto"/>
        <w:left w:val="none" w:sz="0" w:space="0" w:color="auto"/>
        <w:bottom w:val="none" w:sz="0" w:space="0" w:color="auto"/>
        <w:right w:val="none" w:sz="0" w:space="0" w:color="auto"/>
      </w:divBdr>
      <w:divsChild>
        <w:div w:id="1127234455">
          <w:marLeft w:val="0"/>
          <w:marRight w:val="0"/>
          <w:marTop w:val="100"/>
          <w:marBottom w:val="100"/>
          <w:divBdr>
            <w:top w:val="none" w:sz="0" w:space="0" w:color="auto"/>
            <w:left w:val="none" w:sz="0" w:space="0" w:color="auto"/>
            <w:bottom w:val="none" w:sz="0" w:space="0" w:color="auto"/>
            <w:right w:val="none" w:sz="0" w:space="0" w:color="auto"/>
          </w:divBdr>
          <w:divsChild>
            <w:div w:id="471604034">
              <w:marLeft w:val="0"/>
              <w:marRight w:val="0"/>
              <w:marTop w:val="0"/>
              <w:marBottom w:val="150"/>
              <w:divBdr>
                <w:top w:val="none" w:sz="0" w:space="0" w:color="auto"/>
                <w:left w:val="none" w:sz="0" w:space="0" w:color="auto"/>
                <w:bottom w:val="none" w:sz="0" w:space="0" w:color="auto"/>
                <w:right w:val="none" w:sz="0" w:space="0" w:color="auto"/>
              </w:divBdr>
              <w:divsChild>
                <w:div w:id="191916550">
                  <w:marLeft w:val="0"/>
                  <w:marRight w:val="0"/>
                  <w:marTop w:val="0"/>
                  <w:marBottom w:val="0"/>
                  <w:divBdr>
                    <w:top w:val="none" w:sz="0" w:space="0" w:color="auto"/>
                    <w:left w:val="none" w:sz="0" w:space="0" w:color="auto"/>
                    <w:bottom w:val="none" w:sz="0" w:space="0" w:color="auto"/>
                    <w:right w:val="none" w:sz="0" w:space="0" w:color="auto"/>
                  </w:divBdr>
                  <w:divsChild>
                    <w:div w:id="7438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704089">
      <w:bodyDiv w:val="1"/>
      <w:marLeft w:val="0"/>
      <w:marRight w:val="0"/>
      <w:marTop w:val="0"/>
      <w:marBottom w:val="0"/>
      <w:divBdr>
        <w:top w:val="none" w:sz="0" w:space="0" w:color="auto"/>
        <w:left w:val="none" w:sz="0" w:space="0" w:color="auto"/>
        <w:bottom w:val="none" w:sz="0" w:space="0" w:color="auto"/>
        <w:right w:val="none" w:sz="0" w:space="0" w:color="auto"/>
      </w:divBdr>
      <w:divsChild>
        <w:div w:id="1682048055">
          <w:marLeft w:val="403"/>
          <w:marRight w:val="0"/>
          <w:marTop w:val="0"/>
          <w:marBottom w:val="0"/>
          <w:divBdr>
            <w:top w:val="none" w:sz="0" w:space="0" w:color="auto"/>
            <w:left w:val="none" w:sz="0" w:space="0" w:color="auto"/>
            <w:bottom w:val="none" w:sz="0" w:space="0" w:color="auto"/>
            <w:right w:val="none" w:sz="0" w:space="0" w:color="auto"/>
          </w:divBdr>
        </w:div>
      </w:divsChild>
    </w:div>
    <w:div w:id="997925389">
      <w:bodyDiv w:val="1"/>
      <w:marLeft w:val="0"/>
      <w:marRight w:val="0"/>
      <w:marTop w:val="0"/>
      <w:marBottom w:val="0"/>
      <w:divBdr>
        <w:top w:val="none" w:sz="0" w:space="0" w:color="auto"/>
        <w:left w:val="none" w:sz="0" w:space="0" w:color="auto"/>
        <w:bottom w:val="none" w:sz="0" w:space="0" w:color="auto"/>
        <w:right w:val="none" w:sz="0" w:space="0" w:color="auto"/>
      </w:divBdr>
    </w:div>
    <w:div w:id="1009064596">
      <w:bodyDiv w:val="1"/>
      <w:marLeft w:val="0"/>
      <w:marRight w:val="0"/>
      <w:marTop w:val="0"/>
      <w:marBottom w:val="0"/>
      <w:divBdr>
        <w:top w:val="none" w:sz="0" w:space="0" w:color="auto"/>
        <w:left w:val="none" w:sz="0" w:space="0" w:color="auto"/>
        <w:bottom w:val="none" w:sz="0" w:space="0" w:color="auto"/>
        <w:right w:val="none" w:sz="0" w:space="0" w:color="auto"/>
      </w:divBdr>
      <w:divsChild>
        <w:div w:id="1858955963">
          <w:marLeft w:val="274"/>
          <w:marRight w:val="0"/>
          <w:marTop w:val="96"/>
          <w:marBottom w:val="0"/>
          <w:divBdr>
            <w:top w:val="none" w:sz="0" w:space="0" w:color="auto"/>
            <w:left w:val="none" w:sz="0" w:space="0" w:color="auto"/>
            <w:bottom w:val="none" w:sz="0" w:space="0" w:color="auto"/>
            <w:right w:val="none" w:sz="0" w:space="0" w:color="auto"/>
          </w:divBdr>
        </w:div>
      </w:divsChild>
    </w:div>
    <w:div w:id="1026445702">
      <w:bodyDiv w:val="1"/>
      <w:marLeft w:val="0"/>
      <w:marRight w:val="0"/>
      <w:marTop w:val="0"/>
      <w:marBottom w:val="0"/>
      <w:divBdr>
        <w:top w:val="none" w:sz="0" w:space="0" w:color="auto"/>
        <w:left w:val="none" w:sz="0" w:space="0" w:color="auto"/>
        <w:bottom w:val="none" w:sz="0" w:space="0" w:color="auto"/>
        <w:right w:val="none" w:sz="0" w:space="0" w:color="auto"/>
      </w:divBdr>
    </w:div>
    <w:div w:id="1077819961">
      <w:bodyDiv w:val="1"/>
      <w:marLeft w:val="0"/>
      <w:marRight w:val="0"/>
      <w:marTop w:val="0"/>
      <w:marBottom w:val="0"/>
      <w:divBdr>
        <w:top w:val="none" w:sz="0" w:space="0" w:color="auto"/>
        <w:left w:val="none" w:sz="0" w:space="0" w:color="auto"/>
        <w:bottom w:val="none" w:sz="0" w:space="0" w:color="auto"/>
        <w:right w:val="none" w:sz="0" w:space="0" w:color="auto"/>
      </w:divBdr>
    </w:div>
    <w:div w:id="1147167378">
      <w:bodyDiv w:val="1"/>
      <w:marLeft w:val="0"/>
      <w:marRight w:val="0"/>
      <w:marTop w:val="0"/>
      <w:marBottom w:val="0"/>
      <w:divBdr>
        <w:top w:val="none" w:sz="0" w:space="0" w:color="auto"/>
        <w:left w:val="none" w:sz="0" w:space="0" w:color="auto"/>
        <w:bottom w:val="none" w:sz="0" w:space="0" w:color="auto"/>
        <w:right w:val="none" w:sz="0" w:space="0" w:color="auto"/>
      </w:divBdr>
      <w:divsChild>
        <w:div w:id="599796287">
          <w:marLeft w:val="0"/>
          <w:marRight w:val="0"/>
          <w:marTop w:val="0"/>
          <w:marBottom w:val="0"/>
          <w:divBdr>
            <w:top w:val="none" w:sz="0" w:space="0" w:color="auto"/>
            <w:left w:val="none" w:sz="0" w:space="0" w:color="auto"/>
            <w:bottom w:val="none" w:sz="0" w:space="0" w:color="auto"/>
            <w:right w:val="none" w:sz="0" w:space="0" w:color="auto"/>
          </w:divBdr>
          <w:divsChild>
            <w:div w:id="1841577545">
              <w:marLeft w:val="0"/>
              <w:marRight w:val="0"/>
              <w:marTop w:val="0"/>
              <w:marBottom w:val="0"/>
              <w:divBdr>
                <w:top w:val="none" w:sz="0" w:space="0" w:color="auto"/>
                <w:left w:val="none" w:sz="0" w:space="0" w:color="auto"/>
                <w:bottom w:val="none" w:sz="0" w:space="0" w:color="auto"/>
                <w:right w:val="none" w:sz="0" w:space="0" w:color="auto"/>
              </w:divBdr>
              <w:divsChild>
                <w:div w:id="6509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649874">
      <w:bodyDiv w:val="1"/>
      <w:marLeft w:val="0"/>
      <w:marRight w:val="0"/>
      <w:marTop w:val="0"/>
      <w:marBottom w:val="0"/>
      <w:divBdr>
        <w:top w:val="none" w:sz="0" w:space="0" w:color="auto"/>
        <w:left w:val="none" w:sz="0" w:space="0" w:color="auto"/>
        <w:bottom w:val="none" w:sz="0" w:space="0" w:color="auto"/>
        <w:right w:val="none" w:sz="0" w:space="0" w:color="auto"/>
      </w:divBdr>
      <w:divsChild>
        <w:div w:id="59794111">
          <w:marLeft w:val="274"/>
          <w:marRight w:val="0"/>
          <w:marTop w:val="115"/>
          <w:marBottom w:val="0"/>
          <w:divBdr>
            <w:top w:val="none" w:sz="0" w:space="0" w:color="auto"/>
            <w:left w:val="none" w:sz="0" w:space="0" w:color="auto"/>
            <w:bottom w:val="none" w:sz="0" w:space="0" w:color="auto"/>
            <w:right w:val="none" w:sz="0" w:space="0" w:color="auto"/>
          </w:divBdr>
        </w:div>
        <w:div w:id="1342274988">
          <w:marLeft w:val="274"/>
          <w:marRight w:val="0"/>
          <w:marTop w:val="115"/>
          <w:marBottom w:val="0"/>
          <w:divBdr>
            <w:top w:val="none" w:sz="0" w:space="0" w:color="auto"/>
            <w:left w:val="none" w:sz="0" w:space="0" w:color="auto"/>
            <w:bottom w:val="none" w:sz="0" w:space="0" w:color="auto"/>
            <w:right w:val="none" w:sz="0" w:space="0" w:color="auto"/>
          </w:divBdr>
        </w:div>
        <w:div w:id="1429960551">
          <w:marLeft w:val="274"/>
          <w:marRight w:val="0"/>
          <w:marTop w:val="115"/>
          <w:marBottom w:val="0"/>
          <w:divBdr>
            <w:top w:val="none" w:sz="0" w:space="0" w:color="auto"/>
            <w:left w:val="none" w:sz="0" w:space="0" w:color="auto"/>
            <w:bottom w:val="none" w:sz="0" w:space="0" w:color="auto"/>
            <w:right w:val="none" w:sz="0" w:space="0" w:color="auto"/>
          </w:divBdr>
        </w:div>
        <w:div w:id="9184899">
          <w:marLeft w:val="274"/>
          <w:marRight w:val="0"/>
          <w:marTop w:val="115"/>
          <w:marBottom w:val="0"/>
          <w:divBdr>
            <w:top w:val="none" w:sz="0" w:space="0" w:color="auto"/>
            <w:left w:val="none" w:sz="0" w:space="0" w:color="auto"/>
            <w:bottom w:val="none" w:sz="0" w:space="0" w:color="auto"/>
            <w:right w:val="none" w:sz="0" w:space="0" w:color="auto"/>
          </w:divBdr>
        </w:div>
        <w:div w:id="128600034">
          <w:marLeft w:val="274"/>
          <w:marRight w:val="0"/>
          <w:marTop w:val="115"/>
          <w:marBottom w:val="0"/>
          <w:divBdr>
            <w:top w:val="none" w:sz="0" w:space="0" w:color="auto"/>
            <w:left w:val="none" w:sz="0" w:space="0" w:color="auto"/>
            <w:bottom w:val="none" w:sz="0" w:space="0" w:color="auto"/>
            <w:right w:val="none" w:sz="0" w:space="0" w:color="auto"/>
          </w:divBdr>
        </w:div>
      </w:divsChild>
    </w:div>
    <w:div w:id="1227378554">
      <w:bodyDiv w:val="1"/>
      <w:marLeft w:val="0"/>
      <w:marRight w:val="0"/>
      <w:marTop w:val="0"/>
      <w:marBottom w:val="0"/>
      <w:divBdr>
        <w:top w:val="none" w:sz="0" w:space="0" w:color="auto"/>
        <w:left w:val="none" w:sz="0" w:space="0" w:color="auto"/>
        <w:bottom w:val="none" w:sz="0" w:space="0" w:color="auto"/>
        <w:right w:val="none" w:sz="0" w:space="0" w:color="auto"/>
      </w:divBdr>
      <w:divsChild>
        <w:div w:id="655693576">
          <w:marLeft w:val="432"/>
          <w:marRight w:val="0"/>
          <w:marTop w:val="115"/>
          <w:marBottom w:val="0"/>
          <w:divBdr>
            <w:top w:val="none" w:sz="0" w:space="0" w:color="auto"/>
            <w:left w:val="none" w:sz="0" w:space="0" w:color="auto"/>
            <w:bottom w:val="none" w:sz="0" w:space="0" w:color="auto"/>
            <w:right w:val="none" w:sz="0" w:space="0" w:color="auto"/>
          </w:divBdr>
        </w:div>
        <w:div w:id="816655415">
          <w:marLeft w:val="1123"/>
          <w:marRight w:val="0"/>
          <w:marTop w:val="96"/>
          <w:marBottom w:val="0"/>
          <w:divBdr>
            <w:top w:val="none" w:sz="0" w:space="0" w:color="auto"/>
            <w:left w:val="none" w:sz="0" w:space="0" w:color="auto"/>
            <w:bottom w:val="none" w:sz="0" w:space="0" w:color="auto"/>
            <w:right w:val="none" w:sz="0" w:space="0" w:color="auto"/>
          </w:divBdr>
        </w:div>
        <w:div w:id="1539850333">
          <w:marLeft w:val="1123"/>
          <w:marRight w:val="0"/>
          <w:marTop w:val="96"/>
          <w:marBottom w:val="0"/>
          <w:divBdr>
            <w:top w:val="none" w:sz="0" w:space="0" w:color="auto"/>
            <w:left w:val="none" w:sz="0" w:space="0" w:color="auto"/>
            <w:bottom w:val="none" w:sz="0" w:space="0" w:color="auto"/>
            <w:right w:val="none" w:sz="0" w:space="0" w:color="auto"/>
          </w:divBdr>
        </w:div>
        <w:div w:id="1697458408">
          <w:marLeft w:val="1123"/>
          <w:marRight w:val="0"/>
          <w:marTop w:val="96"/>
          <w:marBottom w:val="0"/>
          <w:divBdr>
            <w:top w:val="none" w:sz="0" w:space="0" w:color="auto"/>
            <w:left w:val="none" w:sz="0" w:space="0" w:color="auto"/>
            <w:bottom w:val="none" w:sz="0" w:space="0" w:color="auto"/>
            <w:right w:val="none" w:sz="0" w:space="0" w:color="auto"/>
          </w:divBdr>
        </w:div>
        <w:div w:id="1761364122">
          <w:marLeft w:val="1123"/>
          <w:marRight w:val="0"/>
          <w:marTop w:val="96"/>
          <w:marBottom w:val="0"/>
          <w:divBdr>
            <w:top w:val="none" w:sz="0" w:space="0" w:color="auto"/>
            <w:left w:val="none" w:sz="0" w:space="0" w:color="auto"/>
            <w:bottom w:val="none" w:sz="0" w:space="0" w:color="auto"/>
            <w:right w:val="none" w:sz="0" w:space="0" w:color="auto"/>
          </w:divBdr>
        </w:div>
        <w:div w:id="836655362">
          <w:marLeft w:val="1123"/>
          <w:marRight w:val="0"/>
          <w:marTop w:val="96"/>
          <w:marBottom w:val="0"/>
          <w:divBdr>
            <w:top w:val="none" w:sz="0" w:space="0" w:color="auto"/>
            <w:left w:val="none" w:sz="0" w:space="0" w:color="auto"/>
            <w:bottom w:val="none" w:sz="0" w:space="0" w:color="auto"/>
            <w:right w:val="none" w:sz="0" w:space="0" w:color="auto"/>
          </w:divBdr>
        </w:div>
        <w:div w:id="1680043118">
          <w:marLeft w:val="1699"/>
          <w:marRight w:val="0"/>
          <w:marTop w:val="86"/>
          <w:marBottom w:val="0"/>
          <w:divBdr>
            <w:top w:val="none" w:sz="0" w:space="0" w:color="auto"/>
            <w:left w:val="none" w:sz="0" w:space="0" w:color="auto"/>
            <w:bottom w:val="none" w:sz="0" w:space="0" w:color="auto"/>
            <w:right w:val="none" w:sz="0" w:space="0" w:color="auto"/>
          </w:divBdr>
        </w:div>
        <w:div w:id="1916478527">
          <w:marLeft w:val="1699"/>
          <w:marRight w:val="0"/>
          <w:marTop w:val="86"/>
          <w:marBottom w:val="0"/>
          <w:divBdr>
            <w:top w:val="none" w:sz="0" w:space="0" w:color="auto"/>
            <w:left w:val="none" w:sz="0" w:space="0" w:color="auto"/>
            <w:bottom w:val="none" w:sz="0" w:space="0" w:color="auto"/>
            <w:right w:val="none" w:sz="0" w:space="0" w:color="auto"/>
          </w:divBdr>
        </w:div>
        <w:div w:id="1357537449">
          <w:marLeft w:val="1699"/>
          <w:marRight w:val="0"/>
          <w:marTop w:val="86"/>
          <w:marBottom w:val="0"/>
          <w:divBdr>
            <w:top w:val="none" w:sz="0" w:space="0" w:color="auto"/>
            <w:left w:val="none" w:sz="0" w:space="0" w:color="auto"/>
            <w:bottom w:val="none" w:sz="0" w:space="0" w:color="auto"/>
            <w:right w:val="none" w:sz="0" w:space="0" w:color="auto"/>
          </w:divBdr>
        </w:div>
      </w:divsChild>
    </w:div>
    <w:div w:id="1252857500">
      <w:bodyDiv w:val="1"/>
      <w:marLeft w:val="0"/>
      <w:marRight w:val="0"/>
      <w:marTop w:val="0"/>
      <w:marBottom w:val="0"/>
      <w:divBdr>
        <w:top w:val="none" w:sz="0" w:space="0" w:color="auto"/>
        <w:left w:val="none" w:sz="0" w:space="0" w:color="auto"/>
        <w:bottom w:val="none" w:sz="0" w:space="0" w:color="auto"/>
        <w:right w:val="none" w:sz="0" w:space="0" w:color="auto"/>
      </w:divBdr>
      <w:divsChild>
        <w:div w:id="1380979165">
          <w:marLeft w:val="-960"/>
          <w:marRight w:val="0"/>
          <w:marTop w:val="0"/>
          <w:marBottom w:val="0"/>
          <w:divBdr>
            <w:top w:val="none" w:sz="0" w:space="0" w:color="auto"/>
            <w:left w:val="none" w:sz="0" w:space="0" w:color="auto"/>
            <w:bottom w:val="none" w:sz="0" w:space="0" w:color="auto"/>
            <w:right w:val="none" w:sz="0" w:space="0" w:color="auto"/>
          </w:divBdr>
        </w:div>
      </w:divsChild>
    </w:div>
    <w:div w:id="1264873596">
      <w:bodyDiv w:val="1"/>
      <w:marLeft w:val="0"/>
      <w:marRight w:val="0"/>
      <w:marTop w:val="0"/>
      <w:marBottom w:val="0"/>
      <w:divBdr>
        <w:top w:val="none" w:sz="0" w:space="0" w:color="auto"/>
        <w:left w:val="none" w:sz="0" w:space="0" w:color="auto"/>
        <w:bottom w:val="none" w:sz="0" w:space="0" w:color="auto"/>
        <w:right w:val="none" w:sz="0" w:space="0" w:color="auto"/>
      </w:divBdr>
      <w:divsChild>
        <w:div w:id="1097486577">
          <w:marLeft w:val="0"/>
          <w:marRight w:val="0"/>
          <w:marTop w:val="0"/>
          <w:marBottom w:val="0"/>
          <w:divBdr>
            <w:top w:val="none" w:sz="0" w:space="0" w:color="auto"/>
            <w:left w:val="none" w:sz="0" w:space="0" w:color="auto"/>
            <w:bottom w:val="none" w:sz="0" w:space="0" w:color="auto"/>
            <w:right w:val="none" w:sz="0" w:space="0" w:color="auto"/>
          </w:divBdr>
          <w:divsChild>
            <w:div w:id="1377050124">
              <w:marLeft w:val="0"/>
              <w:marRight w:val="0"/>
              <w:marTop w:val="0"/>
              <w:marBottom w:val="0"/>
              <w:divBdr>
                <w:top w:val="none" w:sz="0" w:space="0" w:color="auto"/>
                <w:left w:val="none" w:sz="0" w:space="0" w:color="auto"/>
                <w:bottom w:val="none" w:sz="0" w:space="0" w:color="auto"/>
                <w:right w:val="none" w:sz="0" w:space="0" w:color="auto"/>
              </w:divBdr>
              <w:divsChild>
                <w:div w:id="1299871554">
                  <w:marLeft w:val="0"/>
                  <w:marRight w:val="0"/>
                  <w:marTop w:val="0"/>
                  <w:marBottom w:val="0"/>
                  <w:divBdr>
                    <w:top w:val="none" w:sz="0" w:space="0" w:color="auto"/>
                    <w:left w:val="none" w:sz="0" w:space="0" w:color="auto"/>
                    <w:bottom w:val="none" w:sz="0" w:space="0" w:color="auto"/>
                    <w:right w:val="none" w:sz="0" w:space="0" w:color="auto"/>
                  </w:divBdr>
                  <w:divsChild>
                    <w:div w:id="1766879142">
                      <w:marLeft w:val="0"/>
                      <w:marRight w:val="0"/>
                      <w:marTop w:val="0"/>
                      <w:marBottom w:val="0"/>
                      <w:divBdr>
                        <w:top w:val="none" w:sz="0" w:space="0" w:color="auto"/>
                        <w:left w:val="none" w:sz="0" w:space="0" w:color="auto"/>
                        <w:bottom w:val="none" w:sz="0" w:space="0" w:color="auto"/>
                        <w:right w:val="none" w:sz="0" w:space="0" w:color="auto"/>
                      </w:divBdr>
                      <w:divsChild>
                        <w:div w:id="44987923">
                          <w:marLeft w:val="0"/>
                          <w:marRight w:val="0"/>
                          <w:marTop w:val="0"/>
                          <w:marBottom w:val="0"/>
                          <w:divBdr>
                            <w:top w:val="none" w:sz="0" w:space="0" w:color="auto"/>
                            <w:left w:val="none" w:sz="0" w:space="0" w:color="auto"/>
                            <w:bottom w:val="none" w:sz="0" w:space="0" w:color="auto"/>
                            <w:right w:val="none" w:sz="0" w:space="0" w:color="auto"/>
                          </w:divBdr>
                          <w:divsChild>
                            <w:div w:id="379595339">
                              <w:marLeft w:val="0"/>
                              <w:marRight w:val="0"/>
                              <w:marTop w:val="0"/>
                              <w:marBottom w:val="0"/>
                              <w:divBdr>
                                <w:top w:val="none" w:sz="0" w:space="0" w:color="auto"/>
                                <w:left w:val="none" w:sz="0" w:space="0" w:color="auto"/>
                                <w:bottom w:val="none" w:sz="0" w:space="0" w:color="auto"/>
                                <w:right w:val="none" w:sz="0" w:space="0" w:color="auto"/>
                              </w:divBdr>
                              <w:divsChild>
                                <w:div w:id="558708013">
                                  <w:marLeft w:val="0"/>
                                  <w:marRight w:val="0"/>
                                  <w:marTop w:val="0"/>
                                  <w:marBottom w:val="0"/>
                                  <w:divBdr>
                                    <w:top w:val="none" w:sz="0" w:space="0" w:color="auto"/>
                                    <w:left w:val="none" w:sz="0" w:space="0" w:color="auto"/>
                                    <w:bottom w:val="none" w:sz="0" w:space="0" w:color="auto"/>
                                    <w:right w:val="none" w:sz="0" w:space="0" w:color="auto"/>
                                  </w:divBdr>
                                  <w:divsChild>
                                    <w:div w:id="1350643329">
                                      <w:marLeft w:val="0"/>
                                      <w:marRight w:val="0"/>
                                      <w:marTop w:val="0"/>
                                      <w:marBottom w:val="0"/>
                                      <w:divBdr>
                                        <w:top w:val="none" w:sz="0" w:space="0" w:color="auto"/>
                                        <w:left w:val="none" w:sz="0" w:space="0" w:color="auto"/>
                                        <w:bottom w:val="none" w:sz="0" w:space="0" w:color="auto"/>
                                        <w:right w:val="none" w:sz="0" w:space="0" w:color="auto"/>
                                      </w:divBdr>
                                      <w:divsChild>
                                        <w:div w:id="1177887932">
                                          <w:marLeft w:val="0"/>
                                          <w:marRight w:val="0"/>
                                          <w:marTop w:val="0"/>
                                          <w:marBottom w:val="0"/>
                                          <w:divBdr>
                                            <w:top w:val="none" w:sz="0" w:space="0" w:color="auto"/>
                                            <w:left w:val="none" w:sz="0" w:space="0" w:color="auto"/>
                                            <w:bottom w:val="none" w:sz="0" w:space="0" w:color="auto"/>
                                            <w:right w:val="none" w:sz="0" w:space="0" w:color="auto"/>
                                          </w:divBdr>
                                          <w:divsChild>
                                            <w:div w:id="2027366097">
                                              <w:marLeft w:val="0"/>
                                              <w:marRight w:val="0"/>
                                              <w:marTop w:val="0"/>
                                              <w:marBottom w:val="0"/>
                                              <w:divBdr>
                                                <w:top w:val="none" w:sz="0" w:space="0" w:color="auto"/>
                                                <w:left w:val="none" w:sz="0" w:space="0" w:color="auto"/>
                                                <w:bottom w:val="none" w:sz="0" w:space="0" w:color="auto"/>
                                                <w:right w:val="none" w:sz="0" w:space="0" w:color="auto"/>
                                              </w:divBdr>
                                              <w:divsChild>
                                                <w:div w:id="458302853">
                                                  <w:marLeft w:val="0"/>
                                                  <w:marRight w:val="0"/>
                                                  <w:marTop w:val="0"/>
                                                  <w:marBottom w:val="0"/>
                                                  <w:divBdr>
                                                    <w:top w:val="none" w:sz="0" w:space="0" w:color="auto"/>
                                                    <w:left w:val="none" w:sz="0" w:space="0" w:color="auto"/>
                                                    <w:bottom w:val="none" w:sz="0" w:space="0" w:color="auto"/>
                                                    <w:right w:val="none" w:sz="0" w:space="0" w:color="auto"/>
                                                  </w:divBdr>
                                                  <w:divsChild>
                                                    <w:div w:id="1984190674">
                                                      <w:marLeft w:val="0"/>
                                                      <w:marRight w:val="0"/>
                                                      <w:marTop w:val="0"/>
                                                      <w:marBottom w:val="0"/>
                                                      <w:divBdr>
                                                        <w:top w:val="none" w:sz="0" w:space="0" w:color="auto"/>
                                                        <w:left w:val="none" w:sz="0" w:space="0" w:color="auto"/>
                                                        <w:bottom w:val="none" w:sz="0" w:space="0" w:color="auto"/>
                                                        <w:right w:val="none" w:sz="0" w:space="0" w:color="auto"/>
                                                      </w:divBdr>
                                                      <w:divsChild>
                                                        <w:div w:id="1588228911">
                                                          <w:marLeft w:val="0"/>
                                                          <w:marRight w:val="0"/>
                                                          <w:marTop w:val="0"/>
                                                          <w:marBottom w:val="0"/>
                                                          <w:divBdr>
                                                            <w:top w:val="none" w:sz="0" w:space="0" w:color="auto"/>
                                                            <w:left w:val="none" w:sz="0" w:space="0" w:color="auto"/>
                                                            <w:bottom w:val="none" w:sz="0" w:space="0" w:color="auto"/>
                                                            <w:right w:val="none" w:sz="0" w:space="0" w:color="auto"/>
                                                          </w:divBdr>
                                                          <w:divsChild>
                                                            <w:div w:id="652411333">
                                                              <w:marLeft w:val="0"/>
                                                              <w:marRight w:val="0"/>
                                                              <w:marTop w:val="0"/>
                                                              <w:marBottom w:val="0"/>
                                                              <w:divBdr>
                                                                <w:top w:val="none" w:sz="0" w:space="0" w:color="auto"/>
                                                                <w:left w:val="none" w:sz="0" w:space="0" w:color="auto"/>
                                                                <w:bottom w:val="none" w:sz="0" w:space="0" w:color="auto"/>
                                                                <w:right w:val="none" w:sz="0" w:space="0" w:color="auto"/>
                                                              </w:divBdr>
                                                              <w:divsChild>
                                                                <w:div w:id="456335663">
                                                                  <w:marLeft w:val="0"/>
                                                                  <w:marRight w:val="0"/>
                                                                  <w:marTop w:val="0"/>
                                                                  <w:marBottom w:val="0"/>
                                                                  <w:divBdr>
                                                                    <w:top w:val="none" w:sz="0" w:space="0" w:color="auto"/>
                                                                    <w:left w:val="none" w:sz="0" w:space="0" w:color="auto"/>
                                                                    <w:bottom w:val="none" w:sz="0" w:space="0" w:color="auto"/>
                                                                    <w:right w:val="none" w:sz="0" w:space="0" w:color="auto"/>
                                                                  </w:divBdr>
                                                                  <w:divsChild>
                                                                    <w:div w:id="1366062162">
                                                                      <w:marLeft w:val="0"/>
                                                                      <w:marRight w:val="0"/>
                                                                      <w:marTop w:val="0"/>
                                                                      <w:marBottom w:val="0"/>
                                                                      <w:divBdr>
                                                                        <w:top w:val="none" w:sz="0" w:space="0" w:color="auto"/>
                                                                        <w:left w:val="none" w:sz="0" w:space="0" w:color="auto"/>
                                                                        <w:bottom w:val="none" w:sz="0" w:space="0" w:color="auto"/>
                                                                        <w:right w:val="none" w:sz="0" w:space="0" w:color="auto"/>
                                                                      </w:divBdr>
                                                                      <w:divsChild>
                                                                        <w:div w:id="2100905801">
                                                                          <w:marLeft w:val="300"/>
                                                                          <w:marRight w:val="0"/>
                                                                          <w:marTop w:val="0"/>
                                                                          <w:marBottom w:val="0"/>
                                                                          <w:divBdr>
                                                                            <w:top w:val="none" w:sz="0" w:space="0" w:color="auto"/>
                                                                            <w:left w:val="none" w:sz="0" w:space="0" w:color="auto"/>
                                                                            <w:bottom w:val="none" w:sz="0" w:space="0" w:color="auto"/>
                                                                            <w:right w:val="none" w:sz="0" w:space="0" w:color="auto"/>
                                                                          </w:divBdr>
                                                                          <w:divsChild>
                                                                            <w:div w:id="244194926">
                                                                              <w:marLeft w:val="0"/>
                                                                              <w:marRight w:val="0"/>
                                                                              <w:marTop w:val="0"/>
                                                                              <w:marBottom w:val="0"/>
                                                                              <w:divBdr>
                                                                                <w:top w:val="none" w:sz="0" w:space="0" w:color="auto"/>
                                                                                <w:left w:val="none" w:sz="0" w:space="0" w:color="auto"/>
                                                                                <w:bottom w:val="none" w:sz="0" w:space="0" w:color="auto"/>
                                                                                <w:right w:val="none" w:sz="0" w:space="0" w:color="auto"/>
                                                                              </w:divBdr>
                                                                              <w:divsChild>
                                                                                <w:div w:id="188193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78758877">
      <w:bodyDiv w:val="1"/>
      <w:marLeft w:val="0"/>
      <w:marRight w:val="0"/>
      <w:marTop w:val="0"/>
      <w:marBottom w:val="0"/>
      <w:divBdr>
        <w:top w:val="none" w:sz="0" w:space="0" w:color="auto"/>
        <w:left w:val="none" w:sz="0" w:space="0" w:color="auto"/>
        <w:bottom w:val="none" w:sz="0" w:space="0" w:color="auto"/>
        <w:right w:val="none" w:sz="0" w:space="0" w:color="auto"/>
      </w:divBdr>
    </w:div>
    <w:div w:id="1309162364">
      <w:bodyDiv w:val="1"/>
      <w:marLeft w:val="0"/>
      <w:marRight w:val="0"/>
      <w:marTop w:val="0"/>
      <w:marBottom w:val="0"/>
      <w:divBdr>
        <w:top w:val="none" w:sz="0" w:space="0" w:color="auto"/>
        <w:left w:val="none" w:sz="0" w:space="0" w:color="auto"/>
        <w:bottom w:val="none" w:sz="0" w:space="0" w:color="auto"/>
        <w:right w:val="none" w:sz="0" w:space="0" w:color="auto"/>
      </w:divBdr>
    </w:div>
    <w:div w:id="1318530508">
      <w:bodyDiv w:val="1"/>
      <w:marLeft w:val="0"/>
      <w:marRight w:val="0"/>
      <w:marTop w:val="0"/>
      <w:marBottom w:val="0"/>
      <w:divBdr>
        <w:top w:val="none" w:sz="0" w:space="0" w:color="auto"/>
        <w:left w:val="none" w:sz="0" w:space="0" w:color="auto"/>
        <w:bottom w:val="none" w:sz="0" w:space="0" w:color="auto"/>
        <w:right w:val="none" w:sz="0" w:space="0" w:color="auto"/>
      </w:divBdr>
      <w:divsChild>
        <w:div w:id="143086095">
          <w:marLeft w:val="274"/>
          <w:marRight w:val="0"/>
          <w:marTop w:val="96"/>
          <w:marBottom w:val="0"/>
          <w:divBdr>
            <w:top w:val="none" w:sz="0" w:space="0" w:color="auto"/>
            <w:left w:val="none" w:sz="0" w:space="0" w:color="auto"/>
            <w:bottom w:val="none" w:sz="0" w:space="0" w:color="auto"/>
            <w:right w:val="none" w:sz="0" w:space="0" w:color="auto"/>
          </w:divBdr>
        </w:div>
        <w:div w:id="155728078">
          <w:marLeft w:val="274"/>
          <w:marRight w:val="0"/>
          <w:marTop w:val="96"/>
          <w:marBottom w:val="0"/>
          <w:divBdr>
            <w:top w:val="none" w:sz="0" w:space="0" w:color="auto"/>
            <w:left w:val="none" w:sz="0" w:space="0" w:color="auto"/>
            <w:bottom w:val="none" w:sz="0" w:space="0" w:color="auto"/>
            <w:right w:val="none" w:sz="0" w:space="0" w:color="auto"/>
          </w:divBdr>
        </w:div>
        <w:div w:id="207843152">
          <w:marLeft w:val="835"/>
          <w:marRight w:val="0"/>
          <w:marTop w:val="86"/>
          <w:marBottom w:val="0"/>
          <w:divBdr>
            <w:top w:val="none" w:sz="0" w:space="0" w:color="auto"/>
            <w:left w:val="none" w:sz="0" w:space="0" w:color="auto"/>
            <w:bottom w:val="none" w:sz="0" w:space="0" w:color="auto"/>
            <w:right w:val="none" w:sz="0" w:space="0" w:color="auto"/>
          </w:divBdr>
        </w:div>
        <w:div w:id="294920077">
          <w:marLeft w:val="274"/>
          <w:marRight w:val="0"/>
          <w:marTop w:val="96"/>
          <w:marBottom w:val="0"/>
          <w:divBdr>
            <w:top w:val="none" w:sz="0" w:space="0" w:color="auto"/>
            <w:left w:val="none" w:sz="0" w:space="0" w:color="auto"/>
            <w:bottom w:val="none" w:sz="0" w:space="0" w:color="auto"/>
            <w:right w:val="none" w:sz="0" w:space="0" w:color="auto"/>
          </w:divBdr>
        </w:div>
        <w:div w:id="393545696">
          <w:marLeft w:val="274"/>
          <w:marRight w:val="0"/>
          <w:marTop w:val="96"/>
          <w:marBottom w:val="0"/>
          <w:divBdr>
            <w:top w:val="none" w:sz="0" w:space="0" w:color="auto"/>
            <w:left w:val="none" w:sz="0" w:space="0" w:color="auto"/>
            <w:bottom w:val="none" w:sz="0" w:space="0" w:color="auto"/>
            <w:right w:val="none" w:sz="0" w:space="0" w:color="auto"/>
          </w:divBdr>
        </w:div>
        <w:div w:id="440342952">
          <w:marLeft w:val="835"/>
          <w:marRight w:val="0"/>
          <w:marTop w:val="86"/>
          <w:marBottom w:val="0"/>
          <w:divBdr>
            <w:top w:val="none" w:sz="0" w:space="0" w:color="auto"/>
            <w:left w:val="none" w:sz="0" w:space="0" w:color="auto"/>
            <w:bottom w:val="none" w:sz="0" w:space="0" w:color="auto"/>
            <w:right w:val="none" w:sz="0" w:space="0" w:color="auto"/>
          </w:divBdr>
        </w:div>
        <w:div w:id="558706947">
          <w:marLeft w:val="274"/>
          <w:marRight w:val="0"/>
          <w:marTop w:val="96"/>
          <w:marBottom w:val="0"/>
          <w:divBdr>
            <w:top w:val="none" w:sz="0" w:space="0" w:color="auto"/>
            <w:left w:val="none" w:sz="0" w:space="0" w:color="auto"/>
            <w:bottom w:val="none" w:sz="0" w:space="0" w:color="auto"/>
            <w:right w:val="none" w:sz="0" w:space="0" w:color="auto"/>
          </w:divBdr>
        </w:div>
        <w:div w:id="758602797">
          <w:marLeft w:val="835"/>
          <w:marRight w:val="0"/>
          <w:marTop w:val="86"/>
          <w:marBottom w:val="0"/>
          <w:divBdr>
            <w:top w:val="none" w:sz="0" w:space="0" w:color="auto"/>
            <w:left w:val="none" w:sz="0" w:space="0" w:color="auto"/>
            <w:bottom w:val="none" w:sz="0" w:space="0" w:color="auto"/>
            <w:right w:val="none" w:sz="0" w:space="0" w:color="auto"/>
          </w:divBdr>
        </w:div>
        <w:div w:id="820200498">
          <w:marLeft w:val="835"/>
          <w:marRight w:val="0"/>
          <w:marTop w:val="86"/>
          <w:marBottom w:val="0"/>
          <w:divBdr>
            <w:top w:val="none" w:sz="0" w:space="0" w:color="auto"/>
            <w:left w:val="none" w:sz="0" w:space="0" w:color="auto"/>
            <w:bottom w:val="none" w:sz="0" w:space="0" w:color="auto"/>
            <w:right w:val="none" w:sz="0" w:space="0" w:color="auto"/>
          </w:divBdr>
        </w:div>
        <w:div w:id="1164205378">
          <w:marLeft w:val="274"/>
          <w:marRight w:val="0"/>
          <w:marTop w:val="96"/>
          <w:marBottom w:val="0"/>
          <w:divBdr>
            <w:top w:val="none" w:sz="0" w:space="0" w:color="auto"/>
            <w:left w:val="none" w:sz="0" w:space="0" w:color="auto"/>
            <w:bottom w:val="none" w:sz="0" w:space="0" w:color="auto"/>
            <w:right w:val="none" w:sz="0" w:space="0" w:color="auto"/>
          </w:divBdr>
        </w:div>
        <w:div w:id="1193349689">
          <w:marLeft w:val="835"/>
          <w:marRight w:val="0"/>
          <w:marTop w:val="86"/>
          <w:marBottom w:val="0"/>
          <w:divBdr>
            <w:top w:val="none" w:sz="0" w:space="0" w:color="auto"/>
            <w:left w:val="none" w:sz="0" w:space="0" w:color="auto"/>
            <w:bottom w:val="none" w:sz="0" w:space="0" w:color="auto"/>
            <w:right w:val="none" w:sz="0" w:space="0" w:color="auto"/>
          </w:divBdr>
        </w:div>
      </w:divsChild>
    </w:div>
    <w:div w:id="1355578092">
      <w:bodyDiv w:val="1"/>
      <w:marLeft w:val="0"/>
      <w:marRight w:val="0"/>
      <w:marTop w:val="0"/>
      <w:marBottom w:val="0"/>
      <w:divBdr>
        <w:top w:val="none" w:sz="0" w:space="0" w:color="auto"/>
        <w:left w:val="none" w:sz="0" w:space="0" w:color="auto"/>
        <w:bottom w:val="none" w:sz="0" w:space="0" w:color="auto"/>
        <w:right w:val="none" w:sz="0" w:space="0" w:color="auto"/>
      </w:divBdr>
    </w:div>
    <w:div w:id="1407848655">
      <w:bodyDiv w:val="1"/>
      <w:marLeft w:val="0"/>
      <w:marRight w:val="0"/>
      <w:marTop w:val="0"/>
      <w:marBottom w:val="0"/>
      <w:divBdr>
        <w:top w:val="none" w:sz="0" w:space="0" w:color="auto"/>
        <w:left w:val="none" w:sz="0" w:space="0" w:color="auto"/>
        <w:bottom w:val="none" w:sz="0" w:space="0" w:color="auto"/>
        <w:right w:val="none" w:sz="0" w:space="0" w:color="auto"/>
      </w:divBdr>
    </w:div>
    <w:div w:id="1456172356">
      <w:bodyDiv w:val="1"/>
      <w:marLeft w:val="0"/>
      <w:marRight w:val="0"/>
      <w:marTop w:val="0"/>
      <w:marBottom w:val="0"/>
      <w:divBdr>
        <w:top w:val="none" w:sz="0" w:space="0" w:color="auto"/>
        <w:left w:val="none" w:sz="0" w:space="0" w:color="auto"/>
        <w:bottom w:val="none" w:sz="0" w:space="0" w:color="auto"/>
        <w:right w:val="none" w:sz="0" w:space="0" w:color="auto"/>
      </w:divBdr>
      <w:divsChild>
        <w:div w:id="1437099087">
          <w:marLeft w:val="274"/>
          <w:marRight w:val="0"/>
          <w:marTop w:val="96"/>
          <w:marBottom w:val="0"/>
          <w:divBdr>
            <w:top w:val="none" w:sz="0" w:space="0" w:color="auto"/>
            <w:left w:val="none" w:sz="0" w:space="0" w:color="auto"/>
            <w:bottom w:val="none" w:sz="0" w:space="0" w:color="auto"/>
            <w:right w:val="none" w:sz="0" w:space="0" w:color="auto"/>
          </w:divBdr>
        </w:div>
      </w:divsChild>
    </w:div>
    <w:div w:id="1456868245">
      <w:bodyDiv w:val="1"/>
      <w:marLeft w:val="0"/>
      <w:marRight w:val="0"/>
      <w:marTop w:val="0"/>
      <w:marBottom w:val="0"/>
      <w:divBdr>
        <w:top w:val="none" w:sz="0" w:space="0" w:color="auto"/>
        <w:left w:val="none" w:sz="0" w:space="0" w:color="auto"/>
        <w:bottom w:val="none" w:sz="0" w:space="0" w:color="auto"/>
        <w:right w:val="none" w:sz="0" w:space="0" w:color="auto"/>
      </w:divBdr>
    </w:div>
    <w:div w:id="1496725608">
      <w:bodyDiv w:val="1"/>
      <w:marLeft w:val="0"/>
      <w:marRight w:val="0"/>
      <w:marTop w:val="0"/>
      <w:marBottom w:val="0"/>
      <w:divBdr>
        <w:top w:val="none" w:sz="0" w:space="0" w:color="auto"/>
        <w:left w:val="none" w:sz="0" w:space="0" w:color="auto"/>
        <w:bottom w:val="none" w:sz="0" w:space="0" w:color="auto"/>
        <w:right w:val="none" w:sz="0" w:space="0" w:color="auto"/>
      </w:divBdr>
      <w:divsChild>
        <w:div w:id="1401370467">
          <w:marLeft w:val="0"/>
          <w:marRight w:val="0"/>
          <w:marTop w:val="0"/>
          <w:marBottom w:val="0"/>
          <w:divBdr>
            <w:top w:val="none" w:sz="0" w:space="0" w:color="auto"/>
            <w:left w:val="none" w:sz="0" w:space="0" w:color="auto"/>
            <w:bottom w:val="none" w:sz="0" w:space="0" w:color="auto"/>
            <w:right w:val="none" w:sz="0" w:space="0" w:color="auto"/>
          </w:divBdr>
          <w:divsChild>
            <w:div w:id="820511242">
              <w:marLeft w:val="3000"/>
              <w:marRight w:val="0"/>
              <w:marTop w:val="0"/>
              <w:marBottom w:val="0"/>
              <w:divBdr>
                <w:top w:val="none" w:sz="0" w:space="0" w:color="auto"/>
                <w:left w:val="none" w:sz="0" w:space="0" w:color="auto"/>
                <w:bottom w:val="none" w:sz="0" w:space="0" w:color="auto"/>
                <w:right w:val="none" w:sz="0" w:space="0" w:color="auto"/>
              </w:divBdr>
              <w:divsChild>
                <w:div w:id="998192350">
                  <w:marLeft w:val="0"/>
                  <w:marRight w:val="0"/>
                  <w:marTop w:val="300"/>
                  <w:marBottom w:val="450"/>
                  <w:divBdr>
                    <w:top w:val="none" w:sz="0" w:space="0" w:color="auto"/>
                    <w:left w:val="dashed" w:sz="6" w:space="0" w:color="CCCCCC"/>
                    <w:bottom w:val="none" w:sz="0" w:space="0" w:color="auto"/>
                    <w:right w:val="none" w:sz="0" w:space="0" w:color="auto"/>
                  </w:divBdr>
                </w:div>
              </w:divsChild>
            </w:div>
          </w:divsChild>
        </w:div>
      </w:divsChild>
    </w:div>
    <w:div w:id="1552109051">
      <w:bodyDiv w:val="1"/>
      <w:marLeft w:val="0"/>
      <w:marRight w:val="0"/>
      <w:marTop w:val="0"/>
      <w:marBottom w:val="0"/>
      <w:divBdr>
        <w:top w:val="none" w:sz="0" w:space="0" w:color="auto"/>
        <w:left w:val="none" w:sz="0" w:space="0" w:color="auto"/>
        <w:bottom w:val="none" w:sz="0" w:space="0" w:color="auto"/>
        <w:right w:val="none" w:sz="0" w:space="0" w:color="auto"/>
      </w:divBdr>
      <w:divsChild>
        <w:div w:id="899559947">
          <w:marLeft w:val="0"/>
          <w:marRight w:val="0"/>
          <w:marTop w:val="0"/>
          <w:marBottom w:val="0"/>
          <w:divBdr>
            <w:top w:val="none" w:sz="0" w:space="0" w:color="auto"/>
            <w:left w:val="none" w:sz="0" w:space="0" w:color="auto"/>
            <w:bottom w:val="none" w:sz="0" w:space="0" w:color="auto"/>
            <w:right w:val="none" w:sz="0" w:space="0" w:color="auto"/>
          </w:divBdr>
          <w:divsChild>
            <w:div w:id="1503351215">
              <w:marLeft w:val="0"/>
              <w:marRight w:val="0"/>
              <w:marTop w:val="0"/>
              <w:marBottom w:val="150"/>
              <w:divBdr>
                <w:top w:val="single" w:sz="2" w:space="0" w:color="CCCCCC"/>
                <w:left w:val="single" w:sz="6" w:space="0" w:color="CCCCCC"/>
                <w:bottom w:val="single" w:sz="6" w:space="0" w:color="CCCCCC"/>
                <w:right w:val="single" w:sz="6" w:space="0" w:color="CCCCCC"/>
              </w:divBdr>
              <w:divsChild>
                <w:div w:id="1078600645">
                  <w:marLeft w:val="0"/>
                  <w:marRight w:val="150"/>
                  <w:marTop w:val="75"/>
                  <w:marBottom w:val="0"/>
                  <w:divBdr>
                    <w:top w:val="none" w:sz="0" w:space="0" w:color="auto"/>
                    <w:left w:val="none" w:sz="0" w:space="0" w:color="auto"/>
                    <w:bottom w:val="none" w:sz="0" w:space="0" w:color="auto"/>
                    <w:right w:val="none" w:sz="0" w:space="0" w:color="auto"/>
                  </w:divBdr>
                  <w:divsChild>
                    <w:div w:id="1055815673">
                      <w:marLeft w:val="0"/>
                      <w:marRight w:val="0"/>
                      <w:marTop w:val="0"/>
                      <w:marBottom w:val="0"/>
                      <w:divBdr>
                        <w:top w:val="none" w:sz="0" w:space="0" w:color="auto"/>
                        <w:left w:val="none" w:sz="0" w:space="0" w:color="auto"/>
                        <w:bottom w:val="none" w:sz="0" w:space="0" w:color="auto"/>
                        <w:right w:val="none" w:sz="0" w:space="0" w:color="auto"/>
                      </w:divBdr>
                      <w:divsChild>
                        <w:div w:id="168836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2213531">
      <w:bodyDiv w:val="1"/>
      <w:marLeft w:val="0"/>
      <w:marRight w:val="0"/>
      <w:marTop w:val="0"/>
      <w:marBottom w:val="0"/>
      <w:divBdr>
        <w:top w:val="none" w:sz="0" w:space="0" w:color="auto"/>
        <w:left w:val="none" w:sz="0" w:space="0" w:color="auto"/>
        <w:bottom w:val="none" w:sz="0" w:space="0" w:color="auto"/>
        <w:right w:val="none" w:sz="0" w:space="0" w:color="auto"/>
      </w:divBdr>
      <w:divsChild>
        <w:div w:id="1112550542">
          <w:marLeft w:val="0"/>
          <w:marRight w:val="0"/>
          <w:marTop w:val="0"/>
          <w:marBottom w:val="0"/>
          <w:divBdr>
            <w:top w:val="none" w:sz="0" w:space="0" w:color="auto"/>
            <w:left w:val="none" w:sz="0" w:space="0" w:color="auto"/>
            <w:bottom w:val="none" w:sz="0" w:space="0" w:color="auto"/>
            <w:right w:val="none" w:sz="0" w:space="0" w:color="auto"/>
          </w:divBdr>
          <w:divsChild>
            <w:div w:id="1543665601">
              <w:marLeft w:val="3000"/>
              <w:marRight w:val="0"/>
              <w:marTop w:val="0"/>
              <w:marBottom w:val="0"/>
              <w:divBdr>
                <w:top w:val="none" w:sz="0" w:space="0" w:color="auto"/>
                <w:left w:val="none" w:sz="0" w:space="0" w:color="auto"/>
                <w:bottom w:val="none" w:sz="0" w:space="0" w:color="auto"/>
                <w:right w:val="none" w:sz="0" w:space="0" w:color="auto"/>
              </w:divBdr>
              <w:divsChild>
                <w:div w:id="277638995">
                  <w:marLeft w:val="0"/>
                  <w:marRight w:val="0"/>
                  <w:marTop w:val="300"/>
                  <w:marBottom w:val="450"/>
                  <w:divBdr>
                    <w:top w:val="none" w:sz="0" w:space="0" w:color="auto"/>
                    <w:left w:val="dashed" w:sz="6" w:space="0" w:color="CCCCCC"/>
                    <w:bottom w:val="none" w:sz="0" w:space="0" w:color="auto"/>
                    <w:right w:val="none" w:sz="0" w:space="0" w:color="auto"/>
                  </w:divBdr>
                </w:div>
              </w:divsChild>
            </w:div>
          </w:divsChild>
        </w:div>
      </w:divsChild>
    </w:div>
    <w:div w:id="1645164449">
      <w:bodyDiv w:val="1"/>
      <w:marLeft w:val="0"/>
      <w:marRight w:val="0"/>
      <w:marTop w:val="0"/>
      <w:marBottom w:val="0"/>
      <w:divBdr>
        <w:top w:val="none" w:sz="0" w:space="0" w:color="auto"/>
        <w:left w:val="none" w:sz="0" w:space="0" w:color="auto"/>
        <w:bottom w:val="none" w:sz="0" w:space="0" w:color="auto"/>
        <w:right w:val="none" w:sz="0" w:space="0" w:color="auto"/>
      </w:divBdr>
      <w:divsChild>
        <w:div w:id="267734253">
          <w:marLeft w:val="403"/>
          <w:marRight w:val="0"/>
          <w:marTop w:val="0"/>
          <w:marBottom w:val="0"/>
          <w:divBdr>
            <w:top w:val="none" w:sz="0" w:space="0" w:color="auto"/>
            <w:left w:val="none" w:sz="0" w:space="0" w:color="auto"/>
            <w:bottom w:val="none" w:sz="0" w:space="0" w:color="auto"/>
            <w:right w:val="none" w:sz="0" w:space="0" w:color="auto"/>
          </w:divBdr>
        </w:div>
        <w:div w:id="1711610501">
          <w:marLeft w:val="403"/>
          <w:marRight w:val="0"/>
          <w:marTop w:val="0"/>
          <w:marBottom w:val="151"/>
          <w:divBdr>
            <w:top w:val="none" w:sz="0" w:space="0" w:color="auto"/>
            <w:left w:val="none" w:sz="0" w:space="0" w:color="auto"/>
            <w:bottom w:val="none" w:sz="0" w:space="0" w:color="auto"/>
            <w:right w:val="none" w:sz="0" w:space="0" w:color="auto"/>
          </w:divBdr>
        </w:div>
      </w:divsChild>
    </w:div>
    <w:div w:id="1663392255">
      <w:bodyDiv w:val="1"/>
      <w:marLeft w:val="0"/>
      <w:marRight w:val="0"/>
      <w:marTop w:val="0"/>
      <w:marBottom w:val="0"/>
      <w:divBdr>
        <w:top w:val="none" w:sz="0" w:space="0" w:color="auto"/>
        <w:left w:val="none" w:sz="0" w:space="0" w:color="auto"/>
        <w:bottom w:val="none" w:sz="0" w:space="0" w:color="auto"/>
        <w:right w:val="none" w:sz="0" w:space="0" w:color="auto"/>
      </w:divBdr>
      <w:divsChild>
        <w:div w:id="1848785750">
          <w:marLeft w:val="0"/>
          <w:marRight w:val="0"/>
          <w:marTop w:val="0"/>
          <w:marBottom w:val="0"/>
          <w:divBdr>
            <w:top w:val="none" w:sz="0" w:space="0" w:color="auto"/>
            <w:left w:val="none" w:sz="0" w:space="0" w:color="auto"/>
            <w:bottom w:val="none" w:sz="0" w:space="0" w:color="auto"/>
            <w:right w:val="none" w:sz="0" w:space="0" w:color="auto"/>
          </w:divBdr>
          <w:divsChild>
            <w:div w:id="1743597848">
              <w:marLeft w:val="0"/>
              <w:marRight w:val="0"/>
              <w:marTop w:val="0"/>
              <w:marBottom w:val="0"/>
              <w:divBdr>
                <w:top w:val="none" w:sz="0" w:space="0" w:color="auto"/>
                <w:left w:val="none" w:sz="0" w:space="0" w:color="auto"/>
                <w:bottom w:val="none" w:sz="0" w:space="0" w:color="auto"/>
                <w:right w:val="none" w:sz="0" w:space="0" w:color="auto"/>
              </w:divBdr>
              <w:divsChild>
                <w:div w:id="1136408996">
                  <w:marLeft w:val="0"/>
                  <w:marRight w:val="0"/>
                  <w:marTop w:val="0"/>
                  <w:marBottom w:val="0"/>
                  <w:divBdr>
                    <w:top w:val="none" w:sz="0" w:space="0" w:color="auto"/>
                    <w:left w:val="none" w:sz="0" w:space="0" w:color="auto"/>
                    <w:bottom w:val="none" w:sz="0" w:space="0" w:color="auto"/>
                    <w:right w:val="none" w:sz="0" w:space="0" w:color="auto"/>
                  </w:divBdr>
                  <w:divsChild>
                    <w:div w:id="615455134">
                      <w:marLeft w:val="0"/>
                      <w:marRight w:val="0"/>
                      <w:marTop w:val="0"/>
                      <w:marBottom w:val="0"/>
                      <w:divBdr>
                        <w:top w:val="none" w:sz="0" w:space="0" w:color="auto"/>
                        <w:left w:val="none" w:sz="0" w:space="0" w:color="auto"/>
                        <w:bottom w:val="none" w:sz="0" w:space="0" w:color="auto"/>
                        <w:right w:val="none" w:sz="0" w:space="0" w:color="auto"/>
                      </w:divBdr>
                      <w:divsChild>
                        <w:div w:id="632566645">
                          <w:marLeft w:val="0"/>
                          <w:marRight w:val="0"/>
                          <w:marTop w:val="0"/>
                          <w:marBottom w:val="0"/>
                          <w:divBdr>
                            <w:top w:val="none" w:sz="0" w:space="0" w:color="auto"/>
                            <w:left w:val="none" w:sz="0" w:space="0" w:color="auto"/>
                            <w:bottom w:val="none" w:sz="0" w:space="0" w:color="auto"/>
                            <w:right w:val="none" w:sz="0" w:space="0" w:color="auto"/>
                          </w:divBdr>
                          <w:divsChild>
                            <w:div w:id="1980188648">
                              <w:marLeft w:val="0"/>
                              <w:marRight w:val="0"/>
                              <w:marTop w:val="0"/>
                              <w:marBottom w:val="0"/>
                              <w:divBdr>
                                <w:top w:val="none" w:sz="0" w:space="0" w:color="auto"/>
                                <w:left w:val="none" w:sz="0" w:space="0" w:color="auto"/>
                                <w:bottom w:val="none" w:sz="0" w:space="0" w:color="auto"/>
                                <w:right w:val="none" w:sz="0" w:space="0" w:color="auto"/>
                              </w:divBdr>
                              <w:divsChild>
                                <w:div w:id="549194295">
                                  <w:marLeft w:val="0"/>
                                  <w:marRight w:val="0"/>
                                  <w:marTop w:val="0"/>
                                  <w:marBottom w:val="0"/>
                                  <w:divBdr>
                                    <w:top w:val="none" w:sz="0" w:space="0" w:color="auto"/>
                                    <w:left w:val="none" w:sz="0" w:space="0" w:color="auto"/>
                                    <w:bottom w:val="none" w:sz="0" w:space="0" w:color="auto"/>
                                    <w:right w:val="none" w:sz="0" w:space="0" w:color="auto"/>
                                  </w:divBdr>
                                  <w:divsChild>
                                    <w:div w:id="2101757754">
                                      <w:marLeft w:val="0"/>
                                      <w:marRight w:val="0"/>
                                      <w:marTop w:val="0"/>
                                      <w:marBottom w:val="0"/>
                                      <w:divBdr>
                                        <w:top w:val="none" w:sz="0" w:space="0" w:color="auto"/>
                                        <w:left w:val="none" w:sz="0" w:space="0" w:color="auto"/>
                                        <w:bottom w:val="none" w:sz="0" w:space="0" w:color="auto"/>
                                        <w:right w:val="none" w:sz="0" w:space="0" w:color="auto"/>
                                      </w:divBdr>
                                      <w:divsChild>
                                        <w:div w:id="801383683">
                                          <w:marLeft w:val="0"/>
                                          <w:marRight w:val="0"/>
                                          <w:marTop w:val="0"/>
                                          <w:marBottom w:val="0"/>
                                          <w:divBdr>
                                            <w:top w:val="none" w:sz="0" w:space="0" w:color="auto"/>
                                            <w:left w:val="none" w:sz="0" w:space="0" w:color="auto"/>
                                            <w:bottom w:val="none" w:sz="0" w:space="0" w:color="auto"/>
                                            <w:right w:val="none" w:sz="0" w:space="0" w:color="auto"/>
                                          </w:divBdr>
                                          <w:divsChild>
                                            <w:div w:id="762652966">
                                              <w:marLeft w:val="0"/>
                                              <w:marRight w:val="0"/>
                                              <w:marTop w:val="0"/>
                                              <w:marBottom w:val="0"/>
                                              <w:divBdr>
                                                <w:top w:val="none" w:sz="0" w:space="0" w:color="auto"/>
                                                <w:left w:val="none" w:sz="0" w:space="0" w:color="auto"/>
                                                <w:bottom w:val="none" w:sz="0" w:space="0" w:color="auto"/>
                                                <w:right w:val="none" w:sz="0" w:space="0" w:color="auto"/>
                                              </w:divBdr>
                                              <w:divsChild>
                                                <w:div w:id="1992975501">
                                                  <w:marLeft w:val="0"/>
                                                  <w:marRight w:val="0"/>
                                                  <w:marTop w:val="0"/>
                                                  <w:marBottom w:val="0"/>
                                                  <w:divBdr>
                                                    <w:top w:val="none" w:sz="0" w:space="0" w:color="auto"/>
                                                    <w:left w:val="none" w:sz="0" w:space="0" w:color="auto"/>
                                                    <w:bottom w:val="none" w:sz="0" w:space="0" w:color="auto"/>
                                                    <w:right w:val="none" w:sz="0" w:space="0" w:color="auto"/>
                                                  </w:divBdr>
                                                  <w:divsChild>
                                                    <w:div w:id="81880027">
                                                      <w:marLeft w:val="0"/>
                                                      <w:marRight w:val="0"/>
                                                      <w:marTop w:val="0"/>
                                                      <w:marBottom w:val="0"/>
                                                      <w:divBdr>
                                                        <w:top w:val="none" w:sz="0" w:space="0" w:color="auto"/>
                                                        <w:left w:val="none" w:sz="0" w:space="0" w:color="auto"/>
                                                        <w:bottom w:val="none" w:sz="0" w:space="0" w:color="auto"/>
                                                        <w:right w:val="none" w:sz="0" w:space="0" w:color="auto"/>
                                                      </w:divBdr>
                                                      <w:divsChild>
                                                        <w:div w:id="543298795">
                                                          <w:marLeft w:val="0"/>
                                                          <w:marRight w:val="0"/>
                                                          <w:marTop w:val="0"/>
                                                          <w:marBottom w:val="0"/>
                                                          <w:divBdr>
                                                            <w:top w:val="none" w:sz="0" w:space="0" w:color="auto"/>
                                                            <w:left w:val="none" w:sz="0" w:space="0" w:color="auto"/>
                                                            <w:bottom w:val="none" w:sz="0" w:space="0" w:color="auto"/>
                                                            <w:right w:val="none" w:sz="0" w:space="0" w:color="auto"/>
                                                          </w:divBdr>
                                                          <w:divsChild>
                                                            <w:div w:id="1634286487">
                                                              <w:marLeft w:val="0"/>
                                                              <w:marRight w:val="0"/>
                                                              <w:marTop w:val="0"/>
                                                              <w:marBottom w:val="0"/>
                                                              <w:divBdr>
                                                                <w:top w:val="none" w:sz="0" w:space="0" w:color="auto"/>
                                                                <w:left w:val="none" w:sz="0" w:space="0" w:color="auto"/>
                                                                <w:bottom w:val="none" w:sz="0" w:space="0" w:color="auto"/>
                                                                <w:right w:val="none" w:sz="0" w:space="0" w:color="auto"/>
                                                              </w:divBdr>
                                                              <w:divsChild>
                                                                <w:div w:id="1603076118">
                                                                  <w:marLeft w:val="0"/>
                                                                  <w:marRight w:val="0"/>
                                                                  <w:marTop w:val="0"/>
                                                                  <w:marBottom w:val="0"/>
                                                                  <w:divBdr>
                                                                    <w:top w:val="none" w:sz="0" w:space="0" w:color="auto"/>
                                                                    <w:left w:val="none" w:sz="0" w:space="0" w:color="auto"/>
                                                                    <w:bottom w:val="none" w:sz="0" w:space="0" w:color="auto"/>
                                                                    <w:right w:val="none" w:sz="0" w:space="0" w:color="auto"/>
                                                                  </w:divBdr>
                                                                  <w:divsChild>
                                                                    <w:div w:id="1898858136">
                                                                      <w:marLeft w:val="0"/>
                                                                      <w:marRight w:val="0"/>
                                                                      <w:marTop w:val="0"/>
                                                                      <w:marBottom w:val="0"/>
                                                                      <w:divBdr>
                                                                        <w:top w:val="none" w:sz="0" w:space="0" w:color="auto"/>
                                                                        <w:left w:val="none" w:sz="0" w:space="0" w:color="auto"/>
                                                                        <w:bottom w:val="none" w:sz="0" w:space="0" w:color="auto"/>
                                                                        <w:right w:val="none" w:sz="0" w:space="0" w:color="auto"/>
                                                                      </w:divBdr>
                                                                      <w:divsChild>
                                                                        <w:div w:id="1377315756">
                                                                          <w:marLeft w:val="300"/>
                                                                          <w:marRight w:val="0"/>
                                                                          <w:marTop w:val="0"/>
                                                                          <w:marBottom w:val="0"/>
                                                                          <w:divBdr>
                                                                            <w:top w:val="none" w:sz="0" w:space="0" w:color="auto"/>
                                                                            <w:left w:val="none" w:sz="0" w:space="0" w:color="auto"/>
                                                                            <w:bottom w:val="none" w:sz="0" w:space="0" w:color="auto"/>
                                                                            <w:right w:val="none" w:sz="0" w:space="0" w:color="auto"/>
                                                                          </w:divBdr>
                                                                          <w:divsChild>
                                                                            <w:div w:id="1180197497">
                                                                              <w:marLeft w:val="0"/>
                                                                              <w:marRight w:val="0"/>
                                                                              <w:marTop w:val="0"/>
                                                                              <w:marBottom w:val="0"/>
                                                                              <w:divBdr>
                                                                                <w:top w:val="none" w:sz="0" w:space="0" w:color="auto"/>
                                                                                <w:left w:val="none" w:sz="0" w:space="0" w:color="auto"/>
                                                                                <w:bottom w:val="none" w:sz="0" w:space="0" w:color="auto"/>
                                                                                <w:right w:val="none" w:sz="0" w:space="0" w:color="auto"/>
                                                                              </w:divBdr>
                                                                              <w:divsChild>
                                                                                <w:div w:id="187568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11614916">
      <w:bodyDiv w:val="1"/>
      <w:marLeft w:val="0"/>
      <w:marRight w:val="0"/>
      <w:marTop w:val="0"/>
      <w:marBottom w:val="0"/>
      <w:divBdr>
        <w:top w:val="none" w:sz="0" w:space="0" w:color="auto"/>
        <w:left w:val="none" w:sz="0" w:space="0" w:color="auto"/>
        <w:bottom w:val="none" w:sz="0" w:space="0" w:color="auto"/>
        <w:right w:val="none" w:sz="0" w:space="0" w:color="auto"/>
      </w:divBdr>
    </w:div>
    <w:div w:id="1715809404">
      <w:bodyDiv w:val="1"/>
      <w:marLeft w:val="0"/>
      <w:marRight w:val="0"/>
      <w:marTop w:val="0"/>
      <w:marBottom w:val="0"/>
      <w:divBdr>
        <w:top w:val="none" w:sz="0" w:space="0" w:color="auto"/>
        <w:left w:val="none" w:sz="0" w:space="0" w:color="auto"/>
        <w:bottom w:val="none" w:sz="0" w:space="0" w:color="auto"/>
        <w:right w:val="none" w:sz="0" w:space="0" w:color="auto"/>
      </w:divBdr>
    </w:div>
    <w:div w:id="1732264956">
      <w:bodyDiv w:val="1"/>
      <w:marLeft w:val="0"/>
      <w:marRight w:val="0"/>
      <w:marTop w:val="0"/>
      <w:marBottom w:val="0"/>
      <w:divBdr>
        <w:top w:val="none" w:sz="0" w:space="0" w:color="auto"/>
        <w:left w:val="none" w:sz="0" w:space="0" w:color="auto"/>
        <w:bottom w:val="none" w:sz="0" w:space="0" w:color="auto"/>
        <w:right w:val="none" w:sz="0" w:space="0" w:color="auto"/>
      </w:divBdr>
    </w:div>
    <w:div w:id="1769306110">
      <w:bodyDiv w:val="1"/>
      <w:marLeft w:val="0"/>
      <w:marRight w:val="0"/>
      <w:marTop w:val="0"/>
      <w:marBottom w:val="0"/>
      <w:divBdr>
        <w:top w:val="none" w:sz="0" w:space="0" w:color="auto"/>
        <w:left w:val="none" w:sz="0" w:space="0" w:color="auto"/>
        <w:bottom w:val="none" w:sz="0" w:space="0" w:color="auto"/>
        <w:right w:val="none" w:sz="0" w:space="0" w:color="auto"/>
      </w:divBdr>
      <w:divsChild>
        <w:div w:id="1286471949">
          <w:marLeft w:val="0"/>
          <w:marRight w:val="0"/>
          <w:marTop w:val="0"/>
          <w:marBottom w:val="0"/>
          <w:divBdr>
            <w:top w:val="none" w:sz="0" w:space="0" w:color="auto"/>
            <w:left w:val="none" w:sz="0" w:space="0" w:color="auto"/>
            <w:bottom w:val="none" w:sz="0" w:space="0" w:color="auto"/>
            <w:right w:val="none" w:sz="0" w:space="0" w:color="auto"/>
          </w:divBdr>
          <w:divsChild>
            <w:div w:id="2119374671">
              <w:marLeft w:val="3000"/>
              <w:marRight w:val="0"/>
              <w:marTop w:val="0"/>
              <w:marBottom w:val="0"/>
              <w:divBdr>
                <w:top w:val="none" w:sz="0" w:space="0" w:color="auto"/>
                <w:left w:val="none" w:sz="0" w:space="0" w:color="auto"/>
                <w:bottom w:val="none" w:sz="0" w:space="0" w:color="auto"/>
                <w:right w:val="none" w:sz="0" w:space="0" w:color="auto"/>
              </w:divBdr>
              <w:divsChild>
                <w:div w:id="777258558">
                  <w:marLeft w:val="0"/>
                  <w:marRight w:val="0"/>
                  <w:marTop w:val="300"/>
                  <w:marBottom w:val="450"/>
                  <w:divBdr>
                    <w:top w:val="none" w:sz="0" w:space="0" w:color="auto"/>
                    <w:left w:val="dashed" w:sz="6" w:space="0" w:color="CCCCCC"/>
                    <w:bottom w:val="none" w:sz="0" w:space="0" w:color="auto"/>
                    <w:right w:val="none" w:sz="0" w:space="0" w:color="auto"/>
                  </w:divBdr>
                </w:div>
              </w:divsChild>
            </w:div>
          </w:divsChild>
        </w:div>
      </w:divsChild>
    </w:div>
    <w:div w:id="1854487710">
      <w:bodyDiv w:val="1"/>
      <w:marLeft w:val="0"/>
      <w:marRight w:val="0"/>
      <w:marTop w:val="0"/>
      <w:marBottom w:val="0"/>
      <w:divBdr>
        <w:top w:val="none" w:sz="0" w:space="0" w:color="auto"/>
        <w:left w:val="none" w:sz="0" w:space="0" w:color="auto"/>
        <w:bottom w:val="none" w:sz="0" w:space="0" w:color="auto"/>
        <w:right w:val="none" w:sz="0" w:space="0" w:color="auto"/>
      </w:divBdr>
      <w:divsChild>
        <w:div w:id="1556821222">
          <w:marLeft w:val="0"/>
          <w:marRight w:val="0"/>
          <w:marTop w:val="0"/>
          <w:marBottom w:val="0"/>
          <w:divBdr>
            <w:top w:val="none" w:sz="0" w:space="0" w:color="auto"/>
            <w:left w:val="none" w:sz="0" w:space="0" w:color="auto"/>
            <w:bottom w:val="none" w:sz="0" w:space="0" w:color="auto"/>
            <w:right w:val="none" w:sz="0" w:space="0" w:color="auto"/>
          </w:divBdr>
          <w:divsChild>
            <w:div w:id="1638877705">
              <w:marLeft w:val="3000"/>
              <w:marRight w:val="0"/>
              <w:marTop w:val="0"/>
              <w:marBottom w:val="0"/>
              <w:divBdr>
                <w:top w:val="none" w:sz="0" w:space="0" w:color="auto"/>
                <w:left w:val="none" w:sz="0" w:space="0" w:color="auto"/>
                <w:bottom w:val="none" w:sz="0" w:space="0" w:color="auto"/>
                <w:right w:val="none" w:sz="0" w:space="0" w:color="auto"/>
              </w:divBdr>
              <w:divsChild>
                <w:div w:id="162286953">
                  <w:marLeft w:val="0"/>
                  <w:marRight w:val="0"/>
                  <w:marTop w:val="300"/>
                  <w:marBottom w:val="450"/>
                  <w:divBdr>
                    <w:top w:val="none" w:sz="0" w:space="0" w:color="auto"/>
                    <w:left w:val="dashed" w:sz="6" w:space="0" w:color="CCCCCC"/>
                    <w:bottom w:val="none" w:sz="0" w:space="0" w:color="auto"/>
                    <w:right w:val="none" w:sz="0" w:space="0" w:color="auto"/>
                  </w:divBdr>
                </w:div>
              </w:divsChild>
            </w:div>
          </w:divsChild>
        </w:div>
      </w:divsChild>
    </w:div>
    <w:div w:id="1855992863">
      <w:bodyDiv w:val="1"/>
      <w:marLeft w:val="0"/>
      <w:marRight w:val="0"/>
      <w:marTop w:val="0"/>
      <w:marBottom w:val="0"/>
      <w:divBdr>
        <w:top w:val="none" w:sz="0" w:space="0" w:color="auto"/>
        <w:left w:val="none" w:sz="0" w:space="0" w:color="auto"/>
        <w:bottom w:val="none" w:sz="0" w:space="0" w:color="auto"/>
        <w:right w:val="none" w:sz="0" w:space="0" w:color="auto"/>
      </w:divBdr>
    </w:div>
    <w:div w:id="1879778226">
      <w:bodyDiv w:val="1"/>
      <w:marLeft w:val="0"/>
      <w:marRight w:val="0"/>
      <w:marTop w:val="0"/>
      <w:marBottom w:val="0"/>
      <w:divBdr>
        <w:top w:val="none" w:sz="0" w:space="0" w:color="auto"/>
        <w:left w:val="none" w:sz="0" w:space="0" w:color="auto"/>
        <w:bottom w:val="none" w:sz="0" w:space="0" w:color="auto"/>
        <w:right w:val="none" w:sz="0" w:space="0" w:color="auto"/>
      </w:divBdr>
    </w:div>
    <w:div w:id="1904019156">
      <w:bodyDiv w:val="1"/>
      <w:marLeft w:val="0"/>
      <w:marRight w:val="0"/>
      <w:marTop w:val="0"/>
      <w:marBottom w:val="0"/>
      <w:divBdr>
        <w:top w:val="none" w:sz="0" w:space="0" w:color="auto"/>
        <w:left w:val="none" w:sz="0" w:space="0" w:color="auto"/>
        <w:bottom w:val="none" w:sz="0" w:space="0" w:color="auto"/>
        <w:right w:val="none" w:sz="0" w:space="0" w:color="auto"/>
      </w:divBdr>
      <w:divsChild>
        <w:div w:id="1876692475">
          <w:marLeft w:val="0"/>
          <w:marRight w:val="0"/>
          <w:marTop w:val="0"/>
          <w:marBottom w:val="0"/>
          <w:divBdr>
            <w:top w:val="none" w:sz="0" w:space="0" w:color="auto"/>
            <w:left w:val="none" w:sz="0" w:space="0" w:color="auto"/>
            <w:bottom w:val="none" w:sz="0" w:space="0" w:color="auto"/>
            <w:right w:val="none" w:sz="0" w:space="0" w:color="auto"/>
          </w:divBdr>
          <w:divsChild>
            <w:div w:id="1848443703">
              <w:marLeft w:val="3000"/>
              <w:marRight w:val="0"/>
              <w:marTop w:val="0"/>
              <w:marBottom w:val="0"/>
              <w:divBdr>
                <w:top w:val="none" w:sz="0" w:space="0" w:color="auto"/>
                <w:left w:val="none" w:sz="0" w:space="0" w:color="auto"/>
                <w:bottom w:val="none" w:sz="0" w:space="0" w:color="auto"/>
                <w:right w:val="none" w:sz="0" w:space="0" w:color="auto"/>
              </w:divBdr>
              <w:divsChild>
                <w:div w:id="342365795">
                  <w:marLeft w:val="0"/>
                  <w:marRight w:val="0"/>
                  <w:marTop w:val="300"/>
                  <w:marBottom w:val="450"/>
                  <w:divBdr>
                    <w:top w:val="none" w:sz="0" w:space="0" w:color="auto"/>
                    <w:left w:val="dashed" w:sz="6" w:space="0" w:color="CCCCCC"/>
                    <w:bottom w:val="none" w:sz="0" w:space="0" w:color="auto"/>
                    <w:right w:val="none" w:sz="0" w:space="0" w:color="auto"/>
                  </w:divBdr>
                </w:div>
              </w:divsChild>
            </w:div>
          </w:divsChild>
        </w:div>
      </w:divsChild>
    </w:div>
    <w:div w:id="1931891501">
      <w:bodyDiv w:val="1"/>
      <w:marLeft w:val="0"/>
      <w:marRight w:val="0"/>
      <w:marTop w:val="0"/>
      <w:marBottom w:val="0"/>
      <w:divBdr>
        <w:top w:val="none" w:sz="0" w:space="0" w:color="auto"/>
        <w:left w:val="none" w:sz="0" w:space="0" w:color="auto"/>
        <w:bottom w:val="none" w:sz="0" w:space="0" w:color="auto"/>
        <w:right w:val="none" w:sz="0" w:space="0" w:color="auto"/>
      </w:divBdr>
      <w:divsChild>
        <w:div w:id="210072450">
          <w:marLeft w:val="274"/>
          <w:marRight w:val="0"/>
          <w:marTop w:val="96"/>
          <w:marBottom w:val="0"/>
          <w:divBdr>
            <w:top w:val="none" w:sz="0" w:space="0" w:color="auto"/>
            <w:left w:val="none" w:sz="0" w:space="0" w:color="auto"/>
            <w:bottom w:val="none" w:sz="0" w:space="0" w:color="auto"/>
            <w:right w:val="none" w:sz="0" w:space="0" w:color="auto"/>
          </w:divBdr>
        </w:div>
      </w:divsChild>
    </w:div>
    <w:div w:id="1945261338">
      <w:bodyDiv w:val="1"/>
      <w:marLeft w:val="0"/>
      <w:marRight w:val="0"/>
      <w:marTop w:val="0"/>
      <w:marBottom w:val="0"/>
      <w:divBdr>
        <w:top w:val="none" w:sz="0" w:space="0" w:color="auto"/>
        <w:left w:val="none" w:sz="0" w:space="0" w:color="auto"/>
        <w:bottom w:val="none" w:sz="0" w:space="0" w:color="auto"/>
        <w:right w:val="none" w:sz="0" w:space="0" w:color="auto"/>
      </w:divBdr>
    </w:div>
    <w:div w:id="1956402589">
      <w:bodyDiv w:val="1"/>
      <w:marLeft w:val="0"/>
      <w:marRight w:val="0"/>
      <w:marTop w:val="0"/>
      <w:marBottom w:val="0"/>
      <w:divBdr>
        <w:top w:val="none" w:sz="0" w:space="0" w:color="auto"/>
        <w:left w:val="none" w:sz="0" w:space="0" w:color="auto"/>
        <w:bottom w:val="none" w:sz="0" w:space="0" w:color="auto"/>
        <w:right w:val="none" w:sz="0" w:space="0" w:color="auto"/>
      </w:divBdr>
      <w:divsChild>
        <w:div w:id="7220526">
          <w:marLeft w:val="274"/>
          <w:marRight w:val="0"/>
          <w:marTop w:val="96"/>
          <w:marBottom w:val="0"/>
          <w:divBdr>
            <w:top w:val="none" w:sz="0" w:space="0" w:color="auto"/>
            <w:left w:val="none" w:sz="0" w:space="0" w:color="auto"/>
            <w:bottom w:val="none" w:sz="0" w:space="0" w:color="auto"/>
            <w:right w:val="none" w:sz="0" w:space="0" w:color="auto"/>
          </w:divBdr>
        </w:div>
        <w:div w:id="302777272">
          <w:marLeft w:val="835"/>
          <w:marRight w:val="0"/>
          <w:marTop w:val="86"/>
          <w:marBottom w:val="0"/>
          <w:divBdr>
            <w:top w:val="none" w:sz="0" w:space="0" w:color="auto"/>
            <w:left w:val="none" w:sz="0" w:space="0" w:color="auto"/>
            <w:bottom w:val="none" w:sz="0" w:space="0" w:color="auto"/>
            <w:right w:val="none" w:sz="0" w:space="0" w:color="auto"/>
          </w:divBdr>
        </w:div>
        <w:div w:id="935211046">
          <w:marLeft w:val="274"/>
          <w:marRight w:val="0"/>
          <w:marTop w:val="96"/>
          <w:marBottom w:val="0"/>
          <w:divBdr>
            <w:top w:val="none" w:sz="0" w:space="0" w:color="auto"/>
            <w:left w:val="none" w:sz="0" w:space="0" w:color="auto"/>
            <w:bottom w:val="none" w:sz="0" w:space="0" w:color="auto"/>
            <w:right w:val="none" w:sz="0" w:space="0" w:color="auto"/>
          </w:divBdr>
        </w:div>
        <w:div w:id="1032681936">
          <w:marLeft w:val="835"/>
          <w:marRight w:val="0"/>
          <w:marTop w:val="86"/>
          <w:marBottom w:val="0"/>
          <w:divBdr>
            <w:top w:val="none" w:sz="0" w:space="0" w:color="auto"/>
            <w:left w:val="none" w:sz="0" w:space="0" w:color="auto"/>
            <w:bottom w:val="none" w:sz="0" w:space="0" w:color="auto"/>
            <w:right w:val="none" w:sz="0" w:space="0" w:color="auto"/>
          </w:divBdr>
        </w:div>
        <w:div w:id="1091850292">
          <w:marLeft w:val="835"/>
          <w:marRight w:val="0"/>
          <w:marTop w:val="86"/>
          <w:marBottom w:val="0"/>
          <w:divBdr>
            <w:top w:val="none" w:sz="0" w:space="0" w:color="auto"/>
            <w:left w:val="none" w:sz="0" w:space="0" w:color="auto"/>
            <w:bottom w:val="none" w:sz="0" w:space="0" w:color="auto"/>
            <w:right w:val="none" w:sz="0" w:space="0" w:color="auto"/>
          </w:divBdr>
        </w:div>
        <w:div w:id="1098135923">
          <w:marLeft w:val="274"/>
          <w:marRight w:val="0"/>
          <w:marTop w:val="96"/>
          <w:marBottom w:val="0"/>
          <w:divBdr>
            <w:top w:val="none" w:sz="0" w:space="0" w:color="auto"/>
            <w:left w:val="none" w:sz="0" w:space="0" w:color="auto"/>
            <w:bottom w:val="none" w:sz="0" w:space="0" w:color="auto"/>
            <w:right w:val="none" w:sz="0" w:space="0" w:color="auto"/>
          </w:divBdr>
        </w:div>
        <w:div w:id="1166360366">
          <w:marLeft w:val="835"/>
          <w:marRight w:val="0"/>
          <w:marTop w:val="86"/>
          <w:marBottom w:val="0"/>
          <w:divBdr>
            <w:top w:val="none" w:sz="0" w:space="0" w:color="auto"/>
            <w:left w:val="none" w:sz="0" w:space="0" w:color="auto"/>
            <w:bottom w:val="none" w:sz="0" w:space="0" w:color="auto"/>
            <w:right w:val="none" w:sz="0" w:space="0" w:color="auto"/>
          </w:divBdr>
        </w:div>
        <w:div w:id="1203833986">
          <w:marLeft w:val="274"/>
          <w:marRight w:val="0"/>
          <w:marTop w:val="96"/>
          <w:marBottom w:val="0"/>
          <w:divBdr>
            <w:top w:val="none" w:sz="0" w:space="0" w:color="auto"/>
            <w:left w:val="none" w:sz="0" w:space="0" w:color="auto"/>
            <w:bottom w:val="none" w:sz="0" w:space="0" w:color="auto"/>
            <w:right w:val="none" w:sz="0" w:space="0" w:color="auto"/>
          </w:divBdr>
        </w:div>
        <w:div w:id="1313947743">
          <w:marLeft w:val="274"/>
          <w:marRight w:val="0"/>
          <w:marTop w:val="96"/>
          <w:marBottom w:val="0"/>
          <w:divBdr>
            <w:top w:val="none" w:sz="0" w:space="0" w:color="auto"/>
            <w:left w:val="none" w:sz="0" w:space="0" w:color="auto"/>
            <w:bottom w:val="none" w:sz="0" w:space="0" w:color="auto"/>
            <w:right w:val="none" w:sz="0" w:space="0" w:color="auto"/>
          </w:divBdr>
        </w:div>
        <w:div w:id="1365056905">
          <w:marLeft w:val="835"/>
          <w:marRight w:val="0"/>
          <w:marTop w:val="86"/>
          <w:marBottom w:val="0"/>
          <w:divBdr>
            <w:top w:val="none" w:sz="0" w:space="0" w:color="auto"/>
            <w:left w:val="none" w:sz="0" w:space="0" w:color="auto"/>
            <w:bottom w:val="none" w:sz="0" w:space="0" w:color="auto"/>
            <w:right w:val="none" w:sz="0" w:space="0" w:color="auto"/>
          </w:divBdr>
        </w:div>
        <w:div w:id="1771780908">
          <w:marLeft w:val="835"/>
          <w:marRight w:val="0"/>
          <w:marTop w:val="86"/>
          <w:marBottom w:val="0"/>
          <w:divBdr>
            <w:top w:val="none" w:sz="0" w:space="0" w:color="auto"/>
            <w:left w:val="none" w:sz="0" w:space="0" w:color="auto"/>
            <w:bottom w:val="none" w:sz="0" w:space="0" w:color="auto"/>
            <w:right w:val="none" w:sz="0" w:space="0" w:color="auto"/>
          </w:divBdr>
        </w:div>
        <w:div w:id="1880042759">
          <w:marLeft w:val="835"/>
          <w:marRight w:val="0"/>
          <w:marTop w:val="86"/>
          <w:marBottom w:val="0"/>
          <w:divBdr>
            <w:top w:val="none" w:sz="0" w:space="0" w:color="auto"/>
            <w:left w:val="none" w:sz="0" w:space="0" w:color="auto"/>
            <w:bottom w:val="none" w:sz="0" w:space="0" w:color="auto"/>
            <w:right w:val="none" w:sz="0" w:space="0" w:color="auto"/>
          </w:divBdr>
        </w:div>
        <w:div w:id="2064064560">
          <w:marLeft w:val="274"/>
          <w:marRight w:val="0"/>
          <w:marTop w:val="96"/>
          <w:marBottom w:val="0"/>
          <w:divBdr>
            <w:top w:val="none" w:sz="0" w:space="0" w:color="auto"/>
            <w:left w:val="none" w:sz="0" w:space="0" w:color="auto"/>
            <w:bottom w:val="none" w:sz="0" w:space="0" w:color="auto"/>
            <w:right w:val="none" w:sz="0" w:space="0" w:color="auto"/>
          </w:divBdr>
        </w:div>
      </w:divsChild>
    </w:div>
    <w:div w:id="2054033534">
      <w:bodyDiv w:val="1"/>
      <w:marLeft w:val="0"/>
      <w:marRight w:val="0"/>
      <w:marTop w:val="0"/>
      <w:marBottom w:val="0"/>
      <w:divBdr>
        <w:top w:val="none" w:sz="0" w:space="0" w:color="auto"/>
        <w:left w:val="none" w:sz="0" w:space="0" w:color="auto"/>
        <w:bottom w:val="none" w:sz="0" w:space="0" w:color="auto"/>
        <w:right w:val="none" w:sz="0" w:space="0" w:color="auto"/>
      </w:divBdr>
      <w:divsChild>
        <w:div w:id="1619994456">
          <w:marLeft w:val="0"/>
          <w:marRight w:val="0"/>
          <w:marTop w:val="0"/>
          <w:marBottom w:val="0"/>
          <w:divBdr>
            <w:top w:val="none" w:sz="0" w:space="0" w:color="auto"/>
            <w:left w:val="none" w:sz="0" w:space="0" w:color="auto"/>
            <w:bottom w:val="none" w:sz="0" w:space="0" w:color="auto"/>
            <w:right w:val="none" w:sz="0" w:space="0" w:color="auto"/>
          </w:divBdr>
          <w:divsChild>
            <w:div w:id="1401901237">
              <w:marLeft w:val="0"/>
              <w:marRight w:val="0"/>
              <w:marTop w:val="0"/>
              <w:marBottom w:val="0"/>
              <w:divBdr>
                <w:top w:val="none" w:sz="0" w:space="0" w:color="auto"/>
                <w:left w:val="none" w:sz="0" w:space="0" w:color="auto"/>
                <w:bottom w:val="none" w:sz="0" w:space="0" w:color="auto"/>
                <w:right w:val="none" w:sz="0" w:space="0" w:color="auto"/>
              </w:divBdr>
              <w:divsChild>
                <w:div w:id="482087816">
                  <w:marLeft w:val="0"/>
                  <w:marRight w:val="0"/>
                  <w:marTop w:val="0"/>
                  <w:marBottom w:val="0"/>
                  <w:divBdr>
                    <w:top w:val="none" w:sz="0" w:space="0" w:color="auto"/>
                    <w:left w:val="none" w:sz="0" w:space="0" w:color="auto"/>
                    <w:bottom w:val="none" w:sz="0" w:space="0" w:color="auto"/>
                    <w:right w:val="none" w:sz="0" w:space="0" w:color="auto"/>
                  </w:divBdr>
                  <w:divsChild>
                    <w:div w:id="828056219">
                      <w:marLeft w:val="0"/>
                      <w:marRight w:val="0"/>
                      <w:marTop w:val="0"/>
                      <w:marBottom w:val="0"/>
                      <w:divBdr>
                        <w:top w:val="none" w:sz="0" w:space="0" w:color="auto"/>
                        <w:left w:val="none" w:sz="0" w:space="0" w:color="auto"/>
                        <w:bottom w:val="none" w:sz="0" w:space="0" w:color="auto"/>
                        <w:right w:val="none" w:sz="0" w:space="0" w:color="auto"/>
                      </w:divBdr>
                      <w:divsChild>
                        <w:div w:id="714041039">
                          <w:marLeft w:val="0"/>
                          <w:marRight w:val="0"/>
                          <w:marTop w:val="0"/>
                          <w:marBottom w:val="0"/>
                          <w:divBdr>
                            <w:top w:val="none" w:sz="0" w:space="0" w:color="auto"/>
                            <w:left w:val="none" w:sz="0" w:space="0" w:color="auto"/>
                            <w:bottom w:val="none" w:sz="0" w:space="0" w:color="auto"/>
                            <w:right w:val="none" w:sz="0" w:space="0" w:color="auto"/>
                          </w:divBdr>
                          <w:divsChild>
                            <w:div w:id="626664758">
                              <w:marLeft w:val="0"/>
                              <w:marRight w:val="0"/>
                              <w:marTop w:val="0"/>
                              <w:marBottom w:val="0"/>
                              <w:divBdr>
                                <w:top w:val="none" w:sz="0" w:space="0" w:color="auto"/>
                                <w:left w:val="none" w:sz="0" w:space="0" w:color="auto"/>
                                <w:bottom w:val="none" w:sz="0" w:space="0" w:color="auto"/>
                                <w:right w:val="none" w:sz="0" w:space="0" w:color="auto"/>
                              </w:divBdr>
                              <w:divsChild>
                                <w:div w:id="960459942">
                                  <w:marLeft w:val="0"/>
                                  <w:marRight w:val="0"/>
                                  <w:marTop w:val="0"/>
                                  <w:marBottom w:val="0"/>
                                  <w:divBdr>
                                    <w:top w:val="none" w:sz="0" w:space="0" w:color="auto"/>
                                    <w:left w:val="none" w:sz="0" w:space="0" w:color="auto"/>
                                    <w:bottom w:val="none" w:sz="0" w:space="0" w:color="auto"/>
                                    <w:right w:val="none" w:sz="0" w:space="0" w:color="auto"/>
                                  </w:divBdr>
                                  <w:divsChild>
                                    <w:div w:id="1897353300">
                                      <w:marLeft w:val="0"/>
                                      <w:marRight w:val="0"/>
                                      <w:marTop w:val="0"/>
                                      <w:marBottom w:val="0"/>
                                      <w:divBdr>
                                        <w:top w:val="none" w:sz="0" w:space="0" w:color="auto"/>
                                        <w:left w:val="none" w:sz="0" w:space="0" w:color="auto"/>
                                        <w:bottom w:val="none" w:sz="0" w:space="0" w:color="auto"/>
                                        <w:right w:val="none" w:sz="0" w:space="0" w:color="auto"/>
                                      </w:divBdr>
                                      <w:divsChild>
                                        <w:div w:id="182474494">
                                          <w:marLeft w:val="0"/>
                                          <w:marRight w:val="0"/>
                                          <w:marTop w:val="0"/>
                                          <w:marBottom w:val="0"/>
                                          <w:divBdr>
                                            <w:top w:val="none" w:sz="0" w:space="0" w:color="auto"/>
                                            <w:left w:val="none" w:sz="0" w:space="0" w:color="auto"/>
                                            <w:bottom w:val="none" w:sz="0" w:space="0" w:color="auto"/>
                                            <w:right w:val="none" w:sz="0" w:space="0" w:color="auto"/>
                                          </w:divBdr>
                                          <w:divsChild>
                                            <w:div w:id="1090664105">
                                              <w:marLeft w:val="0"/>
                                              <w:marRight w:val="0"/>
                                              <w:marTop w:val="0"/>
                                              <w:marBottom w:val="0"/>
                                              <w:divBdr>
                                                <w:top w:val="none" w:sz="0" w:space="0" w:color="auto"/>
                                                <w:left w:val="none" w:sz="0" w:space="0" w:color="auto"/>
                                                <w:bottom w:val="none" w:sz="0" w:space="0" w:color="auto"/>
                                                <w:right w:val="none" w:sz="0" w:space="0" w:color="auto"/>
                                              </w:divBdr>
                                              <w:divsChild>
                                                <w:div w:id="177744454">
                                                  <w:marLeft w:val="0"/>
                                                  <w:marRight w:val="0"/>
                                                  <w:marTop w:val="0"/>
                                                  <w:marBottom w:val="0"/>
                                                  <w:divBdr>
                                                    <w:top w:val="none" w:sz="0" w:space="0" w:color="auto"/>
                                                    <w:left w:val="none" w:sz="0" w:space="0" w:color="auto"/>
                                                    <w:bottom w:val="none" w:sz="0" w:space="0" w:color="auto"/>
                                                    <w:right w:val="none" w:sz="0" w:space="0" w:color="auto"/>
                                                  </w:divBdr>
                                                  <w:divsChild>
                                                    <w:div w:id="701980869">
                                                      <w:marLeft w:val="0"/>
                                                      <w:marRight w:val="0"/>
                                                      <w:marTop w:val="0"/>
                                                      <w:marBottom w:val="0"/>
                                                      <w:divBdr>
                                                        <w:top w:val="none" w:sz="0" w:space="0" w:color="auto"/>
                                                        <w:left w:val="none" w:sz="0" w:space="0" w:color="auto"/>
                                                        <w:bottom w:val="none" w:sz="0" w:space="0" w:color="auto"/>
                                                        <w:right w:val="none" w:sz="0" w:space="0" w:color="auto"/>
                                                      </w:divBdr>
                                                      <w:divsChild>
                                                        <w:div w:id="1150753698">
                                                          <w:marLeft w:val="0"/>
                                                          <w:marRight w:val="0"/>
                                                          <w:marTop w:val="0"/>
                                                          <w:marBottom w:val="0"/>
                                                          <w:divBdr>
                                                            <w:top w:val="none" w:sz="0" w:space="0" w:color="auto"/>
                                                            <w:left w:val="none" w:sz="0" w:space="0" w:color="auto"/>
                                                            <w:bottom w:val="none" w:sz="0" w:space="0" w:color="auto"/>
                                                            <w:right w:val="none" w:sz="0" w:space="0" w:color="auto"/>
                                                          </w:divBdr>
                                                          <w:divsChild>
                                                            <w:div w:id="1677656306">
                                                              <w:marLeft w:val="0"/>
                                                              <w:marRight w:val="0"/>
                                                              <w:marTop w:val="0"/>
                                                              <w:marBottom w:val="0"/>
                                                              <w:divBdr>
                                                                <w:top w:val="none" w:sz="0" w:space="0" w:color="auto"/>
                                                                <w:left w:val="none" w:sz="0" w:space="0" w:color="auto"/>
                                                                <w:bottom w:val="none" w:sz="0" w:space="0" w:color="auto"/>
                                                                <w:right w:val="none" w:sz="0" w:space="0" w:color="auto"/>
                                                              </w:divBdr>
                                                              <w:divsChild>
                                                                <w:div w:id="1323698022">
                                                                  <w:marLeft w:val="0"/>
                                                                  <w:marRight w:val="0"/>
                                                                  <w:marTop w:val="0"/>
                                                                  <w:marBottom w:val="0"/>
                                                                  <w:divBdr>
                                                                    <w:top w:val="none" w:sz="0" w:space="0" w:color="auto"/>
                                                                    <w:left w:val="none" w:sz="0" w:space="0" w:color="auto"/>
                                                                    <w:bottom w:val="none" w:sz="0" w:space="0" w:color="auto"/>
                                                                    <w:right w:val="none" w:sz="0" w:space="0" w:color="auto"/>
                                                                  </w:divBdr>
                                                                  <w:divsChild>
                                                                    <w:div w:id="1992443013">
                                                                      <w:marLeft w:val="0"/>
                                                                      <w:marRight w:val="0"/>
                                                                      <w:marTop w:val="0"/>
                                                                      <w:marBottom w:val="0"/>
                                                                      <w:divBdr>
                                                                        <w:top w:val="none" w:sz="0" w:space="0" w:color="auto"/>
                                                                        <w:left w:val="none" w:sz="0" w:space="0" w:color="auto"/>
                                                                        <w:bottom w:val="none" w:sz="0" w:space="0" w:color="auto"/>
                                                                        <w:right w:val="none" w:sz="0" w:space="0" w:color="auto"/>
                                                                      </w:divBdr>
                                                                      <w:divsChild>
                                                                        <w:div w:id="37559918">
                                                                          <w:marLeft w:val="300"/>
                                                                          <w:marRight w:val="0"/>
                                                                          <w:marTop w:val="0"/>
                                                                          <w:marBottom w:val="0"/>
                                                                          <w:divBdr>
                                                                            <w:top w:val="none" w:sz="0" w:space="0" w:color="auto"/>
                                                                            <w:left w:val="none" w:sz="0" w:space="0" w:color="auto"/>
                                                                            <w:bottom w:val="none" w:sz="0" w:space="0" w:color="auto"/>
                                                                            <w:right w:val="none" w:sz="0" w:space="0" w:color="auto"/>
                                                                          </w:divBdr>
                                                                          <w:divsChild>
                                                                            <w:div w:id="606743105">
                                                                              <w:marLeft w:val="0"/>
                                                                              <w:marRight w:val="0"/>
                                                                              <w:marTop w:val="0"/>
                                                                              <w:marBottom w:val="0"/>
                                                                              <w:divBdr>
                                                                                <w:top w:val="none" w:sz="0" w:space="0" w:color="auto"/>
                                                                                <w:left w:val="none" w:sz="0" w:space="0" w:color="auto"/>
                                                                                <w:bottom w:val="none" w:sz="0" w:space="0" w:color="auto"/>
                                                                                <w:right w:val="none" w:sz="0" w:space="0" w:color="auto"/>
                                                                              </w:divBdr>
                                                                              <w:divsChild>
                                                                                <w:div w:id="101445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75664042">
      <w:bodyDiv w:val="1"/>
      <w:marLeft w:val="0"/>
      <w:marRight w:val="0"/>
      <w:marTop w:val="0"/>
      <w:marBottom w:val="0"/>
      <w:divBdr>
        <w:top w:val="none" w:sz="0" w:space="0" w:color="auto"/>
        <w:left w:val="none" w:sz="0" w:space="0" w:color="auto"/>
        <w:bottom w:val="none" w:sz="0" w:space="0" w:color="auto"/>
        <w:right w:val="none" w:sz="0" w:space="0" w:color="auto"/>
      </w:divBdr>
      <w:divsChild>
        <w:div w:id="1050689620">
          <w:marLeft w:val="274"/>
          <w:marRight w:val="0"/>
          <w:marTop w:val="96"/>
          <w:marBottom w:val="0"/>
          <w:divBdr>
            <w:top w:val="none" w:sz="0" w:space="0" w:color="auto"/>
            <w:left w:val="none" w:sz="0" w:space="0" w:color="auto"/>
            <w:bottom w:val="none" w:sz="0" w:space="0" w:color="auto"/>
            <w:right w:val="none" w:sz="0" w:space="0" w:color="auto"/>
          </w:divBdr>
        </w:div>
      </w:divsChild>
    </w:div>
    <w:div w:id="2090617253">
      <w:bodyDiv w:val="1"/>
      <w:marLeft w:val="0"/>
      <w:marRight w:val="0"/>
      <w:marTop w:val="0"/>
      <w:marBottom w:val="0"/>
      <w:divBdr>
        <w:top w:val="none" w:sz="0" w:space="0" w:color="auto"/>
        <w:left w:val="none" w:sz="0" w:space="0" w:color="auto"/>
        <w:bottom w:val="none" w:sz="0" w:space="0" w:color="auto"/>
        <w:right w:val="none" w:sz="0" w:space="0" w:color="auto"/>
      </w:divBdr>
      <w:divsChild>
        <w:div w:id="59209770">
          <w:marLeft w:val="0"/>
          <w:marRight w:val="0"/>
          <w:marTop w:val="0"/>
          <w:marBottom w:val="0"/>
          <w:divBdr>
            <w:top w:val="none" w:sz="0" w:space="0" w:color="auto"/>
            <w:left w:val="none" w:sz="0" w:space="0" w:color="auto"/>
            <w:bottom w:val="none" w:sz="0" w:space="0" w:color="auto"/>
            <w:right w:val="none" w:sz="0" w:space="0" w:color="auto"/>
          </w:divBdr>
          <w:divsChild>
            <w:div w:id="223562110">
              <w:marLeft w:val="0"/>
              <w:marRight w:val="0"/>
              <w:marTop w:val="0"/>
              <w:marBottom w:val="0"/>
              <w:divBdr>
                <w:top w:val="none" w:sz="0" w:space="0" w:color="auto"/>
                <w:left w:val="none" w:sz="0" w:space="0" w:color="auto"/>
                <w:bottom w:val="none" w:sz="0" w:space="0" w:color="auto"/>
                <w:right w:val="none" w:sz="0" w:space="0" w:color="auto"/>
              </w:divBdr>
              <w:divsChild>
                <w:div w:id="331221633">
                  <w:marLeft w:val="0"/>
                  <w:marRight w:val="0"/>
                  <w:marTop w:val="0"/>
                  <w:marBottom w:val="0"/>
                  <w:divBdr>
                    <w:top w:val="none" w:sz="0" w:space="0" w:color="auto"/>
                    <w:left w:val="none" w:sz="0" w:space="0" w:color="auto"/>
                    <w:bottom w:val="none" w:sz="0" w:space="0" w:color="auto"/>
                    <w:right w:val="none" w:sz="0" w:space="0" w:color="auto"/>
                  </w:divBdr>
                  <w:divsChild>
                    <w:div w:id="793672820">
                      <w:marLeft w:val="0"/>
                      <w:marRight w:val="0"/>
                      <w:marTop w:val="0"/>
                      <w:marBottom w:val="0"/>
                      <w:divBdr>
                        <w:top w:val="none" w:sz="0" w:space="0" w:color="auto"/>
                        <w:left w:val="none" w:sz="0" w:space="0" w:color="auto"/>
                        <w:bottom w:val="none" w:sz="0" w:space="0" w:color="auto"/>
                        <w:right w:val="none" w:sz="0" w:space="0" w:color="auto"/>
                      </w:divBdr>
                      <w:divsChild>
                        <w:div w:id="774792153">
                          <w:marLeft w:val="0"/>
                          <w:marRight w:val="0"/>
                          <w:marTop w:val="0"/>
                          <w:marBottom w:val="0"/>
                          <w:divBdr>
                            <w:top w:val="none" w:sz="0" w:space="0" w:color="auto"/>
                            <w:left w:val="none" w:sz="0" w:space="0" w:color="auto"/>
                            <w:bottom w:val="none" w:sz="0" w:space="0" w:color="auto"/>
                            <w:right w:val="none" w:sz="0" w:space="0" w:color="auto"/>
                          </w:divBdr>
                          <w:divsChild>
                            <w:div w:id="541206949">
                              <w:marLeft w:val="0"/>
                              <w:marRight w:val="0"/>
                              <w:marTop w:val="0"/>
                              <w:marBottom w:val="0"/>
                              <w:divBdr>
                                <w:top w:val="none" w:sz="0" w:space="0" w:color="auto"/>
                                <w:left w:val="none" w:sz="0" w:space="0" w:color="auto"/>
                                <w:bottom w:val="none" w:sz="0" w:space="0" w:color="auto"/>
                                <w:right w:val="none" w:sz="0" w:space="0" w:color="auto"/>
                              </w:divBdr>
                              <w:divsChild>
                                <w:div w:id="27728809">
                                  <w:marLeft w:val="0"/>
                                  <w:marRight w:val="0"/>
                                  <w:marTop w:val="0"/>
                                  <w:marBottom w:val="0"/>
                                  <w:divBdr>
                                    <w:top w:val="none" w:sz="0" w:space="0" w:color="auto"/>
                                    <w:left w:val="none" w:sz="0" w:space="0" w:color="auto"/>
                                    <w:bottom w:val="none" w:sz="0" w:space="0" w:color="auto"/>
                                    <w:right w:val="none" w:sz="0" w:space="0" w:color="auto"/>
                                  </w:divBdr>
                                  <w:divsChild>
                                    <w:div w:id="1106541176">
                                      <w:marLeft w:val="0"/>
                                      <w:marRight w:val="0"/>
                                      <w:marTop w:val="0"/>
                                      <w:marBottom w:val="0"/>
                                      <w:divBdr>
                                        <w:top w:val="none" w:sz="0" w:space="0" w:color="auto"/>
                                        <w:left w:val="none" w:sz="0" w:space="0" w:color="auto"/>
                                        <w:bottom w:val="none" w:sz="0" w:space="0" w:color="auto"/>
                                        <w:right w:val="none" w:sz="0" w:space="0" w:color="auto"/>
                                      </w:divBdr>
                                      <w:divsChild>
                                        <w:div w:id="877398896">
                                          <w:marLeft w:val="0"/>
                                          <w:marRight w:val="0"/>
                                          <w:marTop w:val="0"/>
                                          <w:marBottom w:val="0"/>
                                          <w:divBdr>
                                            <w:top w:val="none" w:sz="0" w:space="0" w:color="auto"/>
                                            <w:left w:val="none" w:sz="0" w:space="0" w:color="auto"/>
                                            <w:bottom w:val="none" w:sz="0" w:space="0" w:color="auto"/>
                                            <w:right w:val="none" w:sz="0" w:space="0" w:color="auto"/>
                                          </w:divBdr>
                                          <w:divsChild>
                                            <w:div w:id="2091654968">
                                              <w:marLeft w:val="0"/>
                                              <w:marRight w:val="0"/>
                                              <w:marTop w:val="0"/>
                                              <w:marBottom w:val="0"/>
                                              <w:divBdr>
                                                <w:top w:val="none" w:sz="0" w:space="0" w:color="auto"/>
                                                <w:left w:val="none" w:sz="0" w:space="0" w:color="auto"/>
                                                <w:bottom w:val="none" w:sz="0" w:space="0" w:color="auto"/>
                                                <w:right w:val="none" w:sz="0" w:space="0" w:color="auto"/>
                                              </w:divBdr>
                                              <w:divsChild>
                                                <w:div w:id="1671759348">
                                                  <w:marLeft w:val="0"/>
                                                  <w:marRight w:val="0"/>
                                                  <w:marTop w:val="0"/>
                                                  <w:marBottom w:val="0"/>
                                                  <w:divBdr>
                                                    <w:top w:val="none" w:sz="0" w:space="0" w:color="auto"/>
                                                    <w:left w:val="none" w:sz="0" w:space="0" w:color="auto"/>
                                                    <w:bottom w:val="none" w:sz="0" w:space="0" w:color="auto"/>
                                                    <w:right w:val="none" w:sz="0" w:space="0" w:color="auto"/>
                                                  </w:divBdr>
                                                  <w:divsChild>
                                                    <w:div w:id="728770061">
                                                      <w:marLeft w:val="0"/>
                                                      <w:marRight w:val="0"/>
                                                      <w:marTop w:val="0"/>
                                                      <w:marBottom w:val="0"/>
                                                      <w:divBdr>
                                                        <w:top w:val="none" w:sz="0" w:space="0" w:color="auto"/>
                                                        <w:left w:val="none" w:sz="0" w:space="0" w:color="auto"/>
                                                        <w:bottom w:val="none" w:sz="0" w:space="0" w:color="auto"/>
                                                        <w:right w:val="none" w:sz="0" w:space="0" w:color="auto"/>
                                                      </w:divBdr>
                                                      <w:divsChild>
                                                        <w:div w:id="848982715">
                                                          <w:marLeft w:val="0"/>
                                                          <w:marRight w:val="0"/>
                                                          <w:marTop w:val="0"/>
                                                          <w:marBottom w:val="0"/>
                                                          <w:divBdr>
                                                            <w:top w:val="none" w:sz="0" w:space="0" w:color="auto"/>
                                                            <w:left w:val="none" w:sz="0" w:space="0" w:color="auto"/>
                                                            <w:bottom w:val="none" w:sz="0" w:space="0" w:color="auto"/>
                                                            <w:right w:val="none" w:sz="0" w:space="0" w:color="auto"/>
                                                          </w:divBdr>
                                                          <w:divsChild>
                                                            <w:div w:id="336733294">
                                                              <w:marLeft w:val="0"/>
                                                              <w:marRight w:val="0"/>
                                                              <w:marTop w:val="0"/>
                                                              <w:marBottom w:val="0"/>
                                                              <w:divBdr>
                                                                <w:top w:val="none" w:sz="0" w:space="0" w:color="auto"/>
                                                                <w:left w:val="none" w:sz="0" w:space="0" w:color="auto"/>
                                                                <w:bottom w:val="none" w:sz="0" w:space="0" w:color="auto"/>
                                                                <w:right w:val="none" w:sz="0" w:space="0" w:color="auto"/>
                                                              </w:divBdr>
                                                              <w:divsChild>
                                                                <w:div w:id="1646009293">
                                                                  <w:marLeft w:val="0"/>
                                                                  <w:marRight w:val="0"/>
                                                                  <w:marTop w:val="0"/>
                                                                  <w:marBottom w:val="0"/>
                                                                  <w:divBdr>
                                                                    <w:top w:val="none" w:sz="0" w:space="0" w:color="auto"/>
                                                                    <w:left w:val="none" w:sz="0" w:space="0" w:color="auto"/>
                                                                    <w:bottom w:val="none" w:sz="0" w:space="0" w:color="auto"/>
                                                                    <w:right w:val="none" w:sz="0" w:space="0" w:color="auto"/>
                                                                  </w:divBdr>
                                                                  <w:divsChild>
                                                                    <w:div w:id="1175919377">
                                                                      <w:marLeft w:val="0"/>
                                                                      <w:marRight w:val="0"/>
                                                                      <w:marTop w:val="0"/>
                                                                      <w:marBottom w:val="0"/>
                                                                      <w:divBdr>
                                                                        <w:top w:val="none" w:sz="0" w:space="0" w:color="auto"/>
                                                                        <w:left w:val="none" w:sz="0" w:space="0" w:color="auto"/>
                                                                        <w:bottom w:val="none" w:sz="0" w:space="0" w:color="auto"/>
                                                                        <w:right w:val="none" w:sz="0" w:space="0" w:color="auto"/>
                                                                      </w:divBdr>
                                                                      <w:divsChild>
                                                                        <w:div w:id="1506476441">
                                                                          <w:marLeft w:val="300"/>
                                                                          <w:marRight w:val="0"/>
                                                                          <w:marTop w:val="0"/>
                                                                          <w:marBottom w:val="0"/>
                                                                          <w:divBdr>
                                                                            <w:top w:val="none" w:sz="0" w:space="0" w:color="auto"/>
                                                                            <w:left w:val="none" w:sz="0" w:space="0" w:color="auto"/>
                                                                            <w:bottom w:val="none" w:sz="0" w:space="0" w:color="auto"/>
                                                                            <w:right w:val="none" w:sz="0" w:space="0" w:color="auto"/>
                                                                          </w:divBdr>
                                                                          <w:divsChild>
                                                                            <w:div w:id="1232425972">
                                                                              <w:marLeft w:val="0"/>
                                                                              <w:marRight w:val="0"/>
                                                                              <w:marTop w:val="0"/>
                                                                              <w:marBottom w:val="0"/>
                                                                              <w:divBdr>
                                                                                <w:top w:val="none" w:sz="0" w:space="0" w:color="auto"/>
                                                                                <w:left w:val="none" w:sz="0" w:space="0" w:color="auto"/>
                                                                                <w:bottom w:val="none" w:sz="0" w:space="0" w:color="auto"/>
                                                                                <w:right w:val="none" w:sz="0" w:space="0" w:color="auto"/>
                                                                              </w:divBdr>
                                                                              <w:divsChild>
                                                                                <w:div w:id="144037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19448571">
      <w:bodyDiv w:val="1"/>
      <w:marLeft w:val="0"/>
      <w:marRight w:val="0"/>
      <w:marTop w:val="0"/>
      <w:marBottom w:val="0"/>
      <w:divBdr>
        <w:top w:val="none" w:sz="0" w:space="0" w:color="auto"/>
        <w:left w:val="none" w:sz="0" w:space="0" w:color="auto"/>
        <w:bottom w:val="none" w:sz="0" w:space="0" w:color="auto"/>
        <w:right w:val="none" w:sz="0" w:space="0" w:color="auto"/>
      </w:divBdr>
      <w:divsChild>
        <w:div w:id="1129670813">
          <w:marLeft w:val="274"/>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9.png"/><Relationship Id="rId247" Type="http://schemas.openxmlformats.org/officeDocument/2006/relationships/image" Target="media/image230.png"/><Relationship Id="rId107" Type="http://schemas.openxmlformats.org/officeDocument/2006/relationships/image" Target="media/image90.png"/><Relationship Id="rId268" Type="http://schemas.openxmlformats.org/officeDocument/2006/relationships/image" Target="media/image251.png"/><Relationship Id="rId11" Type="http://schemas.openxmlformats.org/officeDocument/2006/relationships/settings" Target="settings.xml"/><Relationship Id="rId32" Type="http://schemas.openxmlformats.org/officeDocument/2006/relationships/image" Target="media/image16.png"/><Relationship Id="rId53" Type="http://schemas.openxmlformats.org/officeDocument/2006/relationships/hyperlink" Target="http://InfoTable.html/" TargetMode="External"/><Relationship Id="rId74" Type="http://schemas.openxmlformats.org/officeDocument/2006/relationships/image" Target="media/image57.emf"/><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customXml" Target="../customXml/item5.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37" Type="http://schemas.openxmlformats.org/officeDocument/2006/relationships/image" Target="media/image220.png"/><Relationship Id="rId258" Type="http://schemas.openxmlformats.org/officeDocument/2006/relationships/image" Target="media/image241.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248" Type="http://schemas.openxmlformats.org/officeDocument/2006/relationships/image" Target="media/image231.png"/><Relationship Id="rId269" Type="http://schemas.openxmlformats.org/officeDocument/2006/relationships/image" Target="media/image252.png"/><Relationship Id="rId12" Type="http://schemas.openxmlformats.org/officeDocument/2006/relationships/webSettings" Target="webSettings.xml"/><Relationship Id="rId33" Type="http://schemas.openxmlformats.org/officeDocument/2006/relationships/image" Target="media/image17.png"/><Relationship Id="rId108" Type="http://schemas.openxmlformats.org/officeDocument/2006/relationships/image" Target="media/image91.png"/><Relationship Id="rId129" Type="http://schemas.openxmlformats.org/officeDocument/2006/relationships/image" Target="media/image112.emf"/><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customXml" Target="../customXml/item6.xml"/><Relationship Id="rId238" Type="http://schemas.openxmlformats.org/officeDocument/2006/relationships/image" Target="media/image221.png"/><Relationship Id="rId259" Type="http://schemas.openxmlformats.org/officeDocument/2006/relationships/image" Target="media/image242.png"/><Relationship Id="rId23" Type="http://schemas.openxmlformats.org/officeDocument/2006/relationships/image" Target="media/image7.png"/><Relationship Id="rId119" Type="http://schemas.openxmlformats.org/officeDocument/2006/relationships/image" Target="media/image102.png"/><Relationship Id="rId270" Type="http://schemas.openxmlformats.org/officeDocument/2006/relationships/image" Target="media/image253.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emf"/><Relationship Id="rId198" Type="http://schemas.openxmlformats.org/officeDocument/2006/relationships/image" Target="media/image181.png"/><Relationship Id="rId172" Type="http://schemas.openxmlformats.org/officeDocument/2006/relationships/image" Target="media/image155.png"/><Relationship Id="rId193" Type="http://schemas.openxmlformats.org/officeDocument/2006/relationships/image" Target="media/image176.png"/><Relationship Id="rId202" Type="http://schemas.openxmlformats.org/officeDocument/2006/relationships/image" Target="media/image185.png"/><Relationship Id="rId207" Type="http://schemas.openxmlformats.org/officeDocument/2006/relationships/image" Target="media/image190.png"/><Relationship Id="rId223" Type="http://schemas.openxmlformats.org/officeDocument/2006/relationships/image" Target="media/image206.png"/><Relationship Id="rId228" Type="http://schemas.openxmlformats.org/officeDocument/2006/relationships/image" Target="media/image211.png"/><Relationship Id="rId244" Type="http://schemas.openxmlformats.org/officeDocument/2006/relationships/image" Target="media/image227.png"/><Relationship Id="rId249" Type="http://schemas.openxmlformats.org/officeDocument/2006/relationships/image" Target="media/image232.png"/><Relationship Id="rId13" Type="http://schemas.openxmlformats.org/officeDocument/2006/relationships/footnotes" Target="footnotes.xml"/><Relationship Id="rId18" Type="http://schemas.openxmlformats.org/officeDocument/2006/relationships/footer" Target="footer1.xml"/><Relationship Id="rId39" Type="http://schemas.openxmlformats.org/officeDocument/2006/relationships/image" Target="media/image23.png"/><Relationship Id="rId109" Type="http://schemas.openxmlformats.org/officeDocument/2006/relationships/image" Target="media/image92.png"/><Relationship Id="rId260" Type="http://schemas.openxmlformats.org/officeDocument/2006/relationships/image" Target="media/image243.png"/><Relationship Id="rId265" Type="http://schemas.openxmlformats.org/officeDocument/2006/relationships/image" Target="media/image248.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 Type="http://schemas.openxmlformats.org/officeDocument/2006/relationships/customXml" Target="../customXml/item7.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13" Type="http://schemas.openxmlformats.org/officeDocument/2006/relationships/image" Target="media/image196.png"/><Relationship Id="rId218" Type="http://schemas.openxmlformats.org/officeDocument/2006/relationships/image" Target="media/image201.png"/><Relationship Id="rId234" Type="http://schemas.openxmlformats.org/officeDocument/2006/relationships/image" Target="media/image217.png"/><Relationship Id="rId239"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3.png"/><Relationship Id="rId250" Type="http://schemas.openxmlformats.org/officeDocument/2006/relationships/image" Target="media/image233.png"/><Relationship Id="rId255" Type="http://schemas.openxmlformats.org/officeDocument/2006/relationships/image" Target="media/image238.png"/><Relationship Id="rId271" Type="http://schemas.openxmlformats.org/officeDocument/2006/relationships/image" Target="media/image254.jpe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91.png"/><Relationship Id="rId229" Type="http://schemas.openxmlformats.org/officeDocument/2006/relationships/image" Target="media/image212.png"/><Relationship Id="rId19" Type="http://schemas.openxmlformats.org/officeDocument/2006/relationships/header" Target="header3.xml"/><Relationship Id="rId224" Type="http://schemas.openxmlformats.org/officeDocument/2006/relationships/image" Target="media/image207.png"/><Relationship Id="rId240" Type="http://schemas.openxmlformats.org/officeDocument/2006/relationships/image" Target="media/image223.png"/><Relationship Id="rId245" Type="http://schemas.openxmlformats.org/officeDocument/2006/relationships/image" Target="media/image228.png"/><Relationship Id="rId261" Type="http://schemas.openxmlformats.org/officeDocument/2006/relationships/image" Target="media/image244.png"/><Relationship Id="rId266" Type="http://schemas.openxmlformats.org/officeDocument/2006/relationships/image" Target="media/image249.png"/><Relationship Id="rId14" Type="http://schemas.openxmlformats.org/officeDocument/2006/relationships/endnotes" Target="endnotes.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numbering" Target="numbering.xm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2.png"/><Relationship Id="rId3" Type="http://schemas.openxmlformats.org/officeDocument/2006/relationships/customXml" Target="../customXml/item3.xml"/><Relationship Id="rId214" Type="http://schemas.openxmlformats.org/officeDocument/2006/relationships/image" Target="media/image197.png"/><Relationship Id="rId230" Type="http://schemas.openxmlformats.org/officeDocument/2006/relationships/image" Target="media/image213.png"/><Relationship Id="rId235" Type="http://schemas.openxmlformats.org/officeDocument/2006/relationships/image" Target="media/image218.png"/><Relationship Id="rId251" Type="http://schemas.openxmlformats.org/officeDocument/2006/relationships/image" Target="media/image234.png"/><Relationship Id="rId256" Type="http://schemas.openxmlformats.org/officeDocument/2006/relationships/image" Target="media/image239.png"/><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emf"/><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72" Type="http://schemas.openxmlformats.org/officeDocument/2006/relationships/fontTable" Target="fontTable.xml"/><Relationship Id="rId20" Type="http://schemas.openxmlformats.org/officeDocument/2006/relationships/footer" Target="footer2.xml"/><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image" Target="media/image208.png"/><Relationship Id="rId241" Type="http://schemas.openxmlformats.org/officeDocument/2006/relationships/image" Target="media/image224.png"/><Relationship Id="rId246" Type="http://schemas.openxmlformats.org/officeDocument/2006/relationships/image" Target="media/image229.emf"/><Relationship Id="rId267" Type="http://schemas.openxmlformats.org/officeDocument/2006/relationships/image" Target="media/image250.png"/><Relationship Id="rId15" Type="http://schemas.openxmlformats.org/officeDocument/2006/relationships/image" Target="media/image1.jpeg"/><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262" Type="http://schemas.openxmlformats.org/officeDocument/2006/relationships/image" Target="media/image245.png"/><Relationship Id="rId10" Type="http://schemas.microsoft.com/office/2007/relationships/stylesWithEffects" Target="stylesWithEffect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customXml" Target="../customXml/item4.xml"/><Relationship Id="rId9" Type="http://schemas.openxmlformats.org/officeDocument/2006/relationships/styles" Target="styles.xml"/><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6" Type="http://schemas.openxmlformats.org/officeDocument/2006/relationships/image" Target="media/image10.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theme" Target="theme/theme1.xml"/><Relationship Id="rId47" Type="http://schemas.openxmlformats.org/officeDocument/2006/relationships/image" Target="media/image31.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eader" Target="header1.xml"/><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37" Type="http://schemas.openxmlformats.org/officeDocument/2006/relationships/image" Target="media/image21.emf"/><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17" Type="http://schemas.openxmlformats.org/officeDocument/2006/relationships/header" Target="header2.xml"/><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7.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1"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ct:contentTypeSchema xmlns:ct="http://schemas.microsoft.com/office/2006/metadata/contentType" xmlns:ma="http://schemas.microsoft.com/office/2006/metadata/properties/metaAttributes" ct:_="" ma:_="" ma:contentTypeName="EriCOLL Docs" ma:contentTypeID="0x010100BB337192E63E44A7A744CE7393F41F4E002D85DD39CB0E3340AA676B814506F537" ma:contentTypeVersion="4" ma:contentTypeDescription="EriCOLL Document Content Type" ma:contentTypeScope="" ma:versionID="363a06775b1d03e7bf836ef218e81aa9">
  <xsd:schema xmlns:xsd="http://www.w3.org/2001/XMLSchema" xmlns:xs="http://www.w3.org/2001/XMLSchema" xmlns:p="http://schemas.microsoft.com/office/2006/metadata/properties" xmlns:ns2="94dfe6d9-4226-4bb4-8f36-631632d42ab6" xmlns:ns3="08b2df90-05d3-4030-90d4-c9feeb4a1cd9" targetNamespace="http://schemas.microsoft.com/office/2006/metadata/properties" ma:root="true" ma:fieldsID="6cdd65f3aa18731a65e58be078afb669" ns2:_="" ns3:_="">
    <xsd:import namespace="94dfe6d9-4226-4bb4-8f36-631632d42ab6"/>
    <xsd:import namespace="08b2df90-05d3-4030-90d4-c9feeb4a1cd9"/>
    <xsd:element name="properties">
      <xsd:complexType>
        <xsd:sequence>
          <xsd:element name="documentManagement">
            <xsd:complexType>
              <xsd:all>
                <xsd:element ref="ns2:Prepared." minOccurs="0"/>
                <xsd:element ref="ns2:EriCOLLDate." minOccurs="0"/>
                <xsd:element ref="ns2:AbstractOrSummary." minOccurs="0"/>
                <xsd:element ref="ns2:EriCOLLCategoryTaxHTField0" minOccurs="0"/>
                <xsd:element ref="ns2:EriCOLLOrganizationUnitTaxHTField0" minOccurs="0"/>
                <xsd:element ref="ns2:EriCOLLCompetenceTaxHTField0" minOccurs="0"/>
                <xsd:element ref="ns2:EriCOLLCountryTaxHTField0" minOccurs="0"/>
                <xsd:element ref="ns2:EriCOLLProcessTaxHTField0" minOccurs="0"/>
                <xsd:element ref="ns3:TaxKeywordTaxHTField" minOccurs="0"/>
                <xsd:element ref="ns2:EriCOLLProductsTaxHTField0" minOccurs="0"/>
                <xsd:element ref="ns3:TaxCatchAll" minOccurs="0"/>
                <xsd:element ref="ns2:EriCOLLProjectsTaxHTField0" minOccurs="0"/>
                <xsd:element ref="ns3:TaxCatchAllLabel" minOccurs="0"/>
                <xsd:element ref="ns3:EriCOLLCustomerTaxHTField0" minOccurs="0"/>
                <xsd:element ref="ns2:_dlc_DocIdUrl" minOccurs="0"/>
                <xsd:element ref="ns2:_dlc_DocIdPersistId" minOccurs="0"/>
                <xsd:element ref="ns2:_dlc_Doc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dfe6d9-4226-4bb4-8f36-631632d42ab6" elementFormDefault="qualified">
    <xsd:import namespace="http://schemas.microsoft.com/office/2006/documentManagement/types"/>
    <xsd:import namespace="http://schemas.microsoft.com/office/infopath/2007/PartnerControls"/>
    <xsd:element name="Prepared." ma:index="2" nillable="true" ma:displayName="Prepared." ma:internalName="Prepared_x002e_" ma:readOnly="false">
      <xsd:simpleType>
        <xsd:restriction base="dms:Text">
          <xsd:maxLength value="255"/>
        </xsd:restriction>
      </xsd:simpleType>
    </xsd:element>
    <xsd:element name="EriCOLLDate." ma:index="3" nillable="true" ma:displayName="Date." ma:internalName="EriCOLLDate_x002e_" ma:readOnly="false">
      <xsd:simpleType>
        <xsd:restriction base="dms:Text">
          <xsd:maxLength value="255"/>
        </xsd:restriction>
      </xsd:simpleType>
    </xsd:element>
    <xsd:element name="AbstractOrSummary." ma:index="4" nillable="true" ma:displayName="Abstract/Summary." ma:internalName="AbstractOrSummary_x002e_" ma:readOnly="false">
      <xsd:simpleType>
        <xsd:restriction base="dms:Note"/>
      </xsd:simpleType>
    </xsd:element>
    <xsd:element name="EriCOLLCategoryTaxHTField0" ma:index="14" nillable="true" ma:taxonomy="true" ma:internalName="EriCOLLCategoryTaxHTField0" ma:taxonomyFieldName="EriCOLLCategory" ma:displayName="Category." ma:readOnly="false" ma:default="1;#Technology|b3747014-464c-4f4a-88e7-23c663dc6c06;#2;#Services|d7e66343-180e-4604-9a98-3e5c0f46ab41" ma:fieldId="{e72cc46e-70aa-41d8-b11d-9bbfd769c5eb}" ma:taxonomyMulti="true" ma:sspId="0e710d51-58b4-4530-836b-fce5679fe049" ma:termSetId="f35c1d4c-78ac-4f40-bb38-8d71ec401e64" ma:anchorId="00000000-0000-0000-0000-000000000000" ma:open="false" ma:isKeyword="false">
      <xsd:complexType>
        <xsd:sequence>
          <xsd:element ref="pc:Terms" minOccurs="0" maxOccurs="1"/>
        </xsd:sequence>
      </xsd:complexType>
    </xsd:element>
    <xsd:element name="EriCOLLOrganizationUnitTaxHTField0" ma:index="16" nillable="true" ma:taxonomy="true" ma:internalName="EriCOLLOrganizationUnitTaxHTField0" ma:taxonomyFieldName="EriCOLLOrganizationUnit" ma:displayName="Organization Unit." ma:readOnly="false" ma:default="3;#GF Human Resources ＆ Organization|d9dabe57-ea0d-4d17-bffe-dda213980364" ma:fieldId="{7588c015-b936-47f7-bb64-663949dc467e}" ma:taxonomyMulti="true" ma:sspId="0e710d51-58b4-4530-836b-fce5679fe049" ma:termSetId="67f5b04f-38bf-47c9-889f-003f3bcd1395" ma:anchorId="00000000-0000-0000-0000-000000000000" ma:open="false" ma:isKeyword="false">
      <xsd:complexType>
        <xsd:sequence>
          <xsd:element ref="pc:Terms" minOccurs="0" maxOccurs="1"/>
        </xsd:sequence>
      </xsd:complexType>
    </xsd:element>
    <xsd:element name="EriCOLLCompetenceTaxHTField0" ma:index="18" nillable="true" ma:taxonomy="true" ma:internalName="EriCOLLCompetenceTaxHTField0" ma:taxonomyFieldName="EriCOLLCompetence" ma:displayName="Competence." ma:readOnly="false" ma:default="4;#OSS|56adeeb7-a977-4f0c-babc-0703097f7c58;#5;#BSS|e441d4da-fdef-4db1-91dd-6aa03f8f268a" ma:fieldId="{ff7cf505-5048-4f7f-991c-4d426a4ce272}" ma:taxonomyMulti="true" ma:sspId="0e710d51-58b4-4530-836b-fce5679fe049" ma:termSetId="3b0c01a2-44af-4012-bd1f-a99c2b798efa" ma:anchorId="00000000-0000-0000-0000-000000000000" ma:open="false" ma:isKeyword="false">
      <xsd:complexType>
        <xsd:sequence>
          <xsd:element ref="pc:Terms" minOccurs="0" maxOccurs="1"/>
        </xsd:sequence>
      </xsd:complexType>
    </xsd:element>
    <xsd:element name="EriCOLLCountryTaxHTField0" ma:index="20" nillable="true" ma:taxonomy="true" ma:internalName="EriCOLLCountryTaxHTField0" ma:taxonomyFieldName="EriCOLLCountry" ma:displayName="Country." ma:readOnly="false" ma:default="" ma:fieldId="{a6c34b01-f2c2-4f05-b9ad-d4935bafeeb2}" ma:taxonomyMulti="true" ma:sspId="0e710d51-58b4-4530-836b-fce5679fe049" ma:termSetId="d4bcc4ed-3121-4db4-a523-83f3d1018798" ma:anchorId="00000000-0000-0000-0000-000000000000" ma:open="false" ma:isKeyword="false">
      <xsd:complexType>
        <xsd:sequence>
          <xsd:element ref="pc:Terms" minOccurs="0" maxOccurs="1"/>
        </xsd:sequence>
      </xsd:complexType>
    </xsd:element>
    <xsd:element name="EriCOLLProcessTaxHTField0" ma:index="22" nillable="true" ma:taxonomy="true" ma:internalName="EriCOLLProcessTaxHTField0" ma:taxonomyFieldName="EriCOLLProcess" ma:displayName="Process." ma:readOnly="false" ma:default="" ma:fieldId="{69b1f811-b392-4734-aa69-0125c68961bd}" ma:taxonomyMulti="true" ma:sspId="0e710d51-58b4-4530-836b-fce5679fe049" ma:termSetId="3d5773de-e402-4858-b471-2c5969a51f0d" ma:anchorId="00000000-0000-0000-0000-000000000000" ma:open="false" ma:isKeyword="false">
      <xsd:complexType>
        <xsd:sequence>
          <xsd:element ref="pc:Terms" minOccurs="0" maxOccurs="1"/>
        </xsd:sequence>
      </xsd:complexType>
    </xsd:element>
    <xsd:element name="EriCOLLProductsTaxHTField0" ma:index="24" nillable="true" ma:taxonomy="true" ma:internalName="EriCOLLProductsTaxHTField0" ma:taxonomyFieldName="EriCOLLProducts" ma:displayName="Products." ma:readOnly="false" ma:default="" ma:fieldId="{e7fe205b-2114-43c4-bcb7-1bbbbd16d461}" ma:taxonomyMulti="true" ma:sspId="0e710d51-58b4-4530-836b-fce5679fe049" ma:termSetId="943c8fbd-8b50-4b6a-b4b8-9342be84b8f7" ma:anchorId="00000000-0000-0000-0000-000000000000" ma:open="false" ma:isKeyword="false">
      <xsd:complexType>
        <xsd:sequence>
          <xsd:element ref="pc:Terms" minOccurs="0" maxOccurs="1"/>
        </xsd:sequence>
      </xsd:complexType>
    </xsd:element>
    <xsd:element name="EriCOLLProjectsTaxHTField0" ma:index="26" nillable="true" ma:taxonomy="true" ma:internalName="EriCOLLProjectsTaxHTField0" ma:taxonomyFieldName="EriCOLLProjects" ma:displayName="Projects." ma:readOnly="false" ma:default="" ma:fieldId="{6d690e96-80d8-4550-9bd4-922d740a55ff}" ma:taxonomyMulti="true" ma:sspId="0e710d51-58b4-4530-836b-fce5679fe049" ma:termSetId="66ed0c52-5b15-42c7-a9e7-77fbdfe62b34" ma:anchorId="00000000-0000-0000-0000-000000000000" ma:open="false" ma:isKeyword="false">
      <xsd:complexType>
        <xsd:sequence>
          <xsd:element ref="pc:Terms" minOccurs="0" maxOccurs="1"/>
        </xsd:sequence>
      </xsd:complexType>
    </xsd:element>
    <xsd:element name="_dlc_DocIdUrl" ma:index="30"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31" nillable="true" ma:displayName="Persist ID" ma:description="Keep ID on add." ma:hidden="true" ma:internalName="_dlc_DocIdPersistId" ma:readOnly="true">
      <xsd:simpleType>
        <xsd:restriction base="dms:Boolean"/>
      </xsd:simpleType>
    </xsd:element>
    <xsd:element name="_dlc_DocId" ma:index="33" nillable="true" ma:displayName="Document ID Value" ma:description="The value of the document ID assigned to this item." ma:internalName="_dlc_DocId"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b2df90-05d3-4030-90d4-c9feeb4a1cd9" elementFormDefault="qualified">
    <xsd:import namespace="http://schemas.microsoft.com/office/2006/documentManagement/types"/>
    <xsd:import namespace="http://schemas.microsoft.com/office/infopath/2007/PartnerControls"/>
    <xsd:element name="TaxKeywordTaxHTField" ma:index="23" nillable="true" ma:taxonomy="true" ma:internalName="TaxKeywordTaxHTField" ma:taxonomyFieldName="TaxKeyword" ma:displayName="Keywords." ma:readOnly="false" ma:fieldId="{23f27201-bee3-471e-b2e7-b64fd8b7ca38}" ma:taxonomyMulti="true" ma:sspId="0e710d51-58b4-4530-836b-fce5679fe049" ma:termSetId="00000000-0000-0000-0000-000000000000" ma:anchorId="00000000-0000-0000-0000-000000000000" ma:open="true" ma:isKeyword="true">
      <xsd:complexType>
        <xsd:sequence>
          <xsd:element ref="pc:Terms" minOccurs="0" maxOccurs="1"/>
        </xsd:sequence>
      </xsd:complexType>
    </xsd:element>
    <xsd:element name="TaxCatchAll" ma:index="25" nillable="true" ma:displayName="Taxonomy Catch All Column" ma:hidden="true" ma:list="{3ecdfadb-732c-406b-aa12-cb586a5c54a3}" ma:internalName="TaxCatchAll" ma:showField="CatchAllData" ma:web="94dfe6d9-4226-4bb4-8f36-631632d42ab6">
      <xsd:complexType>
        <xsd:complexContent>
          <xsd:extension base="dms:MultiChoiceLookup">
            <xsd:sequence>
              <xsd:element name="Value" type="dms:Lookup" maxOccurs="unbounded" minOccurs="0" nillable="true"/>
            </xsd:sequence>
          </xsd:extension>
        </xsd:complexContent>
      </xsd:complexType>
    </xsd:element>
    <xsd:element name="TaxCatchAllLabel" ma:index="27" nillable="true" ma:displayName="Taxonomy Catch All Column1" ma:hidden="true" ma:list="{3ecdfadb-732c-406b-aa12-cb586a5c54a3}" ma:internalName="TaxCatchAllLabel" ma:readOnly="true" ma:showField="CatchAllDataLabel" ma:web="94dfe6d9-4226-4bb4-8f36-631632d42ab6">
      <xsd:complexType>
        <xsd:complexContent>
          <xsd:extension base="dms:MultiChoiceLookup">
            <xsd:sequence>
              <xsd:element name="Value" type="dms:Lookup" maxOccurs="unbounded" minOccurs="0" nillable="true"/>
            </xsd:sequence>
          </xsd:extension>
        </xsd:complexContent>
      </xsd:complexType>
    </xsd:element>
    <xsd:element name="EriCOLLCustomerTaxHTField0" ma:index="28" nillable="true" ma:taxonomy="true" ma:internalName="EriCOLLCustomerTaxHTField0" ma:taxonomyFieldName="EriCOLLCustomer" ma:displayName="Customer." ma:readOnly="false" ma:fieldId="{8480f48b-f8b7-4c77-be55-63d41a1fdb0d}" ma:taxonomyMulti="true" ma:sspId="0e710d51-58b4-4530-836b-fce5679fe049" ma:termSetId="4e0bb0d4-0179-488a-a161-abd655dda2e7"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9"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AbstractOrSummary. xmlns="94dfe6d9-4226-4bb4-8f36-631632d42ab6" xsi:nil="true"/>
    <EriCOLLCountryTaxHTField0 xmlns="94dfe6d9-4226-4bb4-8f36-631632d42ab6">
      <Terms xmlns="http://schemas.microsoft.com/office/infopath/2007/PartnerControls"/>
    </EriCOLLCountryTaxHTField0>
    <EriCOLLOrganizationUnitTaxHTField0 xmlns="94dfe6d9-4226-4bb4-8f36-631632d42ab6">
      <Terms xmlns="http://schemas.microsoft.com/office/infopath/2007/PartnerControls">
        <TermInfo xmlns="http://schemas.microsoft.com/office/infopath/2007/PartnerControls">
          <TermName xmlns="http://schemas.microsoft.com/office/infopath/2007/PartnerControls">GF Human Resources ＆ Organization (Old)</TermName>
          <TermId xmlns="http://schemas.microsoft.com/office/infopath/2007/PartnerControls">d9dabe57-ea0d-4d17-bffe-dda213980364</TermId>
        </TermInfo>
      </Terms>
    </EriCOLLOrganizationUnitTaxHTField0>
    <EriCOLLProcessTaxHTField0 xmlns="94dfe6d9-4226-4bb4-8f36-631632d42ab6">
      <Terms xmlns="http://schemas.microsoft.com/office/infopath/2007/PartnerControls"/>
    </EriCOLLProcessTaxHTField0>
    <TaxCatchAll xmlns="08b2df90-05d3-4030-90d4-c9feeb4a1cd9">
      <Value>5</Value>
      <Value>4</Value>
      <Value>3</Value>
      <Value>2</Value>
      <Value>1</Value>
    </TaxCatchAll>
    <Prepared. xmlns="94dfe6d9-4226-4bb4-8f36-631632d42ab6" xsi:nil="true"/>
    <TaxKeywordTaxHTField xmlns="08b2df90-05d3-4030-90d4-c9feeb4a1cd9">
      <Terms xmlns="http://schemas.microsoft.com/office/infopath/2007/PartnerControls"/>
    </TaxKeywordTaxHTField>
    <EriCOLLCategoryTaxHTField0 xmlns="94dfe6d9-4226-4bb4-8f36-631632d42ab6">
      <Terms xmlns="http://schemas.microsoft.com/office/infopath/2007/PartnerControls">
        <TermInfo xmlns="http://schemas.microsoft.com/office/infopath/2007/PartnerControls">
          <TermName xmlns="http://schemas.microsoft.com/office/infopath/2007/PartnerControls">Technology</TermName>
          <TermId xmlns="http://schemas.microsoft.com/office/infopath/2007/PartnerControls">b3747014-464c-4f4a-88e7-23c663dc6c06</TermId>
        </TermInfo>
        <TermInfo xmlns="http://schemas.microsoft.com/office/infopath/2007/PartnerControls">
          <TermName xmlns="http://schemas.microsoft.com/office/infopath/2007/PartnerControls">Services</TermName>
          <TermId xmlns="http://schemas.microsoft.com/office/infopath/2007/PartnerControls">d7e66343-180e-4604-9a98-3e5c0f46ab41</TermId>
        </TermInfo>
      </Terms>
    </EriCOLLCategoryTaxHTField0>
    <EriCOLLDate. xmlns="94dfe6d9-4226-4bb4-8f36-631632d42ab6" xsi:nil="true"/>
    <EriCOLLCompetenceTaxHTField0 xmlns="94dfe6d9-4226-4bb4-8f36-631632d42ab6">
      <Terms xmlns="http://schemas.microsoft.com/office/infopath/2007/PartnerControls">
        <TermInfo xmlns="http://schemas.microsoft.com/office/infopath/2007/PartnerControls">
          <TermName xmlns="http://schemas.microsoft.com/office/infopath/2007/PartnerControls">OSS</TermName>
          <TermId xmlns="http://schemas.microsoft.com/office/infopath/2007/PartnerControls">56adeeb7-a977-4f0c-babc-0703097f7c58</TermId>
        </TermInfo>
        <TermInfo xmlns="http://schemas.microsoft.com/office/infopath/2007/PartnerControls">
          <TermName xmlns="http://schemas.microsoft.com/office/infopath/2007/PartnerControls">BSS</TermName>
          <TermId xmlns="http://schemas.microsoft.com/office/infopath/2007/PartnerControls">e441d4da-fdef-4db1-91dd-6aa03f8f268a</TermId>
        </TermInfo>
      </Terms>
    </EriCOLLCompetenceTaxHTField0>
    <EriCOLLProductsTaxHTField0 xmlns="94dfe6d9-4226-4bb4-8f36-631632d42ab6">
      <Terms xmlns="http://schemas.microsoft.com/office/infopath/2007/PartnerControls"/>
    </EriCOLLProductsTaxHTField0>
    <EriCOLLProjectsTaxHTField0 xmlns="94dfe6d9-4226-4bb4-8f36-631632d42ab6">
      <Terms xmlns="http://schemas.microsoft.com/office/infopath/2007/PartnerControls"/>
    </EriCOLLProjectsTaxHTField0>
    <EriCOLLCustomerTaxHTField0 xmlns="08b2df90-05d3-4030-90d4-c9feeb4a1cd9">
      <Terms xmlns="http://schemas.microsoft.com/office/infopath/2007/PartnerControls"/>
    </EriCOLLCustomerTaxHTField0>
    <_dlc_DocId xmlns="94dfe6d9-4226-4bb4-8f36-631632d42ab6">U2FJCR44UDRN-92-7090</_dlc_DocId>
    <_dlc_DocIdUrl xmlns="94dfe6d9-4226-4bb4-8f36-631632d42ab6">
      <Url>https://ericoll.internal.ericsson.com/sites/OSS_BSS_Education_Operations/OSSTngCourses/_layouts/DocIdRedir.aspx?ID=U2FJCR44UDRN-92-7090</Url>
      <Description>U2FJCR44UDRN-92-7090</Description>
    </_dlc_DocIdUrl>
  </documentManagement>
</p:properties>
</file>

<file path=customXml/item5.xml><?xml version="1.0" encoding="utf-8"?>
<LongProperties xmlns="http://schemas.microsoft.com/office/2006/metadata/longProperties">
  <LongProp xmlns="" name="TaxCatchAll"><![CDATA[5;#BSS|e441d4da-fdef-4db1-91dd-6aa03f8f268a;#4;#OSS|56adeeb7-a977-4f0c-babc-0703097f7c58;#3;#GF Human Resources ＆ Organization|d9dabe57-ea0d-4d17-bffe-dda213980364;#2;#Services|d7e66343-180e-4604-9a98-3e5c0f46ab41;#1;#Technology|b3747014-464c-4f4a-88e7-23c663dc6c06]]></LongProp>
</LongProperties>
</file>

<file path=customXml/item6.xml><?xml version="1.0" encoding="utf-8"?>
<?mso-contentType ?>
<SharedContentType xmlns="Microsoft.SharePoint.Taxonomy.ContentTypeSync" SourceId="0e710d51-58b4-4530-836b-fce5679fe049" ContentTypeId="0x010100BB337192E63E44A7A744CE7393F41F4E" PreviousValue="false"/>
</file>

<file path=customXml/item7.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2FB1B9-85BD-4C65-BCEB-AD43244E05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dfe6d9-4226-4bb4-8f36-631632d42ab6"/>
    <ds:schemaRef ds:uri="08b2df90-05d3-4030-90d4-c9feeb4a1cd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FC34EB4-FD00-450E-9BB0-EAD0A22B6511}">
  <ds:schemaRefs>
    <ds:schemaRef ds:uri="http://schemas.microsoft.com/sharepoint/events"/>
  </ds:schemaRefs>
</ds:datastoreItem>
</file>

<file path=customXml/itemProps3.xml><?xml version="1.0" encoding="utf-8"?>
<ds:datastoreItem xmlns:ds="http://schemas.openxmlformats.org/officeDocument/2006/customXml" ds:itemID="{BC016525-398E-43D8-8E27-E53D924C113F}">
  <ds:schemaRefs>
    <ds:schemaRef ds:uri="http://schemas.microsoft.com/sharepoint/v3/contenttype/forms"/>
  </ds:schemaRefs>
</ds:datastoreItem>
</file>

<file path=customXml/itemProps4.xml><?xml version="1.0" encoding="utf-8"?>
<ds:datastoreItem xmlns:ds="http://schemas.openxmlformats.org/officeDocument/2006/customXml" ds:itemID="{CA697153-58EC-487A-850C-E78C0FAFC91F}">
  <ds:schemaRefs>
    <ds:schemaRef ds:uri="http://purl.org/dc/terms/"/>
    <ds:schemaRef ds:uri="http://schemas.microsoft.com/office/2006/documentManagement/types"/>
    <ds:schemaRef ds:uri="http://purl.org/dc/dcmitype/"/>
    <ds:schemaRef ds:uri="http://purl.org/dc/elements/1.1/"/>
    <ds:schemaRef ds:uri="http://www.w3.org/XML/1998/namespace"/>
    <ds:schemaRef ds:uri="http://schemas.openxmlformats.org/package/2006/metadata/core-properties"/>
    <ds:schemaRef ds:uri="08b2df90-05d3-4030-90d4-c9feeb4a1cd9"/>
    <ds:schemaRef ds:uri="http://schemas.microsoft.com/office/infopath/2007/PartnerControls"/>
    <ds:schemaRef ds:uri="94dfe6d9-4226-4bb4-8f36-631632d42ab6"/>
    <ds:schemaRef ds:uri="http://schemas.microsoft.com/office/2006/metadata/properties"/>
  </ds:schemaRefs>
</ds:datastoreItem>
</file>

<file path=customXml/itemProps5.xml><?xml version="1.0" encoding="utf-8"?>
<ds:datastoreItem xmlns:ds="http://schemas.openxmlformats.org/officeDocument/2006/customXml" ds:itemID="{E546C65C-55F6-4A51-B327-D3A87B2BCC29}">
  <ds:schemaRefs>
    <ds:schemaRef ds:uri="http://schemas.microsoft.com/office/2006/metadata/longProperties"/>
    <ds:schemaRef ds:uri=""/>
  </ds:schemaRefs>
</ds:datastoreItem>
</file>

<file path=customXml/itemProps6.xml><?xml version="1.0" encoding="utf-8"?>
<ds:datastoreItem xmlns:ds="http://schemas.openxmlformats.org/officeDocument/2006/customXml" ds:itemID="{1BD8A794-50CE-44D8-8BF7-BB110D2DF672}">
  <ds:schemaRefs>
    <ds:schemaRef ds:uri="Microsoft.SharePoint.Taxonomy.ContentTypeSync"/>
  </ds:schemaRefs>
</ds:datastoreItem>
</file>

<file path=customXml/itemProps7.xml><?xml version="1.0" encoding="utf-8"?>
<ds:datastoreItem xmlns:ds="http://schemas.openxmlformats.org/officeDocument/2006/customXml" ds:itemID="{B96BB7B7-6AA2-443D-A1CA-9D25FFBDD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152</Pages>
  <Words>16748</Words>
  <Characters>95469</Characters>
  <Application>Microsoft Office Word</Application>
  <DocSecurity>4</DocSecurity>
  <Lines>795</Lines>
  <Paragraphs>223</Paragraphs>
  <ScaleCrop>false</ScaleCrop>
  <HeadingPairs>
    <vt:vector size="2" baseType="variant">
      <vt:variant>
        <vt:lpstr>Title</vt:lpstr>
      </vt:variant>
      <vt:variant>
        <vt:i4>1</vt:i4>
      </vt:variant>
    </vt:vector>
  </HeadingPairs>
  <TitlesOfParts>
    <vt:vector size="1" baseType="lpstr">
      <vt:lpstr>Ericsson Catalog Manager 14.1</vt:lpstr>
    </vt:vector>
  </TitlesOfParts>
  <Company>Ericsson</Company>
  <LinksUpToDate>false</LinksUpToDate>
  <CharactersWithSpaces>111994</CharactersWithSpaces>
  <SharedDoc>false</SharedDoc>
  <HLinks>
    <vt:vector size="408" baseType="variant">
      <vt:variant>
        <vt:i4>4849783</vt:i4>
      </vt:variant>
      <vt:variant>
        <vt:i4>387</vt:i4>
      </vt:variant>
      <vt:variant>
        <vt:i4>0</vt:i4>
      </vt:variant>
      <vt:variant>
        <vt:i4>5</vt:i4>
      </vt:variant>
      <vt:variant>
        <vt:lpwstr>mailto:bss.education.services@ericsson.com</vt:lpwstr>
      </vt:variant>
      <vt:variant>
        <vt:lpwstr/>
      </vt:variant>
      <vt:variant>
        <vt:i4>4653175</vt:i4>
      </vt:variant>
      <vt:variant>
        <vt:i4>384</vt:i4>
      </vt:variant>
      <vt:variant>
        <vt:i4>0</vt:i4>
      </vt:variant>
      <vt:variant>
        <vt:i4>5</vt:i4>
      </vt:variant>
      <vt:variant>
        <vt:lpwstr>mailto:oss.education.services@ericsson.com</vt:lpwstr>
      </vt:variant>
      <vt:variant>
        <vt:lpwstr/>
      </vt:variant>
      <vt:variant>
        <vt:i4>4718713</vt:i4>
      </vt:variant>
      <vt:variant>
        <vt:i4>381</vt:i4>
      </vt:variant>
      <vt:variant>
        <vt:i4>0</vt:i4>
      </vt:variant>
      <vt:variant>
        <vt:i4>5</vt:i4>
      </vt:variant>
      <vt:variant>
        <vt:lpwstr>mailto:oss.bss.education@ericsson.com</vt:lpwstr>
      </vt:variant>
      <vt:variant>
        <vt:lpwstr/>
      </vt:variant>
      <vt:variant>
        <vt:i4>7929946</vt:i4>
      </vt:variant>
      <vt:variant>
        <vt:i4>378</vt:i4>
      </vt:variant>
      <vt:variant>
        <vt:i4>0</vt:i4>
      </vt:variant>
      <vt:variant>
        <vt:i4>5</vt:i4>
      </vt:variant>
      <vt:variant>
        <vt:lpwstr>https://ericoll2.internal.ericsson.com/sites/OSS_BSS_Education_Operations/TDev/TTT/Documents/Forms/AllItems.aspx?RootFolder=%2Fsites%2FOSS%5FBSS%5FEducation%5FOperations%2FTDev%2FTTT%2FDocuments%2FNew%20process%202013%2FHandbook%20and%20process%20support%20documents&amp;InitialTabId=Ribbon%2EDocument&amp;VisibilityContext=WSSTabPersistence</vt:lpwstr>
      </vt:variant>
      <vt:variant>
        <vt:lpwstr/>
      </vt:variant>
      <vt:variant>
        <vt:i4>6684745</vt:i4>
      </vt:variant>
      <vt:variant>
        <vt:i4>375</vt:i4>
      </vt:variant>
      <vt:variant>
        <vt:i4>0</vt:i4>
      </vt:variant>
      <vt:variant>
        <vt:i4>5</vt:i4>
      </vt:variant>
      <vt:variant>
        <vt:lpwstr>https://ericoll2.internal.ericsson.com/sites/OSS_BSS_Education_Operations/TDev/TTT/Pages/home.aspx</vt:lpwstr>
      </vt:variant>
      <vt:variant>
        <vt:lpwstr/>
      </vt:variant>
      <vt:variant>
        <vt:i4>6684745</vt:i4>
      </vt:variant>
      <vt:variant>
        <vt:i4>372</vt:i4>
      </vt:variant>
      <vt:variant>
        <vt:i4>0</vt:i4>
      </vt:variant>
      <vt:variant>
        <vt:i4>5</vt:i4>
      </vt:variant>
      <vt:variant>
        <vt:lpwstr>https://ericoll2.internal.ericsson.com/sites/OSS_BSS_Education_Operations/TDev/TTT/Pages/home.aspx</vt:lpwstr>
      </vt:variant>
      <vt:variant>
        <vt:lpwstr/>
      </vt:variant>
      <vt:variant>
        <vt:i4>1245242</vt:i4>
      </vt:variant>
      <vt:variant>
        <vt:i4>365</vt:i4>
      </vt:variant>
      <vt:variant>
        <vt:i4>0</vt:i4>
      </vt:variant>
      <vt:variant>
        <vt:i4>5</vt:i4>
      </vt:variant>
      <vt:variant>
        <vt:lpwstr/>
      </vt:variant>
      <vt:variant>
        <vt:lpwstr>_Toc363724819</vt:lpwstr>
      </vt:variant>
      <vt:variant>
        <vt:i4>1245242</vt:i4>
      </vt:variant>
      <vt:variant>
        <vt:i4>359</vt:i4>
      </vt:variant>
      <vt:variant>
        <vt:i4>0</vt:i4>
      </vt:variant>
      <vt:variant>
        <vt:i4>5</vt:i4>
      </vt:variant>
      <vt:variant>
        <vt:lpwstr/>
      </vt:variant>
      <vt:variant>
        <vt:lpwstr>_Toc363724818</vt:lpwstr>
      </vt:variant>
      <vt:variant>
        <vt:i4>1245242</vt:i4>
      </vt:variant>
      <vt:variant>
        <vt:i4>353</vt:i4>
      </vt:variant>
      <vt:variant>
        <vt:i4>0</vt:i4>
      </vt:variant>
      <vt:variant>
        <vt:i4>5</vt:i4>
      </vt:variant>
      <vt:variant>
        <vt:lpwstr/>
      </vt:variant>
      <vt:variant>
        <vt:lpwstr>_Toc363724817</vt:lpwstr>
      </vt:variant>
      <vt:variant>
        <vt:i4>1245242</vt:i4>
      </vt:variant>
      <vt:variant>
        <vt:i4>347</vt:i4>
      </vt:variant>
      <vt:variant>
        <vt:i4>0</vt:i4>
      </vt:variant>
      <vt:variant>
        <vt:i4>5</vt:i4>
      </vt:variant>
      <vt:variant>
        <vt:lpwstr/>
      </vt:variant>
      <vt:variant>
        <vt:lpwstr>_Toc363724816</vt:lpwstr>
      </vt:variant>
      <vt:variant>
        <vt:i4>1245242</vt:i4>
      </vt:variant>
      <vt:variant>
        <vt:i4>341</vt:i4>
      </vt:variant>
      <vt:variant>
        <vt:i4>0</vt:i4>
      </vt:variant>
      <vt:variant>
        <vt:i4>5</vt:i4>
      </vt:variant>
      <vt:variant>
        <vt:lpwstr/>
      </vt:variant>
      <vt:variant>
        <vt:lpwstr>_Toc363724815</vt:lpwstr>
      </vt:variant>
      <vt:variant>
        <vt:i4>1245242</vt:i4>
      </vt:variant>
      <vt:variant>
        <vt:i4>335</vt:i4>
      </vt:variant>
      <vt:variant>
        <vt:i4>0</vt:i4>
      </vt:variant>
      <vt:variant>
        <vt:i4>5</vt:i4>
      </vt:variant>
      <vt:variant>
        <vt:lpwstr/>
      </vt:variant>
      <vt:variant>
        <vt:lpwstr>_Toc363724814</vt:lpwstr>
      </vt:variant>
      <vt:variant>
        <vt:i4>1376309</vt:i4>
      </vt:variant>
      <vt:variant>
        <vt:i4>332</vt:i4>
      </vt:variant>
      <vt:variant>
        <vt:i4>0</vt:i4>
      </vt:variant>
      <vt:variant>
        <vt:i4>5</vt:i4>
      </vt:variant>
      <vt:variant>
        <vt:lpwstr/>
      </vt:variant>
      <vt:variant>
        <vt:lpwstr>_Toc363724778</vt:lpwstr>
      </vt:variant>
      <vt:variant>
        <vt:i4>1245242</vt:i4>
      </vt:variant>
      <vt:variant>
        <vt:i4>326</vt:i4>
      </vt:variant>
      <vt:variant>
        <vt:i4>0</vt:i4>
      </vt:variant>
      <vt:variant>
        <vt:i4>5</vt:i4>
      </vt:variant>
      <vt:variant>
        <vt:lpwstr/>
      </vt:variant>
      <vt:variant>
        <vt:lpwstr>_Toc363724813</vt:lpwstr>
      </vt:variant>
      <vt:variant>
        <vt:i4>1245242</vt:i4>
      </vt:variant>
      <vt:variant>
        <vt:i4>320</vt:i4>
      </vt:variant>
      <vt:variant>
        <vt:i4>0</vt:i4>
      </vt:variant>
      <vt:variant>
        <vt:i4>5</vt:i4>
      </vt:variant>
      <vt:variant>
        <vt:lpwstr/>
      </vt:variant>
      <vt:variant>
        <vt:lpwstr>_Toc363724812</vt:lpwstr>
      </vt:variant>
      <vt:variant>
        <vt:i4>1245242</vt:i4>
      </vt:variant>
      <vt:variant>
        <vt:i4>314</vt:i4>
      </vt:variant>
      <vt:variant>
        <vt:i4>0</vt:i4>
      </vt:variant>
      <vt:variant>
        <vt:i4>5</vt:i4>
      </vt:variant>
      <vt:variant>
        <vt:lpwstr/>
      </vt:variant>
      <vt:variant>
        <vt:lpwstr>_Toc363724811</vt:lpwstr>
      </vt:variant>
      <vt:variant>
        <vt:i4>1245242</vt:i4>
      </vt:variant>
      <vt:variant>
        <vt:i4>308</vt:i4>
      </vt:variant>
      <vt:variant>
        <vt:i4>0</vt:i4>
      </vt:variant>
      <vt:variant>
        <vt:i4>5</vt:i4>
      </vt:variant>
      <vt:variant>
        <vt:lpwstr/>
      </vt:variant>
      <vt:variant>
        <vt:lpwstr>_Toc363724810</vt:lpwstr>
      </vt:variant>
      <vt:variant>
        <vt:i4>1179706</vt:i4>
      </vt:variant>
      <vt:variant>
        <vt:i4>302</vt:i4>
      </vt:variant>
      <vt:variant>
        <vt:i4>0</vt:i4>
      </vt:variant>
      <vt:variant>
        <vt:i4>5</vt:i4>
      </vt:variant>
      <vt:variant>
        <vt:lpwstr/>
      </vt:variant>
      <vt:variant>
        <vt:lpwstr>_Toc363724809</vt:lpwstr>
      </vt:variant>
      <vt:variant>
        <vt:i4>1179706</vt:i4>
      </vt:variant>
      <vt:variant>
        <vt:i4>296</vt:i4>
      </vt:variant>
      <vt:variant>
        <vt:i4>0</vt:i4>
      </vt:variant>
      <vt:variant>
        <vt:i4>5</vt:i4>
      </vt:variant>
      <vt:variant>
        <vt:lpwstr/>
      </vt:variant>
      <vt:variant>
        <vt:lpwstr>_Toc363724808</vt:lpwstr>
      </vt:variant>
      <vt:variant>
        <vt:i4>1179706</vt:i4>
      </vt:variant>
      <vt:variant>
        <vt:i4>290</vt:i4>
      </vt:variant>
      <vt:variant>
        <vt:i4>0</vt:i4>
      </vt:variant>
      <vt:variant>
        <vt:i4>5</vt:i4>
      </vt:variant>
      <vt:variant>
        <vt:lpwstr/>
      </vt:variant>
      <vt:variant>
        <vt:lpwstr>_Toc363724807</vt:lpwstr>
      </vt:variant>
      <vt:variant>
        <vt:i4>1179706</vt:i4>
      </vt:variant>
      <vt:variant>
        <vt:i4>284</vt:i4>
      </vt:variant>
      <vt:variant>
        <vt:i4>0</vt:i4>
      </vt:variant>
      <vt:variant>
        <vt:i4>5</vt:i4>
      </vt:variant>
      <vt:variant>
        <vt:lpwstr/>
      </vt:variant>
      <vt:variant>
        <vt:lpwstr>_Toc363724806</vt:lpwstr>
      </vt:variant>
      <vt:variant>
        <vt:i4>1376309</vt:i4>
      </vt:variant>
      <vt:variant>
        <vt:i4>281</vt:i4>
      </vt:variant>
      <vt:variant>
        <vt:i4>0</vt:i4>
      </vt:variant>
      <vt:variant>
        <vt:i4>5</vt:i4>
      </vt:variant>
      <vt:variant>
        <vt:lpwstr/>
      </vt:variant>
      <vt:variant>
        <vt:lpwstr>_Toc363724778</vt:lpwstr>
      </vt:variant>
      <vt:variant>
        <vt:i4>1179706</vt:i4>
      </vt:variant>
      <vt:variant>
        <vt:i4>275</vt:i4>
      </vt:variant>
      <vt:variant>
        <vt:i4>0</vt:i4>
      </vt:variant>
      <vt:variant>
        <vt:i4>5</vt:i4>
      </vt:variant>
      <vt:variant>
        <vt:lpwstr/>
      </vt:variant>
      <vt:variant>
        <vt:lpwstr>_Toc363724805</vt:lpwstr>
      </vt:variant>
      <vt:variant>
        <vt:i4>1179706</vt:i4>
      </vt:variant>
      <vt:variant>
        <vt:i4>269</vt:i4>
      </vt:variant>
      <vt:variant>
        <vt:i4>0</vt:i4>
      </vt:variant>
      <vt:variant>
        <vt:i4>5</vt:i4>
      </vt:variant>
      <vt:variant>
        <vt:lpwstr/>
      </vt:variant>
      <vt:variant>
        <vt:lpwstr>_Toc363724804</vt:lpwstr>
      </vt:variant>
      <vt:variant>
        <vt:i4>1179706</vt:i4>
      </vt:variant>
      <vt:variant>
        <vt:i4>263</vt:i4>
      </vt:variant>
      <vt:variant>
        <vt:i4>0</vt:i4>
      </vt:variant>
      <vt:variant>
        <vt:i4>5</vt:i4>
      </vt:variant>
      <vt:variant>
        <vt:lpwstr/>
      </vt:variant>
      <vt:variant>
        <vt:lpwstr>_Toc363724803</vt:lpwstr>
      </vt:variant>
      <vt:variant>
        <vt:i4>1179706</vt:i4>
      </vt:variant>
      <vt:variant>
        <vt:i4>257</vt:i4>
      </vt:variant>
      <vt:variant>
        <vt:i4>0</vt:i4>
      </vt:variant>
      <vt:variant>
        <vt:i4>5</vt:i4>
      </vt:variant>
      <vt:variant>
        <vt:lpwstr/>
      </vt:variant>
      <vt:variant>
        <vt:lpwstr>_Toc363724802</vt:lpwstr>
      </vt:variant>
      <vt:variant>
        <vt:i4>1179706</vt:i4>
      </vt:variant>
      <vt:variant>
        <vt:i4>251</vt:i4>
      </vt:variant>
      <vt:variant>
        <vt:i4>0</vt:i4>
      </vt:variant>
      <vt:variant>
        <vt:i4>5</vt:i4>
      </vt:variant>
      <vt:variant>
        <vt:lpwstr/>
      </vt:variant>
      <vt:variant>
        <vt:lpwstr>_Toc363724801</vt:lpwstr>
      </vt:variant>
      <vt:variant>
        <vt:i4>1179706</vt:i4>
      </vt:variant>
      <vt:variant>
        <vt:i4>245</vt:i4>
      </vt:variant>
      <vt:variant>
        <vt:i4>0</vt:i4>
      </vt:variant>
      <vt:variant>
        <vt:i4>5</vt:i4>
      </vt:variant>
      <vt:variant>
        <vt:lpwstr/>
      </vt:variant>
      <vt:variant>
        <vt:lpwstr>_Toc363724800</vt:lpwstr>
      </vt:variant>
      <vt:variant>
        <vt:i4>1769525</vt:i4>
      </vt:variant>
      <vt:variant>
        <vt:i4>239</vt:i4>
      </vt:variant>
      <vt:variant>
        <vt:i4>0</vt:i4>
      </vt:variant>
      <vt:variant>
        <vt:i4>5</vt:i4>
      </vt:variant>
      <vt:variant>
        <vt:lpwstr/>
      </vt:variant>
      <vt:variant>
        <vt:lpwstr>_Toc363724799</vt:lpwstr>
      </vt:variant>
      <vt:variant>
        <vt:i4>1769525</vt:i4>
      </vt:variant>
      <vt:variant>
        <vt:i4>233</vt:i4>
      </vt:variant>
      <vt:variant>
        <vt:i4>0</vt:i4>
      </vt:variant>
      <vt:variant>
        <vt:i4>5</vt:i4>
      </vt:variant>
      <vt:variant>
        <vt:lpwstr/>
      </vt:variant>
      <vt:variant>
        <vt:lpwstr>_Toc363724798</vt:lpwstr>
      </vt:variant>
      <vt:variant>
        <vt:i4>1769525</vt:i4>
      </vt:variant>
      <vt:variant>
        <vt:i4>227</vt:i4>
      </vt:variant>
      <vt:variant>
        <vt:i4>0</vt:i4>
      </vt:variant>
      <vt:variant>
        <vt:i4>5</vt:i4>
      </vt:variant>
      <vt:variant>
        <vt:lpwstr/>
      </vt:variant>
      <vt:variant>
        <vt:lpwstr>_Toc363724797</vt:lpwstr>
      </vt:variant>
      <vt:variant>
        <vt:i4>1769525</vt:i4>
      </vt:variant>
      <vt:variant>
        <vt:i4>221</vt:i4>
      </vt:variant>
      <vt:variant>
        <vt:i4>0</vt:i4>
      </vt:variant>
      <vt:variant>
        <vt:i4>5</vt:i4>
      </vt:variant>
      <vt:variant>
        <vt:lpwstr/>
      </vt:variant>
      <vt:variant>
        <vt:lpwstr>_Toc363724796</vt:lpwstr>
      </vt:variant>
      <vt:variant>
        <vt:i4>1769525</vt:i4>
      </vt:variant>
      <vt:variant>
        <vt:i4>215</vt:i4>
      </vt:variant>
      <vt:variant>
        <vt:i4>0</vt:i4>
      </vt:variant>
      <vt:variant>
        <vt:i4>5</vt:i4>
      </vt:variant>
      <vt:variant>
        <vt:lpwstr/>
      </vt:variant>
      <vt:variant>
        <vt:lpwstr>_Toc363724795</vt:lpwstr>
      </vt:variant>
      <vt:variant>
        <vt:i4>1769525</vt:i4>
      </vt:variant>
      <vt:variant>
        <vt:i4>209</vt:i4>
      </vt:variant>
      <vt:variant>
        <vt:i4>0</vt:i4>
      </vt:variant>
      <vt:variant>
        <vt:i4>5</vt:i4>
      </vt:variant>
      <vt:variant>
        <vt:lpwstr/>
      </vt:variant>
      <vt:variant>
        <vt:lpwstr>_Toc363724794</vt:lpwstr>
      </vt:variant>
      <vt:variant>
        <vt:i4>1769525</vt:i4>
      </vt:variant>
      <vt:variant>
        <vt:i4>203</vt:i4>
      </vt:variant>
      <vt:variant>
        <vt:i4>0</vt:i4>
      </vt:variant>
      <vt:variant>
        <vt:i4>5</vt:i4>
      </vt:variant>
      <vt:variant>
        <vt:lpwstr/>
      </vt:variant>
      <vt:variant>
        <vt:lpwstr>_Toc363724793</vt:lpwstr>
      </vt:variant>
      <vt:variant>
        <vt:i4>1769525</vt:i4>
      </vt:variant>
      <vt:variant>
        <vt:i4>197</vt:i4>
      </vt:variant>
      <vt:variant>
        <vt:i4>0</vt:i4>
      </vt:variant>
      <vt:variant>
        <vt:i4>5</vt:i4>
      </vt:variant>
      <vt:variant>
        <vt:lpwstr/>
      </vt:variant>
      <vt:variant>
        <vt:lpwstr>_Toc363724792</vt:lpwstr>
      </vt:variant>
      <vt:variant>
        <vt:i4>1769525</vt:i4>
      </vt:variant>
      <vt:variant>
        <vt:i4>191</vt:i4>
      </vt:variant>
      <vt:variant>
        <vt:i4>0</vt:i4>
      </vt:variant>
      <vt:variant>
        <vt:i4>5</vt:i4>
      </vt:variant>
      <vt:variant>
        <vt:lpwstr/>
      </vt:variant>
      <vt:variant>
        <vt:lpwstr>_Toc363724791</vt:lpwstr>
      </vt:variant>
      <vt:variant>
        <vt:i4>1769525</vt:i4>
      </vt:variant>
      <vt:variant>
        <vt:i4>185</vt:i4>
      </vt:variant>
      <vt:variant>
        <vt:i4>0</vt:i4>
      </vt:variant>
      <vt:variant>
        <vt:i4>5</vt:i4>
      </vt:variant>
      <vt:variant>
        <vt:lpwstr/>
      </vt:variant>
      <vt:variant>
        <vt:lpwstr>_Toc363724790</vt:lpwstr>
      </vt:variant>
      <vt:variant>
        <vt:i4>1703989</vt:i4>
      </vt:variant>
      <vt:variant>
        <vt:i4>179</vt:i4>
      </vt:variant>
      <vt:variant>
        <vt:i4>0</vt:i4>
      </vt:variant>
      <vt:variant>
        <vt:i4>5</vt:i4>
      </vt:variant>
      <vt:variant>
        <vt:lpwstr/>
      </vt:variant>
      <vt:variant>
        <vt:lpwstr>_Toc363724789</vt:lpwstr>
      </vt:variant>
      <vt:variant>
        <vt:i4>1703989</vt:i4>
      </vt:variant>
      <vt:variant>
        <vt:i4>173</vt:i4>
      </vt:variant>
      <vt:variant>
        <vt:i4>0</vt:i4>
      </vt:variant>
      <vt:variant>
        <vt:i4>5</vt:i4>
      </vt:variant>
      <vt:variant>
        <vt:lpwstr/>
      </vt:variant>
      <vt:variant>
        <vt:lpwstr>_Toc363724788</vt:lpwstr>
      </vt:variant>
      <vt:variant>
        <vt:i4>1703989</vt:i4>
      </vt:variant>
      <vt:variant>
        <vt:i4>167</vt:i4>
      </vt:variant>
      <vt:variant>
        <vt:i4>0</vt:i4>
      </vt:variant>
      <vt:variant>
        <vt:i4>5</vt:i4>
      </vt:variant>
      <vt:variant>
        <vt:lpwstr/>
      </vt:variant>
      <vt:variant>
        <vt:lpwstr>_Toc363724787</vt:lpwstr>
      </vt:variant>
      <vt:variant>
        <vt:i4>1703989</vt:i4>
      </vt:variant>
      <vt:variant>
        <vt:i4>161</vt:i4>
      </vt:variant>
      <vt:variant>
        <vt:i4>0</vt:i4>
      </vt:variant>
      <vt:variant>
        <vt:i4>5</vt:i4>
      </vt:variant>
      <vt:variant>
        <vt:lpwstr/>
      </vt:variant>
      <vt:variant>
        <vt:lpwstr>_Toc363724786</vt:lpwstr>
      </vt:variant>
      <vt:variant>
        <vt:i4>1703989</vt:i4>
      </vt:variant>
      <vt:variant>
        <vt:i4>155</vt:i4>
      </vt:variant>
      <vt:variant>
        <vt:i4>0</vt:i4>
      </vt:variant>
      <vt:variant>
        <vt:i4>5</vt:i4>
      </vt:variant>
      <vt:variant>
        <vt:lpwstr/>
      </vt:variant>
      <vt:variant>
        <vt:lpwstr>_Toc363724785</vt:lpwstr>
      </vt:variant>
      <vt:variant>
        <vt:i4>1703989</vt:i4>
      </vt:variant>
      <vt:variant>
        <vt:i4>149</vt:i4>
      </vt:variant>
      <vt:variant>
        <vt:i4>0</vt:i4>
      </vt:variant>
      <vt:variant>
        <vt:i4>5</vt:i4>
      </vt:variant>
      <vt:variant>
        <vt:lpwstr/>
      </vt:variant>
      <vt:variant>
        <vt:lpwstr>_Toc363724784</vt:lpwstr>
      </vt:variant>
      <vt:variant>
        <vt:i4>1703989</vt:i4>
      </vt:variant>
      <vt:variant>
        <vt:i4>143</vt:i4>
      </vt:variant>
      <vt:variant>
        <vt:i4>0</vt:i4>
      </vt:variant>
      <vt:variant>
        <vt:i4>5</vt:i4>
      </vt:variant>
      <vt:variant>
        <vt:lpwstr/>
      </vt:variant>
      <vt:variant>
        <vt:lpwstr>_Toc363724783</vt:lpwstr>
      </vt:variant>
      <vt:variant>
        <vt:i4>1703989</vt:i4>
      </vt:variant>
      <vt:variant>
        <vt:i4>137</vt:i4>
      </vt:variant>
      <vt:variant>
        <vt:i4>0</vt:i4>
      </vt:variant>
      <vt:variant>
        <vt:i4>5</vt:i4>
      </vt:variant>
      <vt:variant>
        <vt:lpwstr/>
      </vt:variant>
      <vt:variant>
        <vt:lpwstr>_Toc363724782</vt:lpwstr>
      </vt:variant>
      <vt:variant>
        <vt:i4>1703989</vt:i4>
      </vt:variant>
      <vt:variant>
        <vt:i4>131</vt:i4>
      </vt:variant>
      <vt:variant>
        <vt:i4>0</vt:i4>
      </vt:variant>
      <vt:variant>
        <vt:i4>5</vt:i4>
      </vt:variant>
      <vt:variant>
        <vt:lpwstr/>
      </vt:variant>
      <vt:variant>
        <vt:lpwstr>_Toc363724781</vt:lpwstr>
      </vt:variant>
      <vt:variant>
        <vt:i4>1703989</vt:i4>
      </vt:variant>
      <vt:variant>
        <vt:i4>125</vt:i4>
      </vt:variant>
      <vt:variant>
        <vt:i4>0</vt:i4>
      </vt:variant>
      <vt:variant>
        <vt:i4>5</vt:i4>
      </vt:variant>
      <vt:variant>
        <vt:lpwstr/>
      </vt:variant>
      <vt:variant>
        <vt:lpwstr>_Toc363724780</vt:lpwstr>
      </vt:variant>
      <vt:variant>
        <vt:i4>1376309</vt:i4>
      </vt:variant>
      <vt:variant>
        <vt:i4>119</vt:i4>
      </vt:variant>
      <vt:variant>
        <vt:i4>0</vt:i4>
      </vt:variant>
      <vt:variant>
        <vt:i4>5</vt:i4>
      </vt:variant>
      <vt:variant>
        <vt:lpwstr/>
      </vt:variant>
      <vt:variant>
        <vt:lpwstr>_Toc363724779</vt:lpwstr>
      </vt:variant>
      <vt:variant>
        <vt:i4>1376309</vt:i4>
      </vt:variant>
      <vt:variant>
        <vt:i4>113</vt:i4>
      </vt:variant>
      <vt:variant>
        <vt:i4>0</vt:i4>
      </vt:variant>
      <vt:variant>
        <vt:i4>5</vt:i4>
      </vt:variant>
      <vt:variant>
        <vt:lpwstr/>
      </vt:variant>
      <vt:variant>
        <vt:lpwstr>_Toc363724778</vt:lpwstr>
      </vt:variant>
      <vt:variant>
        <vt:i4>1376309</vt:i4>
      </vt:variant>
      <vt:variant>
        <vt:i4>107</vt:i4>
      </vt:variant>
      <vt:variant>
        <vt:i4>0</vt:i4>
      </vt:variant>
      <vt:variant>
        <vt:i4>5</vt:i4>
      </vt:variant>
      <vt:variant>
        <vt:lpwstr/>
      </vt:variant>
      <vt:variant>
        <vt:lpwstr>_Toc363724777</vt:lpwstr>
      </vt:variant>
      <vt:variant>
        <vt:i4>1376309</vt:i4>
      </vt:variant>
      <vt:variant>
        <vt:i4>101</vt:i4>
      </vt:variant>
      <vt:variant>
        <vt:i4>0</vt:i4>
      </vt:variant>
      <vt:variant>
        <vt:i4>5</vt:i4>
      </vt:variant>
      <vt:variant>
        <vt:lpwstr/>
      </vt:variant>
      <vt:variant>
        <vt:lpwstr>_Toc363724776</vt:lpwstr>
      </vt:variant>
      <vt:variant>
        <vt:i4>1376309</vt:i4>
      </vt:variant>
      <vt:variant>
        <vt:i4>95</vt:i4>
      </vt:variant>
      <vt:variant>
        <vt:i4>0</vt:i4>
      </vt:variant>
      <vt:variant>
        <vt:i4>5</vt:i4>
      </vt:variant>
      <vt:variant>
        <vt:lpwstr/>
      </vt:variant>
      <vt:variant>
        <vt:lpwstr>_Toc363724775</vt:lpwstr>
      </vt:variant>
      <vt:variant>
        <vt:i4>1376309</vt:i4>
      </vt:variant>
      <vt:variant>
        <vt:i4>89</vt:i4>
      </vt:variant>
      <vt:variant>
        <vt:i4>0</vt:i4>
      </vt:variant>
      <vt:variant>
        <vt:i4>5</vt:i4>
      </vt:variant>
      <vt:variant>
        <vt:lpwstr/>
      </vt:variant>
      <vt:variant>
        <vt:lpwstr>_Toc363724774</vt:lpwstr>
      </vt:variant>
      <vt:variant>
        <vt:i4>1376309</vt:i4>
      </vt:variant>
      <vt:variant>
        <vt:i4>83</vt:i4>
      </vt:variant>
      <vt:variant>
        <vt:i4>0</vt:i4>
      </vt:variant>
      <vt:variant>
        <vt:i4>5</vt:i4>
      </vt:variant>
      <vt:variant>
        <vt:lpwstr/>
      </vt:variant>
      <vt:variant>
        <vt:lpwstr>_Toc363724773</vt:lpwstr>
      </vt:variant>
      <vt:variant>
        <vt:i4>1376309</vt:i4>
      </vt:variant>
      <vt:variant>
        <vt:i4>77</vt:i4>
      </vt:variant>
      <vt:variant>
        <vt:i4>0</vt:i4>
      </vt:variant>
      <vt:variant>
        <vt:i4>5</vt:i4>
      </vt:variant>
      <vt:variant>
        <vt:lpwstr/>
      </vt:variant>
      <vt:variant>
        <vt:lpwstr>_Toc363724772</vt:lpwstr>
      </vt:variant>
      <vt:variant>
        <vt:i4>1376309</vt:i4>
      </vt:variant>
      <vt:variant>
        <vt:i4>71</vt:i4>
      </vt:variant>
      <vt:variant>
        <vt:i4>0</vt:i4>
      </vt:variant>
      <vt:variant>
        <vt:i4>5</vt:i4>
      </vt:variant>
      <vt:variant>
        <vt:lpwstr/>
      </vt:variant>
      <vt:variant>
        <vt:lpwstr>_Toc363724771</vt:lpwstr>
      </vt:variant>
      <vt:variant>
        <vt:i4>1376309</vt:i4>
      </vt:variant>
      <vt:variant>
        <vt:i4>65</vt:i4>
      </vt:variant>
      <vt:variant>
        <vt:i4>0</vt:i4>
      </vt:variant>
      <vt:variant>
        <vt:i4>5</vt:i4>
      </vt:variant>
      <vt:variant>
        <vt:lpwstr/>
      </vt:variant>
      <vt:variant>
        <vt:lpwstr>_Toc363724770</vt:lpwstr>
      </vt:variant>
      <vt:variant>
        <vt:i4>1310773</vt:i4>
      </vt:variant>
      <vt:variant>
        <vt:i4>59</vt:i4>
      </vt:variant>
      <vt:variant>
        <vt:i4>0</vt:i4>
      </vt:variant>
      <vt:variant>
        <vt:i4>5</vt:i4>
      </vt:variant>
      <vt:variant>
        <vt:lpwstr/>
      </vt:variant>
      <vt:variant>
        <vt:lpwstr>_Toc363724769</vt:lpwstr>
      </vt:variant>
      <vt:variant>
        <vt:i4>1310773</vt:i4>
      </vt:variant>
      <vt:variant>
        <vt:i4>53</vt:i4>
      </vt:variant>
      <vt:variant>
        <vt:i4>0</vt:i4>
      </vt:variant>
      <vt:variant>
        <vt:i4>5</vt:i4>
      </vt:variant>
      <vt:variant>
        <vt:lpwstr/>
      </vt:variant>
      <vt:variant>
        <vt:lpwstr>_Toc363724768</vt:lpwstr>
      </vt:variant>
      <vt:variant>
        <vt:i4>1310773</vt:i4>
      </vt:variant>
      <vt:variant>
        <vt:i4>47</vt:i4>
      </vt:variant>
      <vt:variant>
        <vt:i4>0</vt:i4>
      </vt:variant>
      <vt:variant>
        <vt:i4>5</vt:i4>
      </vt:variant>
      <vt:variant>
        <vt:lpwstr/>
      </vt:variant>
      <vt:variant>
        <vt:lpwstr>_Toc363724767</vt:lpwstr>
      </vt:variant>
      <vt:variant>
        <vt:i4>1310773</vt:i4>
      </vt:variant>
      <vt:variant>
        <vt:i4>41</vt:i4>
      </vt:variant>
      <vt:variant>
        <vt:i4>0</vt:i4>
      </vt:variant>
      <vt:variant>
        <vt:i4>5</vt:i4>
      </vt:variant>
      <vt:variant>
        <vt:lpwstr/>
      </vt:variant>
      <vt:variant>
        <vt:lpwstr>_Toc363724766</vt:lpwstr>
      </vt:variant>
      <vt:variant>
        <vt:i4>1310773</vt:i4>
      </vt:variant>
      <vt:variant>
        <vt:i4>35</vt:i4>
      </vt:variant>
      <vt:variant>
        <vt:i4>0</vt:i4>
      </vt:variant>
      <vt:variant>
        <vt:i4>5</vt:i4>
      </vt:variant>
      <vt:variant>
        <vt:lpwstr/>
      </vt:variant>
      <vt:variant>
        <vt:lpwstr>_Toc363724765</vt:lpwstr>
      </vt:variant>
      <vt:variant>
        <vt:i4>1310773</vt:i4>
      </vt:variant>
      <vt:variant>
        <vt:i4>29</vt:i4>
      </vt:variant>
      <vt:variant>
        <vt:i4>0</vt:i4>
      </vt:variant>
      <vt:variant>
        <vt:i4>5</vt:i4>
      </vt:variant>
      <vt:variant>
        <vt:lpwstr/>
      </vt:variant>
      <vt:variant>
        <vt:lpwstr>_Toc363724764</vt:lpwstr>
      </vt:variant>
      <vt:variant>
        <vt:i4>1310773</vt:i4>
      </vt:variant>
      <vt:variant>
        <vt:i4>23</vt:i4>
      </vt:variant>
      <vt:variant>
        <vt:i4>0</vt:i4>
      </vt:variant>
      <vt:variant>
        <vt:i4>5</vt:i4>
      </vt:variant>
      <vt:variant>
        <vt:lpwstr/>
      </vt:variant>
      <vt:variant>
        <vt:lpwstr>_Toc363724763</vt:lpwstr>
      </vt:variant>
      <vt:variant>
        <vt:i4>1310773</vt:i4>
      </vt:variant>
      <vt:variant>
        <vt:i4>17</vt:i4>
      </vt:variant>
      <vt:variant>
        <vt:i4>0</vt:i4>
      </vt:variant>
      <vt:variant>
        <vt:i4>5</vt:i4>
      </vt:variant>
      <vt:variant>
        <vt:lpwstr/>
      </vt:variant>
      <vt:variant>
        <vt:lpwstr>_Toc363724762</vt:lpwstr>
      </vt:variant>
      <vt:variant>
        <vt:i4>1310773</vt:i4>
      </vt:variant>
      <vt:variant>
        <vt:i4>11</vt:i4>
      </vt:variant>
      <vt:variant>
        <vt:i4>0</vt:i4>
      </vt:variant>
      <vt:variant>
        <vt:i4>5</vt:i4>
      </vt:variant>
      <vt:variant>
        <vt:lpwstr/>
      </vt:variant>
      <vt:variant>
        <vt:lpwstr>_Toc363724761</vt:lpwstr>
      </vt:variant>
      <vt:variant>
        <vt:i4>1310773</vt:i4>
      </vt:variant>
      <vt:variant>
        <vt:i4>5</vt:i4>
      </vt:variant>
      <vt:variant>
        <vt:i4>0</vt:i4>
      </vt:variant>
      <vt:variant>
        <vt:i4>5</vt:i4>
      </vt:variant>
      <vt:variant>
        <vt:lpwstr/>
      </vt:variant>
      <vt:variant>
        <vt:lpwstr>_Toc363724760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Ericsson Catalog Manager 14.1</dc:title>
  <dc:creator>Madjid Kemache</dc:creator>
  <dc:description>Rev</dc:description>
  <cp:lastModifiedBy>Sunny Auluck</cp:lastModifiedBy>
  <cp:revision>2</cp:revision>
  <cp:lastPrinted>2014-04-24T12:36:00Z</cp:lastPrinted>
  <dcterms:created xsi:type="dcterms:W3CDTF">2015-02-09T21:39:00Z</dcterms:created>
  <dcterms:modified xsi:type="dcterms:W3CDTF">2015-02-09T21:39:00Z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Name">
    <vt:lpwstr>Student Exercise Guide</vt:lpwstr>
  </property>
  <property fmtid="{D5CDD505-2E9C-101B-9397-08002B2CF9AE}" pid="3" name="Title">
    <vt:lpwstr>Ericsson Catalog Manager 14.1</vt:lpwstr>
  </property>
  <property fmtid="{D5CDD505-2E9C-101B-9397-08002B2CF9AE}" pid="4" name="Date">
    <vt:lpwstr>2014-12-09</vt:lpwstr>
  </property>
  <property fmtid="{D5CDD505-2E9C-101B-9397-08002B2CF9AE}" pid="5" name="DocNo">
    <vt:lpwstr/>
  </property>
  <property fmtid="{D5CDD505-2E9C-101B-9397-08002B2CF9AE}" pid="6" name="Revision">
    <vt:lpwstr/>
  </property>
  <property fmtid="{D5CDD505-2E9C-101B-9397-08002B2CF9AE}" pid="7" name="DocumentType">
    <vt:lpwstr>External4</vt:lpwstr>
  </property>
  <property fmtid="{D5CDD505-2E9C-101B-9397-08002B2CF9AE}" pid="8" name="Language">
    <vt:lpwstr>EnglishUK</vt:lpwstr>
  </property>
  <property fmtid="{D5CDD505-2E9C-101B-9397-08002B2CF9AE}" pid="9" name="Prepared">
    <vt:lpwstr>Madjid Kemache</vt:lpwstr>
  </property>
  <property fmtid="{D5CDD505-2E9C-101B-9397-08002B2CF9AE}" pid="10" name="SecurityClass">
    <vt:lpwstr>Ericsson Confidential</vt:lpwstr>
  </property>
  <property fmtid="{D5CDD505-2E9C-101B-9397-08002B2CF9AE}" pid="11" name="Reference">
    <vt:lpwstr/>
  </property>
  <property fmtid="{D5CDD505-2E9C-101B-9397-08002B2CF9AE}" pid="12" name="ApprovedBy">
    <vt:lpwstr/>
  </property>
  <property fmtid="{D5CDD505-2E9C-101B-9397-08002B2CF9AE}" pid="13" name="Keyword">
    <vt:lpwstr/>
  </property>
  <property fmtid="{D5CDD505-2E9C-101B-9397-08002B2CF9AE}" pid="14" name="TemplateVersion">
    <vt:lpwstr>R1A</vt:lpwstr>
  </property>
  <property fmtid="{D5CDD505-2E9C-101B-9397-08002B2CF9AE}" pid="15" name="TemplateName">
    <vt:lpwstr>CXC 172 4733/4</vt:lpwstr>
  </property>
  <property fmtid="{D5CDD505-2E9C-101B-9397-08002B2CF9AE}" pid="16" name="Copyright">
    <vt:lpwstr>Ericsson AB 2014</vt:lpwstr>
  </property>
  <property fmtid="{D5CDD505-2E9C-101B-9397-08002B2CF9AE}" pid="17" name="Conf">
    <vt:lpwstr>Commercial in confidence</vt:lpwstr>
  </property>
  <property fmtid="{D5CDD505-2E9C-101B-9397-08002B2CF9AE}" pid="18" name="Contact">
    <vt:lpwstr/>
  </property>
  <property fmtid="{D5CDD505-2E9C-101B-9397-08002B2CF9AE}" pid="19" name="Checked">
    <vt:lpwstr/>
  </property>
  <property fmtid="{D5CDD505-2E9C-101B-9397-08002B2CF9AE}" pid="20" name="ContactCtrl">
    <vt:lpwstr>EnterText</vt:lpwstr>
  </property>
  <property fmtid="{D5CDD505-2E9C-101B-9397-08002B2CF9AE}" pid="21" name="SubTitle">
    <vt:lpwstr>ECM 100</vt:lpwstr>
  </property>
  <property fmtid="{D5CDD505-2E9C-101B-9397-08002B2CF9AE}" pid="22" name="ConfCtrl">
    <vt:lpwstr>True</vt:lpwstr>
  </property>
  <property fmtid="{D5CDD505-2E9C-101B-9397-08002B2CF9AE}" pid="23" name="EriCOLLProjects">
    <vt:lpwstr/>
  </property>
  <property fmtid="{D5CDD505-2E9C-101B-9397-08002B2CF9AE}" pid="24" name="EriCOLLCategory">
    <vt:lpwstr>1;#Technology|b3747014-464c-4f4a-88e7-23c663dc6c06;#2;#Services|d7e66343-180e-4604-9a98-3e5c0f46ab41</vt:lpwstr>
  </property>
  <property fmtid="{D5CDD505-2E9C-101B-9397-08002B2CF9AE}" pid="25" name="EriCOLLCompetence">
    <vt:lpwstr>4;#OSS|56adeeb7-a977-4f0c-babc-0703097f7c58;#5;#BSS|e441d4da-fdef-4db1-91dd-6aa03f8f268a</vt:lpwstr>
  </property>
  <property fmtid="{D5CDD505-2E9C-101B-9397-08002B2CF9AE}" pid="26" name="EriCOLLOrganizationUnit">
    <vt:lpwstr>3;#GF Human Resources ＆ Organization (Old)|d9dabe57-ea0d-4d17-bffe-dda213980364</vt:lpwstr>
  </property>
  <property fmtid="{D5CDD505-2E9C-101B-9397-08002B2CF9AE}" pid="27" name="TaxKeyword">
    <vt:lpwstr/>
  </property>
  <property fmtid="{D5CDD505-2E9C-101B-9397-08002B2CF9AE}" pid="28" name="EriCOLLProcess">
    <vt:lpwstr/>
  </property>
  <property fmtid="{D5CDD505-2E9C-101B-9397-08002B2CF9AE}" pid="29" name="EriCOLLProducts">
    <vt:lpwstr/>
  </property>
  <property fmtid="{D5CDD505-2E9C-101B-9397-08002B2CF9AE}" pid="30" name="EriCOLLCountry">
    <vt:lpwstr/>
  </property>
  <property fmtid="{D5CDD505-2E9C-101B-9397-08002B2CF9AE}" pid="31" name="ContentTypeId">
    <vt:lpwstr>0x010100BB337192E63E44A7A744CE7393F41F4E002D85DD39CB0E3340AA676B814506F537</vt:lpwstr>
  </property>
  <property fmtid="{D5CDD505-2E9C-101B-9397-08002B2CF9AE}" pid="32" name="_dlc_DocIdItemGuid">
    <vt:lpwstr>c98611ac-14ff-4220-b040-f7c682c0cc3d</vt:lpwstr>
  </property>
  <property fmtid="{D5CDD505-2E9C-101B-9397-08002B2CF9AE}" pid="33" name="EriCOLLCustomer">
    <vt:lpwstr/>
  </property>
</Properties>
</file>